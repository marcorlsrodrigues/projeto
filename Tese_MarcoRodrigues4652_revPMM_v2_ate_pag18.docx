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905A0F7" w14:textId="77777777" w:rsidR="007A5A25" w:rsidRDefault="007A5A25" w:rsidP="007A5A25">
      <w:pPr>
        <w:jc w:val="right"/>
      </w:pPr>
      <w:r>
        <w:rPr>
          <w:noProof/>
          <w:lang w:eastAsia="pt-PT"/>
        </w:rPr>
        <w:drawing>
          <wp:anchor distT="0" distB="0" distL="114300" distR="114300" simplePos="0" relativeHeight="251659264" behindDoc="1" locked="0" layoutInCell="1" allowOverlap="1" wp14:anchorId="0905A205" wp14:editId="0905A206">
            <wp:simplePos x="0" y="0"/>
            <wp:positionH relativeFrom="margin">
              <wp:align>right</wp:align>
            </wp:positionH>
            <wp:positionV relativeFrom="margin">
              <wp:align>top</wp:align>
            </wp:positionV>
            <wp:extent cx="1259840" cy="1371600"/>
            <wp:effectExtent l="19050" t="0" r="0" b="0"/>
            <wp:wrapSquare wrapText="bothSides"/>
            <wp:docPr id="1" name="Imagem 1" descr="C:\Users\Paulo\Estagio - 2\2 - Projecto - I-07.06.10 - F-00.06.10 - Inconcluida\esc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Estagio - 2\2 - Projecto - I-07.06.10 - F-00.06.10 - Inconcluida\esce3.png"/>
                    <pic:cNvPicPr>
                      <a:picLocks noChangeAspect="1" noChangeArrowheads="1"/>
                    </pic:cNvPicPr>
                  </pic:nvPicPr>
                  <pic:blipFill>
                    <a:blip r:embed="rId8" cstate="print"/>
                    <a:srcRect/>
                    <a:stretch>
                      <a:fillRect/>
                    </a:stretch>
                  </pic:blipFill>
                  <pic:spPr bwMode="auto">
                    <a:xfrm>
                      <a:off x="0" y="0"/>
                      <a:ext cx="1259840" cy="1371600"/>
                    </a:xfrm>
                    <a:prstGeom prst="rect">
                      <a:avLst/>
                    </a:prstGeom>
                    <a:noFill/>
                    <a:ln w="9525">
                      <a:noFill/>
                      <a:miter lim="800000"/>
                      <a:headEnd/>
                      <a:tailEnd/>
                    </a:ln>
                  </pic:spPr>
                </pic:pic>
              </a:graphicData>
            </a:graphic>
          </wp:anchor>
        </w:drawing>
      </w:r>
    </w:p>
    <w:p w14:paraId="0905A0F8" w14:textId="77777777" w:rsidR="007A5A25" w:rsidRDefault="007A5A25" w:rsidP="007A5A25">
      <w:pPr>
        <w:ind w:right="9"/>
        <w:jc w:val="right"/>
      </w:pPr>
    </w:p>
    <w:p w14:paraId="0905A0F9" w14:textId="77777777" w:rsidR="007A5A25" w:rsidRDefault="007A5A25" w:rsidP="007A5A25">
      <w:pPr>
        <w:jc w:val="right"/>
      </w:pPr>
    </w:p>
    <w:p w14:paraId="0905A0FA" w14:textId="77777777" w:rsidR="007A5A25" w:rsidRDefault="007A5A25" w:rsidP="007A5A25">
      <w:pPr>
        <w:jc w:val="right"/>
      </w:pPr>
    </w:p>
    <w:p w14:paraId="0905A0FB" w14:textId="77777777" w:rsidR="007A5A25" w:rsidRDefault="007A5A25" w:rsidP="007A5A25">
      <w:pPr>
        <w:jc w:val="right"/>
      </w:pPr>
    </w:p>
    <w:p w14:paraId="0905A0FF" w14:textId="597F5C60" w:rsidR="00F26B2A" w:rsidRDefault="00343455" w:rsidP="00343455">
      <w:pPr>
        <w:tabs>
          <w:tab w:val="left" w:pos="5685"/>
        </w:tabs>
        <w:spacing w:line="360" w:lineRule="auto"/>
        <w:jc w:val="right"/>
        <w:rPr>
          <w:rFonts w:ascii="Arial" w:hAnsi="Arial" w:cs="Arial"/>
          <w:noProof/>
          <w:szCs w:val="12"/>
          <w:lang w:eastAsia="pt-PT"/>
        </w:rPr>
      </w:pPr>
      <w:r>
        <w:rPr>
          <w:rFonts w:ascii="Arial" w:hAnsi="Arial" w:cs="Arial"/>
          <w:noProof/>
          <w:szCs w:val="12"/>
          <w:lang w:eastAsia="pt-PT"/>
        </w:rPr>
        <w:t xml:space="preserve"> </w:t>
      </w:r>
    </w:p>
    <w:p w14:paraId="0905A100" w14:textId="77777777" w:rsidR="007A5A25" w:rsidRDefault="007A5A25" w:rsidP="00471110">
      <w:pPr>
        <w:spacing w:line="360" w:lineRule="auto"/>
        <w:ind w:left="708" w:hanging="708"/>
        <w:jc w:val="right"/>
        <w:rPr>
          <w:rFonts w:ascii="Arial" w:hAnsi="Arial" w:cs="Arial"/>
          <w:szCs w:val="12"/>
        </w:rPr>
      </w:pPr>
    </w:p>
    <w:p w14:paraId="0905A101" w14:textId="2CEA0C6C" w:rsidR="007A5A25" w:rsidRPr="0039721A" w:rsidRDefault="003C014D" w:rsidP="007F594F">
      <w:pPr>
        <w:spacing w:line="360" w:lineRule="auto"/>
        <w:ind w:left="708" w:hanging="708"/>
        <w:jc w:val="right"/>
        <w:rPr>
          <w:sz w:val="44"/>
        </w:rPr>
      </w:pPr>
      <w:r>
        <w:rPr>
          <w:rFonts w:ascii="Arial" w:hAnsi="Arial" w:cs="Arial"/>
          <w:szCs w:val="12"/>
        </w:rPr>
        <w:t>Marco Ruben Laranjeira Santos Rodrigues</w:t>
      </w:r>
    </w:p>
    <w:p w14:paraId="0905A112" w14:textId="49CC0747" w:rsidR="007A5A25" w:rsidRPr="00343455" w:rsidRDefault="003C014D" w:rsidP="00343455">
      <w:pPr>
        <w:keepLines/>
        <w:suppressAutoHyphens/>
        <w:spacing w:line="240" w:lineRule="auto"/>
        <w:jc w:val="right"/>
        <w:rPr>
          <w:rFonts w:ascii="Arial" w:hAnsi="Arial" w:cs="Arial"/>
          <w:color w:val="6D6E71"/>
          <w:sz w:val="30"/>
          <w:szCs w:val="30"/>
        </w:rPr>
      </w:pPr>
      <w:r>
        <w:rPr>
          <w:rFonts w:ascii="Arial" w:hAnsi="Arial" w:cs="Arial"/>
          <w:color w:val="6D6E71"/>
          <w:sz w:val="30"/>
          <w:szCs w:val="30"/>
        </w:rPr>
        <w:t>HMI para Fabrico Aditivo</w:t>
      </w:r>
    </w:p>
    <w:p w14:paraId="0905A113" w14:textId="77777777" w:rsidR="007A5A25" w:rsidRPr="00F30252" w:rsidRDefault="007A5A25" w:rsidP="007A5A25">
      <w:pPr>
        <w:jc w:val="right"/>
        <w:rPr>
          <w:szCs w:val="26"/>
        </w:rPr>
      </w:pPr>
    </w:p>
    <w:p w14:paraId="0905A114" w14:textId="77777777" w:rsidR="007A5A25" w:rsidRPr="007C0053" w:rsidRDefault="007A5A25" w:rsidP="007A5A25">
      <w:pPr>
        <w:spacing w:line="240" w:lineRule="auto"/>
        <w:jc w:val="right"/>
        <w:rPr>
          <w:sz w:val="20"/>
        </w:rPr>
      </w:pPr>
    </w:p>
    <w:p w14:paraId="0905A115" w14:textId="77777777" w:rsidR="007A5A25" w:rsidRPr="00313696" w:rsidRDefault="007A5A25" w:rsidP="007A5A25">
      <w:pPr>
        <w:spacing w:line="240" w:lineRule="auto"/>
        <w:jc w:val="right"/>
        <w:rPr>
          <w:rFonts w:ascii="Arial" w:hAnsi="Arial" w:cs="Arial"/>
          <w:color w:val="6D6E71"/>
        </w:rPr>
      </w:pPr>
      <w:r w:rsidRPr="0039721A">
        <w:rPr>
          <w:rFonts w:ascii="Arial" w:hAnsi="Arial" w:cs="Arial"/>
        </w:rPr>
        <w:t>Mestrado</w:t>
      </w:r>
      <w:r>
        <w:rPr>
          <w:rFonts w:ascii="Arial" w:hAnsi="Arial" w:cs="Arial"/>
        </w:rPr>
        <w:t xml:space="preserve"> em </w:t>
      </w:r>
      <w:r>
        <w:rPr>
          <w:rFonts w:ascii="Arial" w:hAnsi="Arial" w:cs="Arial"/>
          <w:color w:val="6D6E71"/>
        </w:rPr>
        <w:t>Engenharia de Software</w:t>
      </w:r>
    </w:p>
    <w:p w14:paraId="0905A116" w14:textId="77777777" w:rsidR="007A5A25" w:rsidRPr="00313696" w:rsidRDefault="007A5A25" w:rsidP="007A5A25">
      <w:pPr>
        <w:spacing w:line="240" w:lineRule="auto"/>
        <w:jc w:val="right"/>
        <w:rPr>
          <w:rFonts w:ascii="Arial" w:hAnsi="Arial" w:cs="Arial"/>
        </w:rPr>
      </w:pPr>
    </w:p>
    <w:p w14:paraId="0905A117" w14:textId="4C3D2691" w:rsidR="007A5A25" w:rsidRPr="0039721A" w:rsidRDefault="007A5A25" w:rsidP="007A5A25">
      <w:pPr>
        <w:spacing w:line="240" w:lineRule="auto"/>
        <w:jc w:val="right"/>
        <w:rPr>
          <w:rFonts w:ascii="Arial" w:hAnsi="Arial" w:cs="Arial"/>
        </w:rPr>
      </w:pPr>
      <w:del w:id="0" w:author="Pedro Moreira" w:date="2018-04-13T11:14:00Z">
        <w:r w:rsidRPr="0039721A" w:rsidDel="00B85B96">
          <w:rPr>
            <w:rFonts w:ascii="Arial" w:hAnsi="Arial" w:cs="Arial"/>
          </w:rPr>
          <w:delText xml:space="preserve">Trabalho </w:delText>
        </w:r>
      </w:del>
      <w:ins w:id="1" w:author="Pedro Moreira" w:date="2018-04-13T11:14:00Z">
        <w:r w:rsidR="00B85B96">
          <w:rPr>
            <w:rFonts w:ascii="Arial" w:hAnsi="Arial" w:cs="Arial"/>
          </w:rPr>
          <w:t>Dissertação</w:t>
        </w:r>
        <w:r w:rsidR="00B85B96" w:rsidRPr="0039721A">
          <w:rPr>
            <w:rFonts w:ascii="Arial" w:hAnsi="Arial" w:cs="Arial"/>
          </w:rPr>
          <w:t xml:space="preserve"> </w:t>
        </w:r>
      </w:ins>
      <w:del w:id="2" w:author="Pedro Moreira" w:date="2018-04-13T11:14:00Z">
        <w:r w:rsidDel="00B85B96">
          <w:rPr>
            <w:rFonts w:ascii="Arial" w:hAnsi="Arial" w:cs="Arial"/>
          </w:rPr>
          <w:delText xml:space="preserve">de Projeto </w:delText>
        </w:r>
      </w:del>
      <w:r w:rsidR="00AD3030" w:rsidRPr="0039721A">
        <w:rPr>
          <w:rFonts w:ascii="Arial" w:hAnsi="Arial" w:cs="Arial"/>
        </w:rPr>
        <w:t>efetuad</w:t>
      </w:r>
      <w:ins w:id="3" w:author="Pedro Moreira" w:date="2018-04-13T11:14:00Z">
        <w:r w:rsidR="00B85B96">
          <w:rPr>
            <w:rFonts w:ascii="Arial" w:hAnsi="Arial" w:cs="Arial"/>
          </w:rPr>
          <w:t>a</w:t>
        </w:r>
      </w:ins>
      <w:del w:id="4" w:author="Pedro Moreira" w:date="2018-04-13T11:14:00Z">
        <w:r w:rsidR="00AD3030" w:rsidRPr="0039721A" w:rsidDel="00B85B96">
          <w:rPr>
            <w:rFonts w:ascii="Arial" w:hAnsi="Arial" w:cs="Arial"/>
          </w:rPr>
          <w:delText>o</w:delText>
        </w:r>
      </w:del>
      <w:r w:rsidRPr="0039721A">
        <w:rPr>
          <w:rFonts w:ascii="Arial" w:hAnsi="Arial" w:cs="Arial"/>
        </w:rPr>
        <w:t xml:space="preserve"> sob a orientação d</w:t>
      </w:r>
      <w:r w:rsidR="00BA26C3">
        <w:rPr>
          <w:rFonts w:ascii="Arial" w:hAnsi="Arial" w:cs="Arial"/>
        </w:rPr>
        <w:t>e</w:t>
      </w:r>
    </w:p>
    <w:p w14:paraId="566A1C5E" w14:textId="60257369" w:rsidR="003C014D" w:rsidRPr="00313696" w:rsidRDefault="009B17B1" w:rsidP="003C014D">
      <w:pPr>
        <w:spacing w:line="240" w:lineRule="auto"/>
        <w:jc w:val="right"/>
        <w:rPr>
          <w:rFonts w:ascii="Arial" w:hAnsi="Arial" w:cs="Arial"/>
          <w:color w:val="6D6E71"/>
        </w:rPr>
      </w:pPr>
      <w:ins w:id="5" w:author="Pedro Moreira" w:date="2018-04-13T09:15:00Z">
        <w:r>
          <w:rPr>
            <w:rFonts w:ascii="Arial" w:hAnsi="Arial" w:cs="Arial"/>
            <w:color w:val="6D6E71"/>
          </w:rPr>
          <w:t xml:space="preserve">Professor </w:t>
        </w:r>
      </w:ins>
      <w:r w:rsidR="003C014D" w:rsidRPr="00313696">
        <w:rPr>
          <w:rFonts w:ascii="Arial" w:hAnsi="Arial" w:cs="Arial"/>
          <w:color w:val="6D6E71"/>
        </w:rPr>
        <w:t>Doutor</w:t>
      </w:r>
      <w:r w:rsidR="003C014D">
        <w:rPr>
          <w:rFonts w:ascii="Arial" w:hAnsi="Arial" w:cs="Arial"/>
          <w:color w:val="6D6E71"/>
        </w:rPr>
        <w:t xml:space="preserve"> Pedro Miguel Moreira</w:t>
      </w:r>
    </w:p>
    <w:p w14:paraId="3FCF28CD" w14:textId="3FC76975" w:rsidR="003C014D" w:rsidRPr="00313696" w:rsidRDefault="009B17B1" w:rsidP="003C014D">
      <w:pPr>
        <w:spacing w:line="240" w:lineRule="auto"/>
        <w:jc w:val="right"/>
        <w:rPr>
          <w:rFonts w:ascii="Arial" w:hAnsi="Arial" w:cs="Arial"/>
          <w:color w:val="6D6E71"/>
        </w:rPr>
      </w:pPr>
      <w:ins w:id="6" w:author="Pedro Moreira" w:date="2018-04-13T09:15:00Z">
        <w:r>
          <w:rPr>
            <w:rFonts w:ascii="Arial" w:hAnsi="Arial" w:cs="Arial"/>
            <w:color w:val="6D6E71"/>
          </w:rPr>
          <w:t xml:space="preserve">Mestre </w:t>
        </w:r>
      </w:ins>
      <w:r w:rsidR="003C014D">
        <w:rPr>
          <w:rFonts w:ascii="Arial" w:hAnsi="Arial" w:cs="Arial"/>
          <w:color w:val="6D6E71"/>
        </w:rPr>
        <w:t>Engenheiro João Paulo Pereira</w:t>
      </w:r>
    </w:p>
    <w:p w14:paraId="0905A11A" w14:textId="77777777" w:rsidR="007A5A25" w:rsidRDefault="007A5A25" w:rsidP="007A5A25">
      <w:pPr>
        <w:jc w:val="right"/>
        <w:rPr>
          <w:rFonts w:ascii="Arial" w:hAnsi="Arial" w:cs="Arial"/>
        </w:rPr>
      </w:pPr>
    </w:p>
    <w:p w14:paraId="0905A11B" w14:textId="77777777" w:rsidR="00F26B2A" w:rsidRDefault="00F26B2A" w:rsidP="007A5A25">
      <w:pPr>
        <w:jc w:val="right"/>
        <w:rPr>
          <w:rFonts w:ascii="Arial" w:hAnsi="Arial" w:cs="Arial"/>
        </w:rPr>
      </w:pPr>
    </w:p>
    <w:p w14:paraId="0905A11C" w14:textId="77777777" w:rsidR="00F26B2A" w:rsidRDefault="00F26B2A" w:rsidP="007A5A25">
      <w:pPr>
        <w:jc w:val="right"/>
        <w:rPr>
          <w:rFonts w:ascii="Arial" w:hAnsi="Arial" w:cs="Arial"/>
        </w:rPr>
      </w:pPr>
    </w:p>
    <w:p w14:paraId="0905A11D" w14:textId="77777777" w:rsidR="00F26B2A" w:rsidRPr="00F26B2A" w:rsidRDefault="00F26B2A" w:rsidP="007A5A25">
      <w:pPr>
        <w:jc w:val="right"/>
        <w:rPr>
          <w:rFonts w:ascii="Arial" w:hAnsi="Arial" w:cs="Arial"/>
        </w:rPr>
      </w:pPr>
    </w:p>
    <w:p w14:paraId="0905A11E" w14:textId="77777777" w:rsidR="007A5A25" w:rsidRPr="00F26B2A" w:rsidRDefault="007A5A25" w:rsidP="007A5A25">
      <w:pPr>
        <w:jc w:val="right"/>
        <w:rPr>
          <w:rFonts w:ascii="Arial" w:hAnsi="Arial" w:cs="Arial"/>
        </w:rPr>
      </w:pPr>
    </w:p>
    <w:p w14:paraId="0905A120" w14:textId="45ED33C2" w:rsidR="002626CB" w:rsidRPr="00343455" w:rsidRDefault="00BA26C3" w:rsidP="00343455">
      <w:pPr>
        <w:jc w:val="right"/>
        <w:rPr>
          <w:rFonts w:ascii="Arial" w:hAnsi="Arial" w:cs="Arial"/>
        </w:rPr>
        <w:sectPr w:rsidR="002626CB" w:rsidRPr="00343455" w:rsidSect="0043609F">
          <w:footerReference w:type="default" r:id="rId9"/>
          <w:pgSz w:w="11906" w:h="16838"/>
          <w:pgMar w:top="1134" w:right="2126" w:bottom="992" w:left="1264" w:header="709" w:footer="709" w:gutter="0"/>
          <w:cols w:space="708"/>
          <w:docGrid w:linePitch="360"/>
        </w:sectPr>
      </w:pPr>
      <w:r>
        <w:rPr>
          <w:rFonts w:ascii="Arial" w:hAnsi="Arial" w:cs="Arial"/>
        </w:rPr>
        <w:t>Julho</w:t>
      </w:r>
      <w:r w:rsidR="00F26B2A" w:rsidRPr="00F26B2A">
        <w:rPr>
          <w:rFonts w:ascii="Arial" w:hAnsi="Arial" w:cs="Arial"/>
        </w:rPr>
        <w:t xml:space="preserve"> de 201</w:t>
      </w:r>
      <w:r>
        <w:rPr>
          <w:rFonts w:ascii="Arial" w:hAnsi="Arial" w:cs="Arial"/>
        </w:rPr>
        <w:t>7</w:t>
      </w:r>
    </w:p>
    <w:p w14:paraId="0905A128" w14:textId="77777777" w:rsidR="002626CB" w:rsidRPr="00744F4F" w:rsidRDefault="002626CB" w:rsidP="002626CB">
      <w:pPr>
        <w:spacing w:line="360" w:lineRule="auto"/>
        <w:rPr>
          <w:sz w:val="44"/>
        </w:rPr>
      </w:pPr>
      <w:r>
        <w:rPr>
          <w:rFonts w:ascii="Arial" w:hAnsi="Arial" w:cs="Arial"/>
          <w:color w:val="6D6E71"/>
          <w:sz w:val="30"/>
          <w:szCs w:val="30"/>
        </w:rPr>
        <w:lastRenderedPageBreak/>
        <w:t>RESUMO</w:t>
      </w:r>
    </w:p>
    <w:p w14:paraId="0905A129" w14:textId="77777777" w:rsidR="002626CB" w:rsidRDefault="002626CB" w:rsidP="002626CB"/>
    <w:p w14:paraId="0905A12B" w14:textId="3BB6256D" w:rsidR="002626CB" w:rsidRPr="0050469D" w:rsidRDefault="00C47826" w:rsidP="00F05FA3">
      <w:r w:rsidRPr="0050469D">
        <w:t>As Tecnologias de Informação</w:t>
      </w:r>
      <w:r w:rsidR="0026161E" w:rsidRPr="0050469D">
        <w:t xml:space="preserve"> e Comunicação</w:t>
      </w:r>
      <w:r w:rsidRPr="0050469D">
        <w:t xml:space="preserve"> são, nos dias que correm, uma área com uma </w:t>
      </w:r>
      <w:r w:rsidR="00767563" w:rsidRPr="0050469D">
        <w:t xml:space="preserve">presença e </w:t>
      </w:r>
      <w:r w:rsidRPr="0050469D">
        <w:t>importância cada vez maior nos vários setores da indústria. Com as indústrias há procura de otimizar recursos, diminuir custos e aumentar produtividade, a convergência com produtos de TI</w:t>
      </w:r>
      <w:r w:rsidR="0026161E" w:rsidRPr="0050469D">
        <w:t>C</w:t>
      </w:r>
      <w:r w:rsidRPr="0050469D">
        <w:t xml:space="preserve"> tem sido cada vez mais natural. </w:t>
      </w:r>
    </w:p>
    <w:p w14:paraId="568258C8" w14:textId="6DA0482F" w:rsidR="00AE71A0" w:rsidRPr="0050469D" w:rsidRDefault="006421F0" w:rsidP="00F05FA3">
      <w:r>
        <w:t xml:space="preserve">Devido </w:t>
      </w:r>
      <w:r w:rsidR="004868E2">
        <w:t>á natureza</w:t>
      </w:r>
      <w:r>
        <w:t xml:space="preserve"> par</w:t>
      </w:r>
      <w:r w:rsidR="004868E2">
        <w:t>ticular</w:t>
      </w:r>
      <w:r>
        <w:t xml:space="preserve"> do processo de Fabrico Aditivo,</w:t>
      </w:r>
      <w:r w:rsidRPr="006421F0">
        <w:t xml:space="preserve"> </w:t>
      </w:r>
      <w:r w:rsidRPr="0050469D">
        <w:t>também conhecido como impressão a três dimensões e cuja finalidade é produzir um objeto sólido em três dimensões proveniente de uma representação digital</w:t>
      </w:r>
      <w:r>
        <w:t xml:space="preserve">, foi identificada uma clara necessidade na atualidade da indústria relativa á interface entre o processo e o operador. Como tal, este projeto </w:t>
      </w:r>
      <w:r w:rsidR="00767563" w:rsidRPr="0050469D">
        <w:t xml:space="preserve">visa desenvolver uma Human-Machine Interface </w:t>
      </w:r>
      <w:r w:rsidR="0026161E" w:rsidRPr="0050469D">
        <w:t>especificamente adaptada</w:t>
      </w:r>
      <w:r w:rsidR="00AE71A0" w:rsidRPr="0050469D">
        <w:t xml:space="preserve"> para um equi</w:t>
      </w:r>
      <w:r>
        <w:t>pamento de Fabrico Aditivo</w:t>
      </w:r>
      <w:r w:rsidR="00AE71A0" w:rsidRPr="0050469D">
        <w:t>.</w:t>
      </w:r>
    </w:p>
    <w:p w14:paraId="15A71A80" w14:textId="77777777" w:rsidR="004868E2" w:rsidRDefault="004868E2" w:rsidP="00E77129">
      <w:r>
        <w:t xml:space="preserve">Após uma fase de investigação e pesquisa sobre trabalhos relacionados, foi proposta e testada uma solução através do desenvolvimento de um protótipo, que validou a arquitetura pensada sob o ponto de vista tecnológico. </w:t>
      </w:r>
    </w:p>
    <w:p w14:paraId="5D54EF4E" w14:textId="420E3BEB" w:rsidR="004868E2" w:rsidRDefault="004868E2" w:rsidP="00E77129">
      <w:r>
        <w:t xml:space="preserve">No que diz respeito á solução final, numa primeira fase foi feito um levantamento de requisitos em conjunto com </w:t>
      </w:r>
      <w:r w:rsidR="007266E5">
        <w:t>um grupo de</w:t>
      </w:r>
      <w:r w:rsidR="006C2CA6">
        <w:t xml:space="preserve"> utilizadores, </w:t>
      </w:r>
      <w:r>
        <w:t xml:space="preserve">que culminou </w:t>
      </w:r>
      <w:r w:rsidR="00247F80">
        <w:t xml:space="preserve">com </w:t>
      </w:r>
      <w:r>
        <w:t xml:space="preserve">uma maquete </w:t>
      </w:r>
      <w:r w:rsidR="005B012A">
        <w:t>fu</w:t>
      </w:r>
      <w:r w:rsidR="00247F80">
        <w:t>ncional</w:t>
      </w:r>
      <w:r w:rsidR="006C2CA6">
        <w:t xml:space="preserve"> e</w:t>
      </w:r>
      <w:r w:rsidR="00955D7A">
        <w:t xml:space="preserve"> que por sua vez </w:t>
      </w:r>
      <w:r w:rsidR="007266E5">
        <w:t xml:space="preserve">foi </w:t>
      </w:r>
      <w:r w:rsidR="00247F80">
        <w:t>validada pelos mesmos</w:t>
      </w:r>
      <w:r w:rsidR="00DB4CF6">
        <w:t xml:space="preserve"> recorrendo a metodologias de</w:t>
      </w:r>
      <w:r w:rsidR="005B012A">
        <w:t xml:space="preserve"> avaliação</w:t>
      </w:r>
      <w:r w:rsidR="007266E5">
        <w:t xml:space="preserve"> de usabilidade que originaram</w:t>
      </w:r>
      <w:r w:rsidR="005B012A">
        <w:t xml:space="preserve"> </w:t>
      </w:r>
      <w:r w:rsidR="007266E5">
        <w:t>resultados satisfatórios.</w:t>
      </w:r>
      <w:r w:rsidR="006C2CA6">
        <w:t xml:space="preserve"> Na</w:t>
      </w:r>
      <w:r w:rsidR="0097317C">
        <w:t xml:space="preserve"> fase seguinte foi desenvolvida a HMI e testada num equipamento real de Fabrico Aditivo, onde foi possível realizar a impressão de uma peça e explorar todas as capacidades e mais-valias que a camada de software desenvolvida acrescentou á solução de automação dentro do respetivo contexto. A solução desenvolvida foi </w:t>
      </w:r>
      <w:r w:rsidR="001F7E4D">
        <w:t>ambiciosa e trouxe inovação</w:t>
      </w:r>
      <w:r w:rsidR="0097317C">
        <w:t>, pois não foi encontrada nenhuma outra que ao mesmo tempo explorasse as potencialidades das tecnologias web e fosse</w:t>
      </w:r>
      <w:r w:rsidR="001F7E4D">
        <w:t xml:space="preserve"> também</w:t>
      </w:r>
      <w:r w:rsidR="0097317C">
        <w:t xml:space="preserve"> customizada ao processo de Fabrico Aditivo</w:t>
      </w:r>
      <w:r w:rsidR="001F7E4D">
        <w:t>, e como tal, poderá servir de inspiração para trabalhos futuros relacionados. Alguns dos objetivos definidos para o projeto ficaram por atin</w:t>
      </w:r>
      <w:r w:rsidR="006E4440">
        <w:t>gir, sendo assim arrastados para trabalho futuro juntamente com a exploração de algumas tecnologias emergentes.</w:t>
      </w:r>
    </w:p>
    <w:p w14:paraId="3E6A2632" w14:textId="77777777" w:rsidR="004868E2" w:rsidRDefault="004868E2" w:rsidP="00E77129"/>
    <w:p w14:paraId="0905A12F" w14:textId="77777777" w:rsidR="002626CB" w:rsidRPr="007C0053" w:rsidRDefault="002626CB" w:rsidP="002626CB">
      <w:pPr>
        <w:rPr>
          <w:rFonts w:ascii="Arial" w:hAnsi="Arial" w:cs="Arial"/>
          <w:sz w:val="20"/>
        </w:rPr>
      </w:pPr>
    </w:p>
    <w:p w14:paraId="0905A130" w14:textId="2691A157" w:rsidR="002626CB" w:rsidRPr="0047209D" w:rsidRDefault="006E4440" w:rsidP="002626CB">
      <w:pPr>
        <w:rPr>
          <w:lang w:val="en-US"/>
        </w:rPr>
      </w:pPr>
      <w:r>
        <w:rPr>
          <w:lang w:val="en-US"/>
        </w:rPr>
        <w:t>Abril</w:t>
      </w:r>
      <w:r w:rsidR="002626CB" w:rsidRPr="0047209D">
        <w:rPr>
          <w:lang w:val="en-US"/>
        </w:rPr>
        <w:t xml:space="preserve"> de 201</w:t>
      </w:r>
      <w:r w:rsidR="0066289A">
        <w:rPr>
          <w:lang w:val="en-US"/>
        </w:rPr>
        <w:t>8</w:t>
      </w:r>
    </w:p>
    <w:p w14:paraId="0905A131" w14:textId="77777777" w:rsidR="002626CB" w:rsidRPr="0047209D" w:rsidRDefault="002626CB" w:rsidP="002626CB">
      <w:pPr>
        <w:rPr>
          <w:rFonts w:ascii="Arial" w:hAnsi="Arial" w:cs="Arial"/>
          <w:sz w:val="20"/>
          <w:szCs w:val="20"/>
          <w:lang w:val="en-US"/>
        </w:rPr>
      </w:pPr>
    </w:p>
    <w:p w14:paraId="0905A132" w14:textId="77777777" w:rsidR="002626CB" w:rsidRPr="0047209D" w:rsidRDefault="002626CB" w:rsidP="002626CB">
      <w:pPr>
        <w:rPr>
          <w:lang w:val="en-US"/>
        </w:rPr>
      </w:pPr>
    </w:p>
    <w:p w14:paraId="0905A133" w14:textId="77777777" w:rsidR="004A6464" w:rsidRPr="0047209D" w:rsidRDefault="004A6464" w:rsidP="002626CB">
      <w:pPr>
        <w:ind w:right="9"/>
        <w:rPr>
          <w:lang w:val="en-US"/>
        </w:rPr>
        <w:sectPr w:rsidR="004A6464" w:rsidRPr="0047209D" w:rsidSect="004A6464">
          <w:headerReference w:type="default" r:id="rId10"/>
          <w:footerReference w:type="default" r:id="rId11"/>
          <w:pgSz w:w="11906" w:h="16838" w:code="9"/>
          <w:pgMar w:top="1440" w:right="1440" w:bottom="1440" w:left="1800" w:header="708" w:footer="708" w:gutter="0"/>
          <w:pgNumType w:fmt="lowerRoman" w:start="1"/>
          <w:cols w:space="708"/>
          <w:docGrid w:linePitch="360"/>
        </w:sectPr>
      </w:pPr>
    </w:p>
    <w:p w14:paraId="0905A13A" w14:textId="77777777" w:rsidR="002626CB" w:rsidRPr="0047209D" w:rsidRDefault="002626CB" w:rsidP="002626CB">
      <w:pPr>
        <w:rPr>
          <w:rFonts w:ascii="Arial" w:hAnsi="Arial" w:cs="Arial"/>
          <w:color w:val="6D6E71"/>
          <w:sz w:val="30"/>
          <w:szCs w:val="30"/>
          <w:lang w:val="en-US"/>
        </w:rPr>
      </w:pPr>
      <w:r w:rsidRPr="0047209D">
        <w:rPr>
          <w:rFonts w:ascii="Arial" w:hAnsi="Arial" w:cs="Arial"/>
          <w:color w:val="6D6E71"/>
          <w:sz w:val="30"/>
          <w:szCs w:val="30"/>
          <w:lang w:val="en-US"/>
        </w:rPr>
        <w:lastRenderedPageBreak/>
        <w:t>ABSTRACT</w:t>
      </w:r>
    </w:p>
    <w:p w14:paraId="0905A13B" w14:textId="77777777" w:rsidR="002626CB" w:rsidRPr="0047209D" w:rsidRDefault="002626CB" w:rsidP="002626CB">
      <w:pPr>
        <w:rPr>
          <w:lang w:val="en-US"/>
        </w:rPr>
      </w:pPr>
    </w:p>
    <w:p w14:paraId="509AEA75" w14:textId="77777777" w:rsidR="003A6DF6" w:rsidRPr="00652F6E" w:rsidRDefault="003A6DF6" w:rsidP="00F05FA3">
      <w:pPr>
        <w:rPr>
          <w:lang w:val="en-US"/>
        </w:rPr>
      </w:pPr>
      <w:r w:rsidRPr="00652F6E">
        <w:rPr>
          <w:lang w:val="en-US"/>
        </w:rPr>
        <w:t>Information and Communication Technologies are, nowadays, a field with a huge and very important presence in several industry sectors.</w:t>
      </w:r>
    </w:p>
    <w:p w14:paraId="62216AEF" w14:textId="77777777" w:rsidR="003A6DF6" w:rsidRPr="00652F6E" w:rsidRDefault="003A6DF6" w:rsidP="00F05FA3">
      <w:pPr>
        <w:rPr>
          <w:lang w:val="en-US"/>
        </w:rPr>
      </w:pPr>
      <w:r w:rsidRPr="00652F6E">
        <w:rPr>
          <w:lang w:val="en-US"/>
        </w:rPr>
        <w:t>With the industry always seeking resource optimization, costs decreasing and productivity increasing, the convergence with ICT products has been becoming more natural.</w:t>
      </w:r>
    </w:p>
    <w:p w14:paraId="37104A43" w14:textId="77777777" w:rsidR="003A6DF6" w:rsidRPr="00652F6E" w:rsidRDefault="003A6DF6" w:rsidP="00F05FA3">
      <w:pPr>
        <w:rPr>
          <w:lang w:val="en-US"/>
        </w:rPr>
      </w:pPr>
      <w:r w:rsidRPr="00652F6E">
        <w:rPr>
          <w:lang w:val="en-US"/>
        </w:rPr>
        <w:t>This project aims to develop a Human-Machine Interface specifically adapted to an Addictive Manufacturing equipment. Additive Manufacturing is also known as 3d printing, and its purpose is to create solid objects in three dimensions starting from a digital representation.</w:t>
      </w:r>
    </w:p>
    <w:p w14:paraId="06FDB45A" w14:textId="77777777" w:rsidR="003A6DF6" w:rsidRPr="00652F6E" w:rsidRDefault="003A6DF6" w:rsidP="00F05FA3">
      <w:pPr>
        <w:rPr>
          <w:lang w:val="en-US"/>
        </w:rPr>
      </w:pPr>
      <w:r w:rsidRPr="00652F6E">
        <w:rPr>
          <w:lang w:val="en-US"/>
        </w:rPr>
        <w:t>This report presents the first stage of the project where an introduction about the most important subjects and related work is presented, namely relevant topics regarding the automation, software development and additive manufacturing process itself. It is also presented a study about some existent approaches concerning the integration of software development in automation projects. This convergence results in innovative solutions and an increased product value.</w:t>
      </w:r>
    </w:p>
    <w:p w14:paraId="0905A13F" w14:textId="6B06D002" w:rsidR="002626CB" w:rsidRPr="0065517C" w:rsidRDefault="003A6DF6" w:rsidP="002626CB">
      <w:pPr>
        <w:rPr>
          <w:lang w:val="en-US"/>
        </w:rPr>
      </w:pPr>
      <w:r w:rsidRPr="00652F6E">
        <w:rPr>
          <w:lang w:val="en-US"/>
        </w:rPr>
        <w:t xml:space="preserve">Finally, a development proposal is discussed for the next stage of the project and a functional prototype that is already developed is presented. </w:t>
      </w:r>
      <w:r w:rsidRPr="00F05FA3">
        <w:t>This prototype validates the design and used technologies.</w:t>
      </w:r>
    </w:p>
    <w:p w14:paraId="0905A140" w14:textId="77777777" w:rsidR="002626CB" w:rsidRPr="0065517C" w:rsidRDefault="002626CB" w:rsidP="002626CB">
      <w:pPr>
        <w:rPr>
          <w:szCs w:val="26"/>
          <w:lang w:val="en-US"/>
        </w:rPr>
      </w:pPr>
    </w:p>
    <w:p w14:paraId="0905A141" w14:textId="77777777" w:rsidR="002626CB" w:rsidRPr="003A6DF6" w:rsidRDefault="002626CB" w:rsidP="002626CB">
      <w:pPr>
        <w:rPr>
          <w:lang w:val="en-US"/>
        </w:rPr>
      </w:pPr>
    </w:p>
    <w:p w14:paraId="0905A142" w14:textId="5DF8061C" w:rsidR="00576A4F" w:rsidRPr="003A6DF6" w:rsidRDefault="0065517C" w:rsidP="002626CB">
      <w:pPr>
        <w:rPr>
          <w:lang w:val="en-US"/>
        </w:rPr>
      </w:pPr>
      <w:r w:rsidRPr="003A6DF6">
        <w:rPr>
          <w:lang w:val="en-US"/>
        </w:rPr>
        <w:t>July</w:t>
      </w:r>
      <w:r w:rsidR="002626CB" w:rsidRPr="003A6DF6">
        <w:rPr>
          <w:lang w:val="en-US"/>
        </w:rPr>
        <w:t xml:space="preserve"> 201</w:t>
      </w:r>
      <w:r w:rsidR="00BA26C3" w:rsidRPr="003A6DF6">
        <w:rPr>
          <w:lang w:val="en-US"/>
        </w:rPr>
        <w:t>7</w:t>
      </w:r>
    </w:p>
    <w:p w14:paraId="0905A143" w14:textId="77777777" w:rsidR="002626CB" w:rsidRPr="003A6DF6" w:rsidRDefault="002626CB" w:rsidP="00AA60D4">
      <w:pPr>
        <w:rPr>
          <w:lang w:val="en-US"/>
        </w:rPr>
      </w:pPr>
    </w:p>
    <w:p w14:paraId="0905A144" w14:textId="77777777" w:rsidR="004A6464" w:rsidRPr="003A6DF6" w:rsidRDefault="004A6464">
      <w:pPr>
        <w:pStyle w:val="Cabealhodondice"/>
        <w:rPr>
          <w:smallCaps w:val="0"/>
          <w:spacing w:val="0"/>
          <w:sz w:val="24"/>
          <w:szCs w:val="24"/>
          <w:lang w:val="en-US" w:bidi="ar-SA"/>
        </w:rPr>
        <w:sectPr w:rsidR="004A6464" w:rsidRPr="003A6DF6" w:rsidSect="004A6464">
          <w:type w:val="oddPage"/>
          <w:pgSz w:w="11906" w:h="16838" w:code="9"/>
          <w:pgMar w:top="1440" w:right="1440" w:bottom="1440" w:left="1800" w:header="708" w:footer="708" w:gutter="0"/>
          <w:pgNumType w:fmt="lowerRoman"/>
          <w:cols w:space="708"/>
          <w:docGrid w:linePitch="360"/>
        </w:sectPr>
      </w:pPr>
    </w:p>
    <w:p w14:paraId="0905A145" w14:textId="77777777" w:rsidR="004A6464" w:rsidRPr="003A6DF6" w:rsidRDefault="004A6464">
      <w:pPr>
        <w:pStyle w:val="Cabealhodondice"/>
        <w:rPr>
          <w:smallCaps w:val="0"/>
          <w:spacing w:val="0"/>
          <w:sz w:val="24"/>
          <w:szCs w:val="24"/>
          <w:lang w:val="en-US" w:bidi="ar-SA"/>
        </w:rPr>
      </w:pPr>
    </w:p>
    <w:p w14:paraId="0905A146" w14:textId="77777777" w:rsidR="004A6464" w:rsidRPr="003A6DF6" w:rsidRDefault="004A6464">
      <w:pPr>
        <w:pStyle w:val="Cabealhodondice"/>
        <w:rPr>
          <w:smallCaps w:val="0"/>
          <w:spacing w:val="0"/>
          <w:sz w:val="24"/>
          <w:szCs w:val="24"/>
          <w:lang w:val="en-US" w:bidi="ar-SA"/>
        </w:rPr>
      </w:pPr>
    </w:p>
    <w:sdt>
      <w:sdtPr>
        <w:rPr>
          <w:smallCaps w:val="0"/>
          <w:spacing w:val="0"/>
          <w:sz w:val="24"/>
          <w:szCs w:val="24"/>
          <w:lang w:bidi="ar-SA"/>
        </w:rPr>
        <w:id w:val="1584418512"/>
        <w:docPartObj>
          <w:docPartGallery w:val="Table of Contents"/>
          <w:docPartUnique/>
        </w:docPartObj>
      </w:sdtPr>
      <w:sdtEndPr>
        <w:rPr>
          <w:b/>
          <w:bCs/>
        </w:rPr>
      </w:sdtEndPr>
      <w:sdtContent>
        <w:commentRangeStart w:id="7" w:displacedByCustomXml="prev"/>
        <w:p w14:paraId="222A7EEE" w14:textId="4D2C1543" w:rsidR="003B1627" w:rsidRPr="003A6DF6" w:rsidRDefault="003B1627">
          <w:pPr>
            <w:pStyle w:val="Cabealhodondice"/>
            <w:rPr>
              <w:lang w:val="en-US"/>
            </w:rPr>
          </w:pPr>
          <w:r w:rsidRPr="003A6DF6">
            <w:rPr>
              <w:lang w:val="en-US"/>
            </w:rPr>
            <w:t>Conteúdo</w:t>
          </w:r>
          <w:commentRangeEnd w:id="7"/>
          <w:r w:rsidR="00C97318">
            <w:rPr>
              <w:rStyle w:val="Refdecomentrio"/>
              <w:smallCaps w:val="0"/>
              <w:spacing w:val="0"/>
              <w:lang w:bidi="ar-SA"/>
            </w:rPr>
            <w:commentReference w:id="7"/>
          </w:r>
        </w:p>
        <w:p w14:paraId="227EC63D" w14:textId="62DDA176" w:rsidR="0050469D" w:rsidRDefault="003B1627">
          <w:pPr>
            <w:pStyle w:val="ndice1"/>
            <w:rPr>
              <w:rFonts w:eastAsiaTheme="minorEastAsia" w:cstheme="minorBidi"/>
              <w:noProof/>
              <w:sz w:val="22"/>
              <w:szCs w:val="22"/>
              <w:lang w:eastAsia="pt-PT"/>
            </w:rPr>
          </w:pPr>
          <w:r>
            <w:fldChar w:fldCharType="begin"/>
          </w:r>
          <w:r>
            <w:instrText xml:space="preserve"> TOC \o "1-3" \h \z \u </w:instrText>
          </w:r>
          <w:r>
            <w:fldChar w:fldCharType="separate"/>
          </w:r>
          <w:hyperlink w:anchor="_Toc511124529" w:history="1">
            <w:r w:rsidR="0050469D" w:rsidRPr="00BF20AF">
              <w:rPr>
                <w:rStyle w:val="Hiperligao"/>
                <w:noProof/>
              </w:rPr>
              <w:t>1. Introdução</w:t>
            </w:r>
            <w:r w:rsidR="0050469D">
              <w:rPr>
                <w:noProof/>
                <w:webHidden/>
              </w:rPr>
              <w:tab/>
            </w:r>
            <w:r w:rsidR="0050469D">
              <w:rPr>
                <w:noProof/>
                <w:webHidden/>
              </w:rPr>
              <w:fldChar w:fldCharType="begin"/>
            </w:r>
            <w:r w:rsidR="0050469D">
              <w:rPr>
                <w:noProof/>
                <w:webHidden/>
              </w:rPr>
              <w:instrText xml:space="preserve"> PAGEREF _Toc511124529 \h </w:instrText>
            </w:r>
            <w:r w:rsidR="0050469D">
              <w:rPr>
                <w:noProof/>
                <w:webHidden/>
              </w:rPr>
            </w:r>
            <w:r w:rsidR="0050469D">
              <w:rPr>
                <w:noProof/>
                <w:webHidden/>
              </w:rPr>
              <w:fldChar w:fldCharType="separate"/>
            </w:r>
            <w:r w:rsidR="0050469D">
              <w:rPr>
                <w:noProof/>
                <w:webHidden/>
              </w:rPr>
              <w:t>1</w:t>
            </w:r>
            <w:r w:rsidR="0050469D">
              <w:rPr>
                <w:noProof/>
                <w:webHidden/>
              </w:rPr>
              <w:fldChar w:fldCharType="end"/>
            </w:r>
          </w:hyperlink>
        </w:p>
        <w:p w14:paraId="7487E674" w14:textId="0FD71172" w:rsidR="0050469D" w:rsidRDefault="00A8326E">
          <w:pPr>
            <w:pStyle w:val="ndice2"/>
            <w:rPr>
              <w:rFonts w:eastAsiaTheme="minorEastAsia" w:cstheme="minorBidi"/>
              <w:noProof/>
              <w:sz w:val="22"/>
              <w:szCs w:val="22"/>
              <w:lang w:eastAsia="pt-PT"/>
            </w:rPr>
          </w:pPr>
          <w:hyperlink w:anchor="_Toc511124530" w:history="1">
            <w:r w:rsidR="0050469D" w:rsidRPr="00BF20AF">
              <w:rPr>
                <w:rStyle w:val="Hiperligao"/>
                <w:noProof/>
              </w:rPr>
              <w:t>1.1 Contexto e Motivação</w:t>
            </w:r>
            <w:r w:rsidR="0050469D">
              <w:rPr>
                <w:noProof/>
                <w:webHidden/>
              </w:rPr>
              <w:tab/>
            </w:r>
            <w:r w:rsidR="0050469D">
              <w:rPr>
                <w:noProof/>
                <w:webHidden/>
              </w:rPr>
              <w:fldChar w:fldCharType="begin"/>
            </w:r>
            <w:r w:rsidR="0050469D">
              <w:rPr>
                <w:noProof/>
                <w:webHidden/>
              </w:rPr>
              <w:instrText xml:space="preserve"> PAGEREF _Toc511124530 \h </w:instrText>
            </w:r>
            <w:r w:rsidR="0050469D">
              <w:rPr>
                <w:noProof/>
                <w:webHidden/>
              </w:rPr>
            </w:r>
            <w:r w:rsidR="0050469D">
              <w:rPr>
                <w:noProof/>
                <w:webHidden/>
              </w:rPr>
              <w:fldChar w:fldCharType="separate"/>
            </w:r>
            <w:r w:rsidR="0050469D">
              <w:rPr>
                <w:noProof/>
                <w:webHidden/>
              </w:rPr>
              <w:t>1</w:t>
            </w:r>
            <w:r w:rsidR="0050469D">
              <w:rPr>
                <w:noProof/>
                <w:webHidden/>
              </w:rPr>
              <w:fldChar w:fldCharType="end"/>
            </w:r>
          </w:hyperlink>
        </w:p>
        <w:p w14:paraId="1CA0D73F" w14:textId="51B22013" w:rsidR="0050469D" w:rsidRDefault="00A8326E">
          <w:pPr>
            <w:pStyle w:val="ndice2"/>
            <w:rPr>
              <w:rFonts w:eastAsiaTheme="minorEastAsia" w:cstheme="minorBidi"/>
              <w:noProof/>
              <w:sz w:val="22"/>
              <w:szCs w:val="22"/>
              <w:lang w:eastAsia="pt-PT"/>
            </w:rPr>
          </w:pPr>
          <w:hyperlink w:anchor="_Toc511124531" w:history="1">
            <w:r w:rsidR="0050469D" w:rsidRPr="00BF20AF">
              <w:rPr>
                <w:rStyle w:val="Hiperligao"/>
                <w:noProof/>
              </w:rPr>
              <w:t>1.2 Problema</w:t>
            </w:r>
            <w:r w:rsidR="0050469D">
              <w:rPr>
                <w:noProof/>
                <w:webHidden/>
              </w:rPr>
              <w:tab/>
            </w:r>
            <w:r w:rsidR="0050469D">
              <w:rPr>
                <w:noProof/>
                <w:webHidden/>
              </w:rPr>
              <w:fldChar w:fldCharType="begin"/>
            </w:r>
            <w:r w:rsidR="0050469D">
              <w:rPr>
                <w:noProof/>
                <w:webHidden/>
              </w:rPr>
              <w:instrText xml:space="preserve"> PAGEREF _Toc511124531 \h </w:instrText>
            </w:r>
            <w:r w:rsidR="0050469D">
              <w:rPr>
                <w:noProof/>
                <w:webHidden/>
              </w:rPr>
            </w:r>
            <w:r w:rsidR="0050469D">
              <w:rPr>
                <w:noProof/>
                <w:webHidden/>
              </w:rPr>
              <w:fldChar w:fldCharType="separate"/>
            </w:r>
            <w:r w:rsidR="0050469D">
              <w:rPr>
                <w:noProof/>
                <w:webHidden/>
              </w:rPr>
              <w:t>3</w:t>
            </w:r>
            <w:r w:rsidR="0050469D">
              <w:rPr>
                <w:noProof/>
                <w:webHidden/>
              </w:rPr>
              <w:fldChar w:fldCharType="end"/>
            </w:r>
          </w:hyperlink>
        </w:p>
        <w:p w14:paraId="616E3CF7" w14:textId="50ACF590" w:rsidR="0050469D" w:rsidRDefault="00A8326E">
          <w:pPr>
            <w:pStyle w:val="ndice2"/>
            <w:rPr>
              <w:rFonts w:eastAsiaTheme="minorEastAsia" w:cstheme="minorBidi"/>
              <w:noProof/>
              <w:sz w:val="22"/>
              <w:szCs w:val="22"/>
              <w:lang w:eastAsia="pt-PT"/>
            </w:rPr>
          </w:pPr>
          <w:hyperlink w:anchor="_Toc511124532" w:history="1">
            <w:r w:rsidR="0050469D" w:rsidRPr="00BF20AF">
              <w:rPr>
                <w:rStyle w:val="Hiperligao"/>
                <w:noProof/>
              </w:rPr>
              <w:t>1.3 Objetivos</w:t>
            </w:r>
            <w:r w:rsidR="0050469D">
              <w:rPr>
                <w:noProof/>
                <w:webHidden/>
              </w:rPr>
              <w:tab/>
            </w:r>
            <w:r w:rsidR="0050469D">
              <w:rPr>
                <w:noProof/>
                <w:webHidden/>
              </w:rPr>
              <w:fldChar w:fldCharType="begin"/>
            </w:r>
            <w:r w:rsidR="0050469D">
              <w:rPr>
                <w:noProof/>
                <w:webHidden/>
              </w:rPr>
              <w:instrText xml:space="preserve"> PAGEREF _Toc511124532 \h </w:instrText>
            </w:r>
            <w:r w:rsidR="0050469D">
              <w:rPr>
                <w:noProof/>
                <w:webHidden/>
              </w:rPr>
            </w:r>
            <w:r w:rsidR="0050469D">
              <w:rPr>
                <w:noProof/>
                <w:webHidden/>
              </w:rPr>
              <w:fldChar w:fldCharType="separate"/>
            </w:r>
            <w:r w:rsidR="0050469D">
              <w:rPr>
                <w:noProof/>
                <w:webHidden/>
              </w:rPr>
              <w:t>4</w:t>
            </w:r>
            <w:r w:rsidR="0050469D">
              <w:rPr>
                <w:noProof/>
                <w:webHidden/>
              </w:rPr>
              <w:fldChar w:fldCharType="end"/>
            </w:r>
          </w:hyperlink>
        </w:p>
        <w:p w14:paraId="5D25A898" w14:textId="45589DA3" w:rsidR="0050469D" w:rsidRDefault="00A8326E">
          <w:pPr>
            <w:pStyle w:val="ndice2"/>
            <w:rPr>
              <w:rFonts w:eastAsiaTheme="minorEastAsia" w:cstheme="minorBidi"/>
              <w:noProof/>
              <w:sz w:val="22"/>
              <w:szCs w:val="22"/>
              <w:lang w:eastAsia="pt-PT"/>
            </w:rPr>
          </w:pPr>
          <w:hyperlink w:anchor="_Toc511124533" w:history="1">
            <w:r w:rsidR="0050469D" w:rsidRPr="00BF20AF">
              <w:rPr>
                <w:rStyle w:val="Hiperligao"/>
                <w:noProof/>
              </w:rPr>
              <w:t>1.4 Estrutura do Documento</w:t>
            </w:r>
            <w:r w:rsidR="0050469D">
              <w:rPr>
                <w:noProof/>
                <w:webHidden/>
              </w:rPr>
              <w:tab/>
            </w:r>
            <w:r w:rsidR="0050469D">
              <w:rPr>
                <w:noProof/>
                <w:webHidden/>
              </w:rPr>
              <w:fldChar w:fldCharType="begin"/>
            </w:r>
            <w:r w:rsidR="0050469D">
              <w:rPr>
                <w:noProof/>
                <w:webHidden/>
              </w:rPr>
              <w:instrText xml:space="preserve"> PAGEREF _Toc511124533 \h </w:instrText>
            </w:r>
            <w:r w:rsidR="0050469D">
              <w:rPr>
                <w:noProof/>
                <w:webHidden/>
              </w:rPr>
            </w:r>
            <w:r w:rsidR="0050469D">
              <w:rPr>
                <w:noProof/>
                <w:webHidden/>
              </w:rPr>
              <w:fldChar w:fldCharType="separate"/>
            </w:r>
            <w:r w:rsidR="0050469D">
              <w:rPr>
                <w:noProof/>
                <w:webHidden/>
              </w:rPr>
              <w:t>5</w:t>
            </w:r>
            <w:r w:rsidR="0050469D">
              <w:rPr>
                <w:noProof/>
                <w:webHidden/>
              </w:rPr>
              <w:fldChar w:fldCharType="end"/>
            </w:r>
          </w:hyperlink>
        </w:p>
        <w:p w14:paraId="08C1B965" w14:textId="0F2C4D12" w:rsidR="0050469D" w:rsidRDefault="00A8326E">
          <w:pPr>
            <w:pStyle w:val="ndice1"/>
            <w:rPr>
              <w:rFonts w:eastAsiaTheme="minorEastAsia" w:cstheme="minorBidi"/>
              <w:noProof/>
              <w:sz w:val="22"/>
              <w:szCs w:val="22"/>
              <w:lang w:eastAsia="pt-PT"/>
            </w:rPr>
          </w:pPr>
          <w:hyperlink w:anchor="_Toc511124534" w:history="1">
            <w:r w:rsidR="0050469D" w:rsidRPr="00BF20AF">
              <w:rPr>
                <w:rStyle w:val="Hiperligao"/>
                <w:noProof/>
              </w:rPr>
              <w:t>2. Estado da Arte</w:t>
            </w:r>
            <w:r w:rsidR="0050469D">
              <w:rPr>
                <w:noProof/>
                <w:webHidden/>
              </w:rPr>
              <w:tab/>
            </w:r>
            <w:r w:rsidR="0050469D">
              <w:rPr>
                <w:noProof/>
                <w:webHidden/>
              </w:rPr>
              <w:fldChar w:fldCharType="begin"/>
            </w:r>
            <w:r w:rsidR="0050469D">
              <w:rPr>
                <w:noProof/>
                <w:webHidden/>
              </w:rPr>
              <w:instrText xml:space="preserve"> PAGEREF _Toc511124534 \h </w:instrText>
            </w:r>
            <w:r w:rsidR="0050469D">
              <w:rPr>
                <w:noProof/>
                <w:webHidden/>
              </w:rPr>
            </w:r>
            <w:r w:rsidR="0050469D">
              <w:rPr>
                <w:noProof/>
                <w:webHidden/>
              </w:rPr>
              <w:fldChar w:fldCharType="separate"/>
            </w:r>
            <w:r w:rsidR="0050469D">
              <w:rPr>
                <w:noProof/>
                <w:webHidden/>
              </w:rPr>
              <w:t>6</w:t>
            </w:r>
            <w:r w:rsidR="0050469D">
              <w:rPr>
                <w:noProof/>
                <w:webHidden/>
              </w:rPr>
              <w:fldChar w:fldCharType="end"/>
            </w:r>
          </w:hyperlink>
        </w:p>
        <w:p w14:paraId="0AF219EE" w14:textId="2BBB6189" w:rsidR="0050469D" w:rsidRDefault="00A8326E">
          <w:pPr>
            <w:pStyle w:val="ndice2"/>
            <w:rPr>
              <w:rFonts w:eastAsiaTheme="minorEastAsia" w:cstheme="minorBidi"/>
              <w:noProof/>
              <w:sz w:val="22"/>
              <w:szCs w:val="22"/>
              <w:lang w:eastAsia="pt-PT"/>
            </w:rPr>
          </w:pPr>
          <w:hyperlink w:anchor="_Toc511124535" w:history="1">
            <w:r w:rsidR="0050469D" w:rsidRPr="00BF20AF">
              <w:rPr>
                <w:rStyle w:val="Hiperligao"/>
                <w:noProof/>
              </w:rPr>
              <w:t>2.1 Introdução</w:t>
            </w:r>
            <w:r w:rsidR="0050469D">
              <w:rPr>
                <w:noProof/>
                <w:webHidden/>
              </w:rPr>
              <w:tab/>
            </w:r>
            <w:r w:rsidR="0050469D">
              <w:rPr>
                <w:noProof/>
                <w:webHidden/>
              </w:rPr>
              <w:fldChar w:fldCharType="begin"/>
            </w:r>
            <w:r w:rsidR="0050469D">
              <w:rPr>
                <w:noProof/>
                <w:webHidden/>
              </w:rPr>
              <w:instrText xml:space="preserve"> PAGEREF _Toc511124535 \h </w:instrText>
            </w:r>
            <w:r w:rsidR="0050469D">
              <w:rPr>
                <w:noProof/>
                <w:webHidden/>
              </w:rPr>
            </w:r>
            <w:r w:rsidR="0050469D">
              <w:rPr>
                <w:noProof/>
                <w:webHidden/>
              </w:rPr>
              <w:fldChar w:fldCharType="separate"/>
            </w:r>
            <w:r w:rsidR="0050469D">
              <w:rPr>
                <w:noProof/>
                <w:webHidden/>
              </w:rPr>
              <w:t>6</w:t>
            </w:r>
            <w:r w:rsidR="0050469D">
              <w:rPr>
                <w:noProof/>
                <w:webHidden/>
              </w:rPr>
              <w:fldChar w:fldCharType="end"/>
            </w:r>
          </w:hyperlink>
        </w:p>
        <w:p w14:paraId="04D988D2" w14:textId="1806D8A2" w:rsidR="0050469D" w:rsidRDefault="00A8326E">
          <w:pPr>
            <w:pStyle w:val="ndice2"/>
            <w:rPr>
              <w:rFonts w:eastAsiaTheme="minorEastAsia" w:cstheme="minorBidi"/>
              <w:noProof/>
              <w:sz w:val="22"/>
              <w:szCs w:val="22"/>
              <w:lang w:eastAsia="pt-PT"/>
            </w:rPr>
          </w:pPr>
          <w:hyperlink w:anchor="_Toc511124536" w:history="1">
            <w:r w:rsidR="0050469D" w:rsidRPr="00BF20AF">
              <w:rPr>
                <w:rStyle w:val="Hiperligao"/>
                <w:noProof/>
              </w:rPr>
              <w:t>2.2 Automação</w:t>
            </w:r>
            <w:r w:rsidR="0050469D">
              <w:rPr>
                <w:noProof/>
                <w:webHidden/>
              </w:rPr>
              <w:tab/>
            </w:r>
            <w:r w:rsidR="0050469D">
              <w:rPr>
                <w:noProof/>
                <w:webHidden/>
              </w:rPr>
              <w:fldChar w:fldCharType="begin"/>
            </w:r>
            <w:r w:rsidR="0050469D">
              <w:rPr>
                <w:noProof/>
                <w:webHidden/>
              </w:rPr>
              <w:instrText xml:space="preserve"> PAGEREF _Toc511124536 \h </w:instrText>
            </w:r>
            <w:r w:rsidR="0050469D">
              <w:rPr>
                <w:noProof/>
                <w:webHidden/>
              </w:rPr>
            </w:r>
            <w:r w:rsidR="0050469D">
              <w:rPr>
                <w:noProof/>
                <w:webHidden/>
              </w:rPr>
              <w:fldChar w:fldCharType="separate"/>
            </w:r>
            <w:r w:rsidR="0050469D">
              <w:rPr>
                <w:noProof/>
                <w:webHidden/>
              </w:rPr>
              <w:t>6</w:t>
            </w:r>
            <w:r w:rsidR="0050469D">
              <w:rPr>
                <w:noProof/>
                <w:webHidden/>
              </w:rPr>
              <w:fldChar w:fldCharType="end"/>
            </w:r>
          </w:hyperlink>
        </w:p>
        <w:p w14:paraId="28628D19" w14:textId="5C4EDBF4" w:rsidR="0050469D" w:rsidRDefault="00A8326E">
          <w:pPr>
            <w:pStyle w:val="ndice3"/>
            <w:rPr>
              <w:rFonts w:eastAsiaTheme="minorEastAsia" w:cstheme="minorBidi"/>
              <w:noProof/>
              <w:sz w:val="22"/>
              <w:szCs w:val="22"/>
              <w:lang w:eastAsia="pt-PT"/>
            </w:rPr>
          </w:pPr>
          <w:hyperlink w:anchor="_Toc511124537" w:history="1">
            <w:r w:rsidR="0050469D" w:rsidRPr="00BF20AF">
              <w:rPr>
                <w:rStyle w:val="Hiperligao"/>
                <w:noProof/>
              </w:rPr>
              <w:t>2.2.1 História</w:t>
            </w:r>
            <w:r w:rsidR="0050469D">
              <w:rPr>
                <w:noProof/>
                <w:webHidden/>
              </w:rPr>
              <w:tab/>
            </w:r>
            <w:r w:rsidR="0050469D">
              <w:rPr>
                <w:noProof/>
                <w:webHidden/>
              </w:rPr>
              <w:fldChar w:fldCharType="begin"/>
            </w:r>
            <w:r w:rsidR="0050469D">
              <w:rPr>
                <w:noProof/>
                <w:webHidden/>
              </w:rPr>
              <w:instrText xml:space="preserve"> PAGEREF _Toc511124537 \h </w:instrText>
            </w:r>
            <w:r w:rsidR="0050469D">
              <w:rPr>
                <w:noProof/>
                <w:webHidden/>
              </w:rPr>
            </w:r>
            <w:r w:rsidR="0050469D">
              <w:rPr>
                <w:noProof/>
                <w:webHidden/>
              </w:rPr>
              <w:fldChar w:fldCharType="separate"/>
            </w:r>
            <w:r w:rsidR="0050469D">
              <w:rPr>
                <w:noProof/>
                <w:webHidden/>
              </w:rPr>
              <w:t>7</w:t>
            </w:r>
            <w:r w:rsidR="0050469D">
              <w:rPr>
                <w:noProof/>
                <w:webHidden/>
              </w:rPr>
              <w:fldChar w:fldCharType="end"/>
            </w:r>
          </w:hyperlink>
        </w:p>
        <w:p w14:paraId="67CBC362" w14:textId="65344C3F" w:rsidR="0050469D" w:rsidRDefault="00A8326E">
          <w:pPr>
            <w:pStyle w:val="ndice3"/>
            <w:rPr>
              <w:rFonts w:eastAsiaTheme="minorEastAsia" w:cstheme="minorBidi"/>
              <w:noProof/>
              <w:sz w:val="22"/>
              <w:szCs w:val="22"/>
              <w:lang w:eastAsia="pt-PT"/>
            </w:rPr>
          </w:pPr>
          <w:hyperlink w:anchor="_Toc511124538" w:history="1">
            <w:r w:rsidR="0050469D" w:rsidRPr="00BF20AF">
              <w:rPr>
                <w:rStyle w:val="Hiperligao"/>
                <w:noProof/>
              </w:rPr>
              <w:t>2.2.2 Objetivos</w:t>
            </w:r>
            <w:r w:rsidR="0050469D">
              <w:rPr>
                <w:noProof/>
                <w:webHidden/>
              </w:rPr>
              <w:tab/>
            </w:r>
            <w:r w:rsidR="0050469D">
              <w:rPr>
                <w:noProof/>
                <w:webHidden/>
              </w:rPr>
              <w:fldChar w:fldCharType="begin"/>
            </w:r>
            <w:r w:rsidR="0050469D">
              <w:rPr>
                <w:noProof/>
                <w:webHidden/>
              </w:rPr>
              <w:instrText xml:space="preserve"> PAGEREF _Toc511124538 \h </w:instrText>
            </w:r>
            <w:r w:rsidR="0050469D">
              <w:rPr>
                <w:noProof/>
                <w:webHidden/>
              </w:rPr>
            </w:r>
            <w:r w:rsidR="0050469D">
              <w:rPr>
                <w:noProof/>
                <w:webHidden/>
              </w:rPr>
              <w:fldChar w:fldCharType="separate"/>
            </w:r>
            <w:r w:rsidR="0050469D">
              <w:rPr>
                <w:noProof/>
                <w:webHidden/>
              </w:rPr>
              <w:t>8</w:t>
            </w:r>
            <w:r w:rsidR="0050469D">
              <w:rPr>
                <w:noProof/>
                <w:webHidden/>
              </w:rPr>
              <w:fldChar w:fldCharType="end"/>
            </w:r>
          </w:hyperlink>
        </w:p>
        <w:p w14:paraId="0F137580" w14:textId="574ED54A" w:rsidR="0050469D" w:rsidRDefault="00A8326E">
          <w:pPr>
            <w:pStyle w:val="ndice3"/>
            <w:rPr>
              <w:rFonts w:eastAsiaTheme="minorEastAsia" w:cstheme="minorBidi"/>
              <w:noProof/>
              <w:sz w:val="22"/>
              <w:szCs w:val="22"/>
              <w:lang w:eastAsia="pt-PT"/>
            </w:rPr>
          </w:pPr>
          <w:hyperlink w:anchor="_Toc511124539" w:history="1">
            <w:r w:rsidR="0050469D" w:rsidRPr="00BF20AF">
              <w:rPr>
                <w:rStyle w:val="Hiperligao"/>
                <w:noProof/>
              </w:rPr>
              <w:t>2.2.3 Componentes</w:t>
            </w:r>
            <w:r w:rsidR="0050469D">
              <w:rPr>
                <w:noProof/>
                <w:webHidden/>
              </w:rPr>
              <w:tab/>
            </w:r>
            <w:r w:rsidR="0050469D">
              <w:rPr>
                <w:noProof/>
                <w:webHidden/>
              </w:rPr>
              <w:fldChar w:fldCharType="begin"/>
            </w:r>
            <w:r w:rsidR="0050469D">
              <w:rPr>
                <w:noProof/>
                <w:webHidden/>
              </w:rPr>
              <w:instrText xml:space="preserve"> PAGEREF _Toc511124539 \h </w:instrText>
            </w:r>
            <w:r w:rsidR="0050469D">
              <w:rPr>
                <w:noProof/>
                <w:webHidden/>
              </w:rPr>
            </w:r>
            <w:r w:rsidR="0050469D">
              <w:rPr>
                <w:noProof/>
                <w:webHidden/>
              </w:rPr>
              <w:fldChar w:fldCharType="separate"/>
            </w:r>
            <w:r w:rsidR="0050469D">
              <w:rPr>
                <w:noProof/>
                <w:webHidden/>
              </w:rPr>
              <w:t>9</w:t>
            </w:r>
            <w:r w:rsidR="0050469D">
              <w:rPr>
                <w:noProof/>
                <w:webHidden/>
              </w:rPr>
              <w:fldChar w:fldCharType="end"/>
            </w:r>
          </w:hyperlink>
        </w:p>
        <w:p w14:paraId="788F5C61" w14:textId="4148C040" w:rsidR="0050469D" w:rsidRDefault="00A8326E">
          <w:pPr>
            <w:pStyle w:val="ndice3"/>
            <w:rPr>
              <w:rFonts w:eastAsiaTheme="minorEastAsia" w:cstheme="minorBidi"/>
              <w:noProof/>
              <w:sz w:val="22"/>
              <w:szCs w:val="22"/>
              <w:lang w:eastAsia="pt-PT"/>
            </w:rPr>
          </w:pPr>
          <w:hyperlink w:anchor="_Toc511124540" w:history="1">
            <w:r w:rsidR="0050469D" w:rsidRPr="00BF20AF">
              <w:rPr>
                <w:rStyle w:val="Hiperligao"/>
                <w:noProof/>
              </w:rPr>
              <w:t>2.2.4 Software para Automação</w:t>
            </w:r>
            <w:r w:rsidR="0050469D">
              <w:rPr>
                <w:noProof/>
                <w:webHidden/>
              </w:rPr>
              <w:tab/>
            </w:r>
            <w:r w:rsidR="0050469D">
              <w:rPr>
                <w:noProof/>
                <w:webHidden/>
              </w:rPr>
              <w:fldChar w:fldCharType="begin"/>
            </w:r>
            <w:r w:rsidR="0050469D">
              <w:rPr>
                <w:noProof/>
                <w:webHidden/>
              </w:rPr>
              <w:instrText xml:space="preserve"> PAGEREF _Toc511124540 \h </w:instrText>
            </w:r>
            <w:r w:rsidR="0050469D">
              <w:rPr>
                <w:noProof/>
                <w:webHidden/>
              </w:rPr>
            </w:r>
            <w:r w:rsidR="0050469D">
              <w:rPr>
                <w:noProof/>
                <w:webHidden/>
              </w:rPr>
              <w:fldChar w:fldCharType="separate"/>
            </w:r>
            <w:r w:rsidR="0050469D">
              <w:rPr>
                <w:noProof/>
                <w:webHidden/>
              </w:rPr>
              <w:t>12</w:t>
            </w:r>
            <w:r w:rsidR="0050469D">
              <w:rPr>
                <w:noProof/>
                <w:webHidden/>
              </w:rPr>
              <w:fldChar w:fldCharType="end"/>
            </w:r>
          </w:hyperlink>
        </w:p>
        <w:p w14:paraId="2ED7EDE0" w14:textId="79544EBF" w:rsidR="0050469D" w:rsidRDefault="00A8326E">
          <w:pPr>
            <w:pStyle w:val="ndice2"/>
            <w:rPr>
              <w:rFonts w:eastAsiaTheme="minorEastAsia" w:cstheme="minorBidi"/>
              <w:noProof/>
              <w:sz w:val="22"/>
              <w:szCs w:val="22"/>
              <w:lang w:eastAsia="pt-PT"/>
            </w:rPr>
          </w:pPr>
          <w:hyperlink w:anchor="_Toc511124541" w:history="1">
            <w:r w:rsidR="0050469D" w:rsidRPr="00BF20AF">
              <w:rPr>
                <w:rStyle w:val="Hiperligao"/>
                <w:noProof/>
              </w:rPr>
              <w:t>2.3 Indústria 4.0</w:t>
            </w:r>
            <w:r w:rsidR="0050469D">
              <w:rPr>
                <w:noProof/>
                <w:webHidden/>
              </w:rPr>
              <w:tab/>
            </w:r>
            <w:r w:rsidR="0050469D">
              <w:rPr>
                <w:noProof/>
                <w:webHidden/>
              </w:rPr>
              <w:fldChar w:fldCharType="begin"/>
            </w:r>
            <w:r w:rsidR="0050469D">
              <w:rPr>
                <w:noProof/>
                <w:webHidden/>
              </w:rPr>
              <w:instrText xml:space="preserve"> PAGEREF _Toc511124541 \h </w:instrText>
            </w:r>
            <w:r w:rsidR="0050469D">
              <w:rPr>
                <w:noProof/>
                <w:webHidden/>
              </w:rPr>
            </w:r>
            <w:r w:rsidR="0050469D">
              <w:rPr>
                <w:noProof/>
                <w:webHidden/>
              </w:rPr>
              <w:fldChar w:fldCharType="separate"/>
            </w:r>
            <w:r w:rsidR="0050469D">
              <w:rPr>
                <w:noProof/>
                <w:webHidden/>
              </w:rPr>
              <w:t>16</w:t>
            </w:r>
            <w:r w:rsidR="0050469D">
              <w:rPr>
                <w:noProof/>
                <w:webHidden/>
              </w:rPr>
              <w:fldChar w:fldCharType="end"/>
            </w:r>
          </w:hyperlink>
        </w:p>
        <w:p w14:paraId="2CCD6EF0" w14:textId="76A29823" w:rsidR="0050469D" w:rsidRDefault="00A8326E">
          <w:pPr>
            <w:pStyle w:val="ndice2"/>
            <w:rPr>
              <w:rFonts w:eastAsiaTheme="minorEastAsia" w:cstheme="minorBidi"/>
              <w:noProof/>
              <w:sz w:val="22"/>
              <w:szCs w:val="22"/>
              <w:lang w:eastAsia="pt-PT"/>
            </w:rPr>
          </w:pPr>
          <w:hyperlink w:anchor="_Toc511124542" w:history="1">
            <w:r w:rsidR="0050469D" w:rsidRPr="00BF20AF">
              <w:rPr>
                <w:rStyle w:val="Hiperligao"/>
                <w:noProof/>
              </w:rPr>
              <w:t>2.4 Tecnologias de Suporte</w:t>
            </w:r>
            <w:r w:rsidR="0050469D">
              <w:rPr>
                <w:noProof/>
                <w:webHidden/>
              </w:rPr>
              <w:tab/>
            </w:r>
            <w:r w:rsidR="0050469D">
              <w:rPr>
                <w:noProof/>
                <w:webHidden/>
              </w:rPr>
              <w:fldChar w:fldCharType="begin"/>
            </w:r>
            <w:r w:rsidR="0050469D">
              <w:rPr>
                <w:noProof/>
                <w:webHidden/>
              </w:rPr>
              <w:instrText xml:space="preserve"> PAGEREF _Toc511124542 \h </w:instrText>
            </w:r>
            <w:r w:rsidR="0050469D">
              <w:rPr>
                <w:noProof/>
                <w:webHidden/>
              </w:rPr>
            </w:r>
            <w:r w:rsidR="0050469D">
              <w:rPr>
                <w:noProof/>
                <w:webHidden/>
              </w:rPr>
              <w:fldChar w:fldCharType="separate"/>
            </w:r>
            <w:r w:rsidR="0050469D">
              <w:rPr>
                <w:noProof/>
                <w:webHidden/>
              </w:rPr>
              <w:t>18</w:t>
            </w:r>
            <w:r w:rsidR="0050469D">
              <w:rPr>
                <w:noProof/>
                <w:webHidden/>
              </w:rPr>
              <w:fldChar w:fldCharType="end"/>
            </w:r>
          </w:hyperlink>
        </w:p>
        <w:p w14:paraId="6025A861" w14:textId="6B2B4DCB" w:rsidR="0050469D" w:rsidRDefault="00A8326E">
          <w:pPr>
            <w:pStyle w:val="ndice3"/>
            <w:rPr>
              <w:rFonts w:eastAsiaTheme="minorEastAsia" w:cstheme="minorBidi"/>
              <w:noProof/>
              <w:sz w:val="22"/>
              <w:szCs w:val="22"/>
              <w:lang w:eastAsia="pt-PT"/>
            </w:rPr>
          </w:pPr>
          <w:hyperlink w:anchor="_Toc511124543" w:history="1">
            <w:r w:rsidR="0050469D" w:rsidRPr="00BF20AF">
              <w:rPr>
                <w:rStyle w:val="Hiperligao"/>
                <w:noProof/>
              </w:rPr>
              <w:t>2.4.1 Redes e Internet</w:t>
            </w:r>
            <w:r w:rsidR="0050469D">
              <w:rPr>
                <w:noProof/>
                <w:webHidden/>
              </w:rPr>
              <w:tab/>
            </w:r>
            <w:r w:rsidR="0050469D">
              <w:rPr>
                <w:noProof/>
                <w:webHidden/>
              </w:rPr>
              <w:fldChar w:fldCharType="begin"/>
            </w:r>
            <w:r w:rsidR="0050469D">
              <w:rPr>
                <w:noProof/>
                <w:webHidden/>
              </w:rPr>
              <w:instrText xml:space="preserve"> PAGEREF _Toc511124543 \h </w:instrText>
            </w:r>
            <w:r w:rsidR="0050469D">
              <w:rPr>
                <w:noProof/>
                <w:webHidden/>
              </w:rPr>
            </w:r>
            <w:r w:rsidR="0050469D">
              <w:rPr>
                <w:noProof/>
                <w:webHidden/>
              </w:rPr>
              <w:fldChar w:fldCharType="separate"/>
            </w:r>
            <w:r w:rsidR="0050469D">
              <w:rPr>
                <w:noProof/>
                <w:webHidden/>
              </w:rPr>
              <w:t>18</w:t>
            </w:r>
            <w:r w:rsidR="0050469D">
              <w:rPr>
                <w:noProof/>
                <w:webHidden/>
              </w:rPr>
              <w:fldChar w:fldCharType="end"/>
            </w:r>
          </w:hyperlink>
        </w:p>
        <w:p w14:paraId="1FB97E1D" w14:textId="13441F89" w:rsidR="0050469D" w:rsidRDefault="00A8326E">
          <w:pPr>
            <w:pStyle w:val="ndice3"/>
            <w:rPr>
              <w:rFonts w:eastAsiaTheme="minorEastAsia" w:cstheme="minorBidi"/>
              <w:noProof/>
              <w:sz w:val="22"/>
              <w:szCs w:val="22"/>
              <w:lang w:eastAsia="pt-PT"/>
            </w:rPr>
          </w:pPr>
          <w:hyperlink w:anchor="_Toc511124544" w:history="1">
            <w:r w:rsidR="0050469D" w:rsidRPr="00BF20AF">
              <w:rPr>
                <w:rStyle w:val="Hiperligao"/>
                <w:noProof/>
              </w:rPr>
              <w:t>2.4.2 Tecnologias Web</w:t>
            </w:r>
            <w:r w:rsidR="0050469D">
              <w:rPr>
                <w:noProof/>
                <w:webHidden/>
              </w:rPr>
              <w:tab/>
            </w:r>
            <w:r w:rsidR="0050469D">
              <w:rPr>
                <w:noProof/>
                <w:webHidden/>
              </w:rPr>
              <w:fldChar w:fldCharType="begin"/>
            </w:r>
            <w:r w:rsidR="0050469D">
              <w:rPr>
                <w:noProof/>
                <w:webHidden/>
              </w:rPr>
              <w:instrText xml:space="preserve"> PAGEREF _Toc511124544 \h </w:instrText>
            </w:r>
            <w:r w:rsidR="0050469D">
              <w:rPr>
                <w:noProof/>
                <w:webHidden/>
              </w:rPr>
            </w:r>
            <w:r w:rsidR="0050469D">
              <w:rPr>
                <w:noProof/>
                <w:webHidden/>
              </w:rPr>
              <w:fldChar w:fldCharType="separate"/>
            </w:r>
            <w:r w:rsidR="0050469D">
              <w:rPr>
                <w:noProof/>
                <w:webHidden/>
              </w:rPr>
              <w:t>20</w:t>
            </w:r>
            <w:r w:rsidR="0050469D">
              <w:rPr>
                <w:noProof/>
                <w:webHidden/>
              </w:rPr>
              <w:fldChar w:fldCharType="end"/>
            </w:r>
          </w:hyperlink>
        </w:p>
        <w:p w14:paraId="2A27CF17" w14:textId="1BAA1C1C" w:rsidR="0050469D" w:rsidRDefault="00A8326E">
          <w:pPr>
            <w:pStyle w:val="ndice3"/>
            <w:rPr>
              <w:rFonts w:eastAsiaTheme="minorEastAsia" w:cstheme="minorBidi"/>
              <w:noProof/>
              <w:sz w:val="22"/>
              <w:szCs w:val="22"/>
              <w:lang w:eastAsia="pt-PT"/>
            </w:rPr>
          </w:pPr>
          <w:hyperlink w:anchor="_Toc511124545" w:history="1">
            <w:r w:rsidR="0050469D" w:rsidRPr="00BF20AF">
              <w:rPr>
                <w:rStyle w:val="Hiperligao"/>
                <w:noProof/>
              </w:rPr>
              <w:t>2.4.3 Cloud Computing</w:t>
            </w:r>
            <w:r w:rsidR="0050469D">
              <w:rPr>
                <w:noProof/>
                <w:webHidden/>
              </w:rPr>
              <w:tab/>
            </w:r>
            <w:r w:rsidR="0050469D">
              <w:rPr>
                <w:noProof/>
                <w:webHidden/>
              </w:rPr>
              <w:fldChar w:fldCharType="begin"/>
            </w:r>
            <w:r w:rsidR="0050469D">
              <w:rPr>
                <w:noProof/>
                <w:webHidden/>
              </w:rPr>
              <w:instrText xml:space="preserve"> PAGEREF _Toc511124545 \h </w:instrText>
            </w:r>
            <w:r w:rsidR="0050469D">
              <w:rPr>
                <w:noProof/>
                <w:webHidden/>
              </w:rPr>
            </w:r>
            <w:r w:rsidR="0050469D">
              <w:rPr>
                <w:noProof/>
                <w:webHidden/>
              </w:rPr>
              <w:fldChar w:fldCharType="separate"/>
            </w:r>
            <w:r w:rsidR="0050469D">
              <w:rPr>
                <w:noProof/>
                <w:webHidden/>
              </w:rPr>
              <w:t>24</w:t>
            </w:r>
            <w:r w:rsidR="0050469D">
              <w:rPr>
                <w:noProof/>
                <w:webHidden/>
              </w:rPr>
              <w:fldChar w:fldCharType="end"/>
            </w:r>
          </w:hyperlink>
        </w:p>
        <w:p w14:paraId="544073CE" w14:textId="7F2DFBDA" w:rsidR="0050469D" w:rsidRDefault="00A8326E">
          <w:pPr>
            <w:pStyle w:val="ndice3"/>
            <w:rPr>
              <w:rFonts w:eastAsiaTheme="minorEastAsia" w:cstheme="minorBidi"/>
              <w:noProof/>
              <w:sz w:val="22"/>
              <w:szCs w:val="22"/>
              <w:lang w:eastAsia="pt-PT"/>
            </w:rPr>
          </w:pPr>
          <w:hyperlink w:anchor="_Toc511124546" w:history="1">
            <w:r w:rsidR="0050469D" w:rsidRPr="00BF20AF">
              <w:rPr>
                <w:rStyle w:val="Hiperligao"/>
                <w:noProof/>
              </w:rPr>
              <w:t>2.4.4 Human-Machine Interfaces</w:t>
            </w:r>
            <w:r w:rsidR="0050469D">
              <w:rPr>
                <w:noProof/>
                <w:webHidden/>
              </w:rPr>
              <w:tab/>
            </w:r>
            <w:r w:rsidR="0050469D">
              <w:rPr>
                <w:noProof/>
                <w:webHidden/>
              </w:rPr>
              <w:fldChar w:fldCharType="begin"/>
            </w:r>
            <w:r w:rsidR="0050469D">
              <w:rPr>
                <w:noProof/>
                <w:webHidden/>
              </w:rPr>
              <w:instrText xml:space="preserve"> PAGEREF _Toc511124546 \h </w:instrText>
            </w:r>
            <w:r w:rsidR="0050469D">
              <w:rPr>
                <w:noProof/>
                <w:webHidden/>
              </w:rPr>
            </w:r>
            <w:r w:rsidR="0050469D">
              <w:rPr>
                <w:noProof/>
                <w:webHidden/>
              </w:rPr>
              <w:fldChar w:fldCharType="separate"/>
            </w:r>
            <w:r w:rsidR="0050469D">
              <w:rPr>
                <w:noProof/>
                <w:webHidden/>
              </w:rPr>
              <w:t>25</w:t>
            </w:r>
            <w:r w:rsidR="0050469D">
              <w:rPr>
                <w:noProof/>
                <w:webHidden/>
              </w:rPr>
              <w:fldChar w:fldCharType="end"/>
            </w:r>
          </w:hyperlink>
        </w:p>
        <w:p w14:paraId="47A7867E" w14:textId="7D671327" w:rsidR="0050469D" w:rsidRDefault="00A8326E">
          <w:pPr>
            <w:pStyle w:val="ndice3"/>
            <w:rPr>
              <w:rFonts w:eastAsiaTheme="minorEastAsia" w:cstheme="minorBidi"/>
              <w:noProof/>
              <w:sz w:val="22"/>
              <w:szCs w:val="22"/>
              <w:lang w:eastAsia="pt-PT"/>
            </w:rPr>
          </w:pPr>
          <w:hyperlink w:anchor="_Toc511124547" w:history="1">
            <w:r w:rsidR="0050469D" w:rsidRPr="00BF20AF">
              <w:rPr>
                <w:rStyle w:val="Hiperligao"/>
                <w:noProof/>
              </w:rPr>
              <w:t>2.4.5 Realidade Aumentada</w:t>
            </w:r>
            <w:r w:rsidR="0050469D">
              <w:rPr>
                <w:noProof/>
                <w:webHidden/>
              </w:rPr>
              <w:tab/>
            </w:r>
            <w:r w:rsidR="0050469D">
              <w:rPr>
                <w:noProof/>
                <w:webHidden/>
              </w:rPr>
              <w:fldChar w:fldCharType="begin"/>
            </w:r>
            <w:r w:rsidR="0050469D">
              <w:rPr>
                <w:noProof/>
                <w:webHidden/>
              </w:rPr>
              <w:instrText xml:space="preserve"> PAGEREF _Toc511124547 \h </w:instrText>
            </w:r>
            <w:r w:rsidR="0050469D">
              <w:rPr>
                <w:noProof/>
                <w:webHidden/>
              </w:rPr>
            </w:r>
            <w:r w:rsidR="0050469D">
              <w:rPr>
                <w:noProof/>
                <w:webHidden/>
              </w:rPr>
              <w:fldChar w:fldCharType="separate"/>
            </w:r>
            <w:r w:rsidR="0050469D">
              <w:rPr>
                <w:noProof/>
                <w:webHidden/>
              </w:rPr>
              <w:t>27</w:t>
            </w:r>
            <w:r w:rsidR="0050469D">
              <w:rPr>
                <w:noProof/>
                <w:webHidden/>
              </w:rPr>
              <w:fldChar w:fldCharType="end"/>
            </w:r>
          </w:hyperlink>
        </w:p>
        <w:p w14:paraId="00DF75C1" w14:textId="10DB4E44" w:rsidR="0050469D" w:rsidRDefault="00A8326E">
          <w:pPr>
            <w:pStyle w:val="ndice3"/>
            <w:rPr>
              <w:rFonts w:eastAsiaTheme="minorEastAsia" w:cstheme="minorBidi"/>
              <w:noProof/>
              <w:sz w:val="22"/>
              <w:szCs w:val="22"/>
              <w:lang w:eastAsia="pt-PT"/>
            </w:rPr>
          </w:pPr>
          <w:hyperlink w:anchor="_Toc511124548" w:history="1">
            <w:r w:rsidR="0050469D" w:rsidRPr="00BF20AF">
              <w:rPr>
                <w:rStyle w:val="Hiperligao"/>
                <w:noProof/>
              </w:rPr>
              <w:t>2.4.6 Sistemas Scada</w:t>
            </w:r>
            <w:r w:rsidR="0050469D">
              <w:rPr>
                <w:noProof/>
                <w:webHidden/>
              </w:rPr>
              <w:tab/>
            </w:r>
            <w:r w:rsidR="0050469D">
              <w:rPr>
                <w:noProof/>
                <w:webHidden/>
              </w:rPr>
              <w:fldChar w:fldCharType="begin"/>
            </w:r>
            <w:r w:rsidR="0050469D">
              <w:rPr>
                <w:noProof/>
                <w:webHidden/>
              </w:rPr>
              <w:instrText xml:space="preserve"> PAGEREF _Toc511124548 \h </w:instrText>
            </w:r>
            <w:r w:rsidR="0050469D">
              <w:rPr>
                <w:noProof/>
                <w:webHidden/>
              </w:rPr>
            </w:r>
            <w:r w:rsidR="0050469D">
              <w:rPr>
                <w:noProof/>
                <w:webHidden/>
              </w:rPr>
              <w:fldChar w:fldCharType="separate"/>
            </w:r>
            <w:r w:rsidR="0050469D">
              <w:rPr>
                <w:noProof/>
                <w:webHidden/>
              </w:rPr>
              <w:t>28</w:t>
            </w:r>
            <w:r w:rsidR="0050469D">
              <w:rPr>
                <w:noProof/>
                <w:webHidden/>
              </w:rPr>
              <w:fldChar w:fldCharType="end"/>
            </w:r>
          </w:hyperlink>
        </w:p>
        <w:p w14:paraId="17B528C2" w14:textId="63313511" w:rsidR="0050469D" w:rsidRDefault="00A8326E">
          <w:pPr>
            <w:pStyle w:val="ndice2"/>
            <w:rPr>
              <w:rFonts w:eastAsiaTheme="minorEastAsia" w:cstheme="minorBidi"/>
              <w:noProof/>
              <w:sz w:val="22"/>
              <w:szCs w:val="22"/>
              <w:lang w:eastAsia="pt-PT"/>
            </w:rPr>
          </w:pPr>
          <w:hyperlink w:anchor="_Toc511124549" w:history="1">
            <w:r w:rsidR="0050469D" w:rsidRPr="00BF20AF">
              <w:rPr>
                <w:rStyle w:val="Hiperligao"/>
                <w:noProof/>
              </w:rPr>
              <w:t>2.5 Fabrico Aditivo</w:t>
            </w:r>
            <w:r w:rsidR="0050469D">
              <w:rPr>
                <w:noProof/>
                <w:webHidden/>
              </w:rPr>
              <w:tab/>
            </w:r>
            <w:r w:rsidR="0050469D">
              <w:rPr>
                <w:noProof/>
                <w:webHidden/>
              </w:rPr>
              <w:fldChar w:fldCharType="begin"/>
            </w:r>
            <w:r w:rsidR="0050469D">
              <w:rPr>
                <w:noProof/>
                <w:webHidden/>
              </w:rPr>
              <w:instrText xml:space="preserve"> PAGEREF _Toc511124549 \h </w:instrText>
            </w:r>
            <w:r w:rsidR="0050469D">
              <w:rPr>
                <w:noProof/>
                <w:webHidden/>
              </w:rPr>
            </w:r>
            <w:r w:rsidR="0050469D">
              <w:rPr>
                <w:noProof/>
                <w:webHidden/>
              </w:rPr>
              <w:fldChar w:fldCharType="separate"/>
            </w:r>
            <w:r w:rsidR="0050469D">
              <w:rPr>
                <w:noProof/>
                <w:webHidden/>
              </w:rPr>
              <w:t>31</w:t>
            </w:r>
            <w:r w:rsidR="0050469D">
              <w:rPr>
                <w:noProof/>
                <w:webHidden/>
              </w:rPr>
              <w:fldChar w:fldCharType="end"/>
            </w:r>
          </w:hyperlink>
        </w:p>
        <w:p w14:paraId="1BE9646F" w14:textId="1BFE87FC" w:rsidR="0050469D" w:rsidRDefault="00A8326E">
          <w:pPr>
            <w:pStyle w:val="ndice2"/>
            <w:rPr>
              <w:rFonts w:eastAsiaTheme="minorEastAsia" w:cstheme="minorBidi"/>
              <w:noProof/>
              <w:sz w:val="22"/>
              <w:szCs w:val="22"/>
              <w:lang w:eastAsia="pt-PT"/>
            </w:rPr>
          </w:pPr>
          <w:hyperlink w:anchor="_Toc511124550" w:history="1">
            <w:r w:rsidR="0050469D" w:rsidRPr="00BF20AF">
              <w:rPr>
                <w:rStyle w:val="Hiperligao"/>
                <w:noProof/>
              </w:rPr>
              <w:t>2.6 Trabalho Relacionado</w:t>
            </w:r>
            <w:r w:rsidR="0050469D">
              <w:rPr>
                <w:noProof/>
                <w:webHidden/>
              </w:rPr>
              <w:tab/>
            </w:r>
            <w:r w:rsidR="0050469D">
              <w:rPr>
                <w:noProof/>
                <w:webHidden/>
              </w:rPr>
              <w:fldChar w:fldCharType="begin"/>
            </w:r>
            <w:r w:rsidR="0050469D">
              <w:rPr>
                <w:noProof/>
                <w:webHidden/>
              </w:rPr>
              <w:instrText xml:space="preserve"> PAGEREF _Toc511124550 \h </w:instrText>
            </w:r>
            <w:r w:rsidR="0050469D">
              <w:rPr>
                <w:noProof/>
                <w:webHidden/>
              </w:rPr>
            </w:r>
            <w:r w:rsidR="0050469D">
              <w:rPr>
                <w:noProof/>
                <w:webHidden/>
              </w:rPr>
              <w:fldChar w:fldCharType="separate"/>
            </w:r>
            <w:r w:rsidR="0050469D">
              <w:rPr>
                <w:noProof/>
                <w:webHidden/>
              </w:rPr>
              <w:t>34</w:t>
            </w:r>
            <w:r w:rsidR="0050469D">
              <w:rPr>
                <w:noProof/>
                <w:webHidden/>
              </w:rPr>
              <w:fldChar w:fldCharType="end"/>
            </w:r>
          </w:hyperlink>
        </w:p>
        <w:p w14:paraId="63BEC004" w14:textId="6718A286" w:rsidR="0050469D" w:rsidRDefault="00A8326E">
          <w:pPr>
            <w:pStyle w:val="ndice3"/>
            <w:rPr>
              <w:rFonts w:eastAsiaTheme="minorEastAsia" w:cstheme="minorBidi"/>
              <w:noProof/>
              <w:sz w:val="22"/>
              <w:szCs w:val="22"/>
              <w:lang w:eastAsia="pt-PT"/>
            </w:rPr>
          </w:pPr>
          <w:hyperlink w:anchor="_Toc511124551" w:history="1">
            <w:r w:rsidR="0050469D" w:rsidRPr="00BF20AF">
              <w:rPr>
                <w:rStyle w:val="Hiperligao"/>
                <w:noProof/>
              </w:rPr>
              <w:t>2.6.1 Controlo e Automação na Indústria</w:t>
            </w:r>
            <w:r w:rsidR="0050469D">
              <w:rPr>
                <w:noProof/>
                <w:webHidden/>
              </w:rPr>
              <w:tab/>
            </w:r>
            <w:r w:rsidR="0050469D">
              <w:rPr>
                <w:noProof/>
                <w:webHidden/>
              </w:rPr>
              <w:fldChar w:fldCharType="begin"/>
            </w:r>
            <w:r w:rsidR="0050469D">
              <w:rPr>
                <w:noProof/>
                <w:webHidden/>
              </w:rPr>
              <w:instrText xml:space="preserve"> PAGEREF _Toc511124551 \h </w:instrText>
            </w:r>
            <w:r w:rsidR="0050469D">
              <w:rPr>
                <w:noProof/>
                <w:webHidden/>
              </w:rPr>
            </w:r>
            <w:r w:rsidR="0050469D">
              <w:rPr>
                <w:noProof/>
                <w:webHidden/>
              </w:rPr>
              <w:fldChar w:fldCharType="separate"/>
            </w:r>
            <w:r w:rsidR="0050469D">
              <w:rPr>
                <w:noProof/>
                <w:webHidden/>
              </w:rPr>
              <w:t>34</w:t>
            </w:r>
            <w:r w:rsidR="0050469D">
              <w:rPr>
                <w:noProof/>
                <w:webHidden/>
              </w:rPr>
              <w:fldChar w:fldCharType="end"/>
            </w:r>
          </w:hyperlink>
        </w:p>
        <w:p w14:paraId="27D938CD" w14:textId="349942B7" w:rsidR="0050469D" w:rsidRDefault="00A8326E">
          <w:pPr>
            <w:pStyle w:val="ndice3"/>
            <w:rPr>
              <w:rFonts w:eastAsiaTheme="minorEastAsia" w:cstheme="minorBidi"/>
              <w:noProof/>
              <w:sz w:val="22"/>
              <w:szCs w:val="22"/>
              <w:lang w:eastAsia="pt-PT"/>
            </w:rPr>
          </w:pPr>
          <w:hyperlink w:anchor="_Toc511124552" w:history="1">
            <w:r w:rsidR="0050469D" w:rsidRPr="00BF20AF">
              <w:rPr>
                <w:rStyle w:val="Hiperligao"/>
                <w:noProof/>
              </w:rPr>
              <w:t>2.6.2 Sistemas Web-Based para Controlo e Automação</w:t>
            </w:r>
            <w:r w:rsidR="0050469D">
              <w:rPr>
                <w:noProof/>
                <w:webHidden/>
              </w:rPr>
              <w:tab/>
            </w:r>
            <w:r w:rsidR="0050469D">
              <w:rPr>
                <w:noProof/>
                <w:webHidden/>
              </w:rPr>
              <w:fldChar w:fldCharType="begin"/>
            </w:r>
            <w:r w:rsidR="0050469D">
              <w:rPr>
                <w:noProof/>
                <w:webHidden/>
              </w:rPr>
              <w:instrText xml:space="preserve"> PAGEREF _Toc511124552 \h </w:instrText>
            </w:r>
            <w:r w:rsidR="0050469D">
              <w:rPr>
                <w:noProof/>
                <w:webHidden/>
              </w:rPr>
            </w:r>
            <w:r w:rsidR="0050469D">
              <w:rPr>
                <w:noProof/>
                <w:webHidden/>
              </w:rPr>
              <w:fldChar w:fldCharType="separate"/>
            </w:r>
            <w:r w:rsidR="0050469D">
              <w:rPr>
                <w:noProof/>
                <w:webHidden/>
              </w:rPr>
              <w:t>37</w:t>
            </w:r>
            <w:r w:rsidR="0050469D">
              <w:rPr>
                <w:noProof/>
                <w:webHidden/>
              </w:rPr>
              <w:fldChar w:fldCharType="end"/>
            </w:r>
          </w:hyperlink>
        </w:p>
        <w:p w14:paraId="5364DC73" w14:textId="15D9EF2B" w:rsidR="0050469D" w:rsidRDefault="00A8326E">
          <w:pPr>
            <w:pStyle w:val="ndice3"/>
            <w:rPr>
              <w:rFonts w:eastAsiaTheme="minorEastAsia" w:cstheme="minorBidi"/>
              <w:noProof/>
              <w:sz w:val="22"/>
              <w:szCs w:val="22"/>
              <w:lang w:eastAsia="pt-PT"/>
            </w:rPr>
          </w:pPr>
          <w:hyperlink w:anchor="_Toc511124553" w:history="1">
            <w:r w:rsidR="0050469D" w:rsidRPr="00BF20AF">
              <w:rPr>
                <w:rStyle w:val="Hiperligao"/>
                <w:noProof/>
              </w:rPr>
              <w:t>2.6.3 Realidade Aumentada na Indústria</w:t>
            </w:r>
            <w:r w:rsidR="0050469D">
              <w:rPr>
                <w:noProof/>
                <w:webHidden/>
              </w:rPr>
              <w:tab/>
            </w:r>
            <w:r w:rsidR="0050469D">
              <w:rPr>
                <w:noProof/>
                <w:webHidden/>
              </w:rPr>
              <w:fldChar w:fldCharType="begin"/>
            </w:r>
            <w:r w:rsidR="0050469D">
              <w:rPr>
                <w:noProof/>
                <w:webHidden/>
              </w:rPr>
              <w:instrText xml:space="preserve"> PAGEREF _Toc511124553 \h </w:instrText>
            </w:r>
            <w:r w:rsidR="0050469D">
              <w:rPr>
                <w:noProof/>
                <w:webHidden/>
              </w:rPr>
            </w:r>
            <w:r w:rsidR="0050469D">
              <w:rPr>
                <w:noProof/>
                <w:webHidden/>
              </w:rPr>
              <w:fldChar w:fldCharType="separate"/>
            </w:r>
            <w:r w:rsidR="0050469D">
              <w:rPr>
                <w:noProof/>
                <w:webHidden/>
              </w:rPr>
              <w:t>46</w:t>
            </w:r>
            <w:r w:rsidR="0050469D">
              <w:rPr>
                <w:noProof/>
                <w:webHidden/>
              </w:rPr>
              <w:fldChar w:fldCharType="end"/>
            </w:r>
          </w:hyperlink>
        </w:p>
        <w:p w14:paraId="5F6A08A8" w14:textId="54311BF3" w:rsidR="0050469D" w:rsidRDefault="00A8326E">
          <w:pPr>
            <w:pStyle w:val="ndice1"/>
            <w:rPr>
              <w:rFonts w:eastAsiaTheme="minorEastAsia" w:cstheme="minorBidi"/>
              <w:noProof/>
              <w:sz w:val="22"/>
              <w:szCs w:val="22"/>
              <w:lang w:eastAsia="pt-PT"/>
            </w:rPr>
          </w:pPr>
          <w:hyperlink w:anchor="_Toc511124554" w:history="1">
            <w:r w:rsidR="0050469D" w:rsidRPr="00BF20AF">
              <w:rPr>
                <w:rStyle w:val="Hiperligao"/>
                <w:noProof/>
              </w:rPr>
              <w:t>3. Proposta de Solução</w:t>
            </w:r>
            <w:r w:rsidR="0050469D">
              <w:rPr>
                <w:noProof/>
                <w:webHidden/>
              </w:rPr>
              <w:tab/>
            </w:r>
            <w:r w:rsidR="0050469D">
              <w:rPr>
                <w:noProof/>
                <w:webHidden/>
              </w:rPr>
              <w:fldChar w:fldCharType="begin"/>
            </w:r>
            <w:r w:rsidR="0050469D">
              <w:rPr>
                <w:noProof/>
                <w:webHidden/>
              </w:rPr>
              <w:instrText xml:space="preserve"> PAGEREF _Toc511124554 \h </w:instrText>
            </w:r>
            <w:r w:rsidR="0050469D">
              <w:rPr>
                <w:noProof/>
                <w:webHidden/>
              </w:rPr>
            </w:r>
            <w:r w:rsidR="0050469D">
              <w:rPr>
                <w:noProof/>
                <w:webHidden/>
              </w:rPr>
              <w:fldChar w:fldCharType="separate"/>
            </w:r>
            <w:r w:rsidR="0050469D">
              <w:rPr>
                <w:noProof/>
                <w:webHidden/>
              </w:rPr>
              <w:t>50</w:t>
            </w:r>
            <w:r w:rsidR="0050469D">
              <w:rPr>
                <w:noProof/>
                <w:webHidden/>
              </w:rPr>
              <w:fldChar w:fldCharType="end"/>
            </w:r>
          </w:hyperlink>
        </w:p>
        <w:p w14:paraId="01DB0FEB" w14:textId="13D02DFD" w:rsidR="0050469D" w:rsidRDefault="00A8326E">
          <w:pPr>
            <w:pStyle w:val="ndice2"/>
            <w:rPr>
              <w:rFonts w:eastAsiaTheme="minorEastAsia" w:cstheme="minorBidi"/>
              <w:noProof/>
              <w:sz w:val="22"/>
              <w:szCs w:val="22"/>
              <w:lang w:eastAsia="pt-PT"/>
            </w:rPr>
          </w:pPr>
          <w:hyperlink w:anchor="_Toc511124555" w:history="1">
            <w:r w:rsidR="0050469D" w:rsidRPr="00BF20AF">
              <w:rPr>
                <w:rStyle w:val="Hiperligao"/>
                <w:noProof/>
              </w:rPr>
              <w:t>3.1 Introdução</w:t>
            </w:r>
            <w:r w:rsidR="0050469D">
              <w:rPr>
                <w:noProof/>
                <w:webHidden/>
              </w:rPr>
              <w:tab/>
            </w:r>
            <w:r w:rsidR="0050469D">
              <w:rPr>
                <w:noProof/>
                <w:webHidden/>
              </w:rPr>
              <w:fldChar w:fldCharType="begin"/>
            </w:r>
            <w:r w:rsidR="0050469D">
              <w:rPr>
                <w:noProof/>
                <w:webHidden/>
              </w:rPr>
              <w:instrText xml:space="preserve"> PAGEREF _Toc511124555 \h </w:instrText>
            </w:r>
            <w:r w:rsidR="0050469D">
              <w:rPr>
                <w:noProof/>
                <w:webHidden/>
              </w:rPr>
            </w:r>
            <w:r w:rsidR="0050469D">
              <w:rPr>
                <w:noProof/>
                <w:webHidden/>
              </w:rPr>
              <w:fldChar w:fldCharType="separate"/>
            </w:r>
            <w:r w:rsidR="0050469D">
              <w:rPr>
                <w:noProof/>
                <w:webHidden/>
              </w:rPr>
              <w:t>50</w:t>
            </w:r>
            <w:r w:rsidR="0050469D">
              <w:rPr>
                <w:noProof/>
                <w:webHidden/>
              </w:rPr>
              <w:fldChar w:fldCharType="end"/>
            </w:r>
          </w:hyperlink>
        </w:p>
        <w:p w14:paraId="4BFE59A7" w14:textId="4E884BC1" w:rsidR="0050469D" w:rsidRDefault="00A8326E">
          <w:pPr>
            <w:pStyle w:val="ndice2"/>
            <w:rPr>
              <w:rFonts w:eastAsiaTheme="minorEastAsia" w:cstheme="minorBidi"/>
              <w:noProof/>
              <w:sz w:val="22"/>
              <w:szCs w:val="22"/>
              <w:lang w:eastAsia="pt-PT"/>
            </w:rPr>
          </w:pPr>
          <w:hyperlink w:anchor="_Toc511124556" w:history="1">
            <w:r w:rsidR="0050469D" w:rsidRPr="00BF20AF">
              <w:rPr>
                <w:rStyle w:val="Hiperligao"/>
                <w:noProof/>
              </w:rPr>
              <w:t>3.2 Descrição dos Equipamentos</w:t>
            </w:r>
            <w:r w:rsidR="0050469D">
              <w:rPr>
                <w:noProof/>
                <w:webHidden/>
              </w:rPr>
              <w:tab/>
            </w:r>
            <w:r w:rsidR="0050469D">
              <w:rPr>
                <w:noProof/>
                <w:webHidden/>
              </w:rPr>
              <w:fldChar w:fldCharType="begin"/>
            </w:r>
            <w:r w:rsidR="0050469D">
              <w:rPr>
                <w:noProof/>
                <w:webHidden/>
              </w:rPr>
              <w:instrText xml:space="preserve"> PAGEREF _Toc511124556 \h </w:instrText>
            </w:r>
            <w:r w:rsidR="0050469D">
              <w:rPr>
                <w:noProof/>
                <w:webHidden/>
              </w:rPr>
            </w:r>
            <w:r w:rsidR="0050469D">
              <w:rPr>
                <w:noProof/>
                <w:webHidden/>
              </w:rPr>
              <w:fldChar w:fldCharType="separate"/>
            </w:r>
            <w:r w:rsidR="0050469D">
              <w:rPr>
                <w:noProof/>
                <w:webHidden/>
              </w:rPr>
              <w:t>50</w:t>
            </w:r>
            <w:r w:rsidR="0050469D">
              <w:rPr>
                <w:noProof/>
                <w:webHidden/>
              </w:rPr>
              <w:fldChar w:fldCharType="end"/>
            </w:r>
          </w:hyperlink>
        </w:p>
        <w:p w14:paraId="77C226BF" w14:textId="6E59E4A3" w:rsidR="0050469D" w:rsidRDefault="00A8326E">
          <w:pPr>
            <w:pStyle w:val="ndice2"/>
            <w:rPr>
              <w:rFonts w:eastAsiaTheme="minorEastAsia" w:cstheme="minorBidi"/>
              <w:noProof/>
              <w:sz w:val="22"/>
              <w:szCs w:val="22"/>
              <w:lang w:eastAsia="pt-PT"/>
            </w:rPr>
          </w:pPr>
          <w:hyperlink w:anchor="_Toc511124557" w:history="1">
            <w:r w:rsidR="0050469D" w:rsidRPr="00BF20AF">
              <w:rPr>
                <w:rStyle w:val="Hiperligao"/>
                <w:noProof/>
              </w:rPr>
              <w:t>3.2 Sub-Objetivos</w:t>
            </w:r>
            <w:r w:rsidR="0050469D">
              <w:rPr>
                <w:noProof/>
                <w:webHidden/>
              </w:rPr>
              <w:tab/>
            </w:r>
            <w:r w:rsidR="0050469D">
              <w:rPr>
                <w:noProof/>
                <w:webHidden/>
              </w:rPr>
              <w:fldChar w:fldCharType="begin"/>
            </w:r>
            <w:r w:rsidR="0050469D">
              <w:rPr>
                <w:noProof/>
                <w:webHidden/>
              </w:rPr>
              <w:instrText xml:space="preserve"> PAGEREF _Toc511124557 \h </w:instrText>
            </w:r>
            <w:r w:rsidR="0050469D">
              <w:rPr>
                <w:noProof/>
                <w:webHidden/>
              </w:rPr>
            </w:r>
            <w:r w:rsidR="0050469D">
              <w:rPr>
                <w:noProof/>
                <w:webHidden/>
              </w:rPr>
              <w:fldChar w:fldCharType="separate"/>
            </w:r>
            <w:r w:rsidR="0050469D">
              <w:rPr>
                <w:noProof/>
                <w:webHidden/>
              </w:rPr>
              <w:t>55</w:t>
            </w:r>
            <w:r w:rsidR="0050469D">
              <w:rPr>
                <w:noProof/>
                <w:webHidden/>
              </w:rPr>
              <w:fldChar w:fldCharType="end"/>
            </w:r>
          </w:hyperlink>
        </w:p>
        <w:p w14:paraId="6E555E60" w14:textId="5E7B6597" w:rsidR="0050469D" w:rsidRDefault="00A8326E">
          <w:pPr>
            <w:pStyle w:val="ndice2"/>
            <w:rPr>
              <w:rFonts w:eastAsiaTheme="minorEastAsia" w:cstheme="minorBidi"/>
              <w:noProof/>
              <w:sz w:val="22"/>
              <w:szCs w:val="22"/>
              <w:lang w:eastAsia="pt-PT"/>
            </w:rPr>
          </w:pPr>
          <w:hyperlink w:anchor="_Toc511124558" w:history="1">
            <w:r w:rsidR="0050469D" w:rsidRPr="00BF20AF">
              <w:rPr>
                <w:rStyle w:val="Hiperligao"/>
                <w:noProof/>
              </w:rPr>
              <w:t>3.3 Arquitetura do Protótipo</w:t>
            </w:r>
            <w:r w:rsidR="0050469D">
              <w:rPr>
                <w:noProof/>
                <w:webHidden/>
              </w:rPr>
              <w:tab/>
            </w:r>
            <w:r w:rsidR="0050469D">
              <w:rPr>
                <w:noProof/>
                <w:webHidden/>
              </w:rPr>
              <w:fldChar w:fldCharType="begin"/>
            </w:r>
            <w:r w:rsidR="0050469D">
              <w:rPr>
                <w:noProof/>
                <w:webHidden/>
              </w:rPr>
              <w:instrText xml:space="preserve"> PAGEREF _Toc511124558 \h </w:instrText>
            </w:r>
            <w:r w:rsidR="0050469D">
              <w:rPr>
                <w:noProof/>
                <w:webHidden/>
              </w:rPr>
            </w:r>
            <w:r w:rsidR="0050469D">
              <w:rPr>
                <w:noProof/>
                <w:webHidden/>
              </w:rPr>
              <w:fldChar w:fldCharType="separate"/>
            </w:r>
            <w:r w:rsidR="0050469D">
              <w:rPr>
                <w:noProof/>
                <w:webHidden/>
              </w:rPr>
              <w:t>57</w:t>
            </w:r>
            <w:r w:rsidR="0050469D">
              <w:rPr>
                <w:noProof/>
                <w:webHidden/>
              </w:rPr>
              <w:fldChar w:fldCharType="end"/>
            </w:r>
          </w:hyperlink>
        </w:p>
        <w:p w14:paraId="5C1285C7" w14:textId="552C350B" w:rsidR="0050469D" w:rsidRDefault="00A8326E">
          <w:pPr>
            <w:pStyle w:val="ndice2"/>
            <w:rPr>
              <w:rFonts w:eastAsiaTheme="minorEastAsia" w:cstheme="minorBidi"/>
              <w:noProof/>
              <w:sz w:val="22"/>
              <w:szCs w:val="22"/>
              <w:lang w:eastAsia="pt-PT"/>
            </w:rPr>
          </w:pPr>
          <w:hyperlink w:anchor="_Toc511124559" w:history="1">
            <w:r w:rsidR="0050469D" w:rsidRPr="00BF20AF">
              <w:rPr>
                <w:rStyle w:val="Hiperligao"/>
                <w:noProof/>
              </w:rPr>
              <w:t>3.4 Protótipo Funcional</w:t>
            </w:r>
            <w:r w:rsidR="0050469D">
              <w:rPr>
                <w:noProof/>
                <w:webHidden/>
              </w:rPr>
              <w:tab/>
            </w:r>
            <w:r w:rsidR="0050469D">
              <w:rPr>
                <w:noProof/>
                <w:webHidden/>
              </w:rPr>
              <w:fldChar w:fldCharType="begin"/>
            </w:r>
            <w:r w:rsidR="0050469D">
              <w:rPr>
                <w:noProof/>
                <w:webHidden/>
              </w:rPr>
              <w:instrText xml:space="preserve"> PAGEREF _Toc511124559 \h </w:instrText>
            </w:r>
            <w:r w:rsidR="0050469D">
              <w:rPr>
                <w:noProof/>
                <w:webHidden/>
              </w:rPr>
            </w:r>
            <w:r w:rsidR="0050469D">
              <w:rPr>
                <w:noProof/>
                <w:webHidden/>
              </w:rPr>
              <w:fldChar w:fldCharType="separate"/>
            </w:r>
            <w:r w:rsidR="0050469D">
              <w:rPr>
                <w:noProof/>
                <w:webHidden/>
              </w:rPr>
              <w:t>58</w:t>
            </w:r>
            <w:r w:rsidR="0050469D">
              <w:rPr>
                <w:noProof/>
                <w:webHidden/>
              </w:rPr>
              <w:fldChar w:fldCharType="end"/>
            </w:r>
          </w:hyperlink>
        </w:p>
        <w:p w14:paraId="4DA31BB4" w14:textId="7BA96E75" w:rsidR="0050469D" w:rsidRDefault="00A8326E">
          <w:pPr>
            <w:pStyle w:val="ndice2"/>
            <w:rPr>
              <w:rFonts w:eastAsiaTheme="minorEastAsia" w:cstheme="minorBidi"/>
              <w:noProof/>
              <w:sz w:val="22"/>
              <w:szCs w:val="22"/>
              <w:lang w:eastAsia="pt-PT"/>
            </w:rPr>
          </w:pPr>
          <w:hyperlink w:anchor="_Toc511124560" w:history="1">
            <w:r w:rsidR="0050469D" w:rsidRPr="00BF20AF">
              <w:rPr>
                <w:rStyle w:val="Hiperligao"/>
                <w:noProof/>
              </w:rPr>
              <w:t>3.4 Conclusões</w:t>
            </w:r>
            <w:r w:rsidR="0050469D">
              <w:rPr>
                <w:noProof/>
                <w:webHidden/>
              </w:rPr>
              <w:tab/>
            </w:r>
            <w:r w:rsidR="0050469D">
              <w:rPr>
                <w:noProof/>
                <w:webHidden/>
              </w:rPr>
              <w:fldChar w:fldCharType="begin"/>
            </w:r>
            <w:r w:rsidR="0050469D">
              <w:rPr>
                <w:noProof/>
                <w:webHidden/>
              </w:rPr>
              <w:instrText xml:space="preserve"> PAGEREF _Toc511124560 \h </w:instrText>
            </w:r>
            <w:r w:rsidR="0050469D">
              <w:rPr>
                <w:noProof/>
                <w:webHidden/>
              </w:rPr>
            </w:r>
            <w:r w:rsidR="0050469D">
              <w:rPr>
                <w:noProof/>
                <w:webHidden/>
              </w:rPr>
              <w:fldChar w:fldCharType="separate"/>
            </w:r>
            <w:r w:rsidR="0050469D">
              <w:rPr>
                <w:noProof/>
                <w:webHidden/>
              </w:rPr>
              <w:t>61</w:t>
            </w:r>
            <w:r w:rsidR="0050469D">
              <w:rPr>
                <w:noProof/>
                <w:webHidden/>
              </w:rPr>
              <w:fldChar w:fldCharType="end"/>
            </w:r>
          </w:hyperlink>
        </w:p>
        <w:p w14:paraId="056A9E43" w14:textId="7838D678" w:rsidR="0050469D" w:rsidRDefault="00A8326E">
          <w:pPr>
            <w:pStyle w:val="ndice1"/>
            <w:rPr>
              <w:rFonts w:eastAsiaTheme="minorEastAsia" w:cstheme="minorBidi"/>
              <w:noProof/>
              <w:sz w:val="22"/>
              <w:szCs w:val="22"/>
              <w:lang w:eastAsia="pt-PT"/>
            </w:rPr>
          </w:pPr>
          <w:hyperlink w:anchor="_Toc511124561" w:history="1">
            <w:r w:rsidR="0050469D" w:rsidRPr="00BF20AF">
              <w:rPr>
                <w:rStyle w:val="Hiperligao"/>
                <w:noProof/>
              </w:rPr>
              <w:t>4. Desenvolvimento e Validação da Solução Proposta</w:t>
            </w:r>
            <w:r w:rsidR="0050469D">
              <w:rPr>
                <w:noProof/>
                <w:webHidden/>
              </w:rPr>
              <w:tab/>
            </w:r>
            <w:r w:rsidR="0050469D">
              <w:rPr>
                <w:noProof/>
                <w:webHidden/>
              </w:rPr>
              <w:fldChar w:fldCharType="begin"/>
            </w:r>
            <w:r w:rsidR="0050469D">
              <w:rPr>
                <w:noProof/>
                <w:webHidden/>
              </w:rPr>
              <w:instrText xml:space="preserve"> PAGEREF _Toc511124561 \h </w:instrText>
            </w:r>
            <w:r w:rsidR="0050469D">
              <w:rPr>
                <w:noProof/>
                <w:webHidden/>
              </w:rPr>
            </w:r>
            <w:r w:rsidR="0050469D">
              <w:rPr>
                <w:noProof/>
                <w:webHidden/>
              </w:rPr>
              <w:fldChar w:fldCharType="separate"/>
            </w:r>
            <w:r w:rsidR="0050469D">
              <w:rPr>
                <w:noProof/>
                <w:webHidden/>
              </w:rPr>
              <w:t>62</w:t>
            </w:r>
            <w:r w:rsidR="0050469D">
              <w:rPr>
                <w:noProof/>
                <w:webHidden/>
              </w:rPr>
              <w:fldChar w:fldCharType="end"/>
            </w:r>
          </w:hyperlink>
        </w:p>
        <w:p w14:paraId="664629F5" w14:textId="055CC47B" w:rsidR="0050469D" w:rsidRDefault="00A8326E">
          <w:pPr>
            <w:pStyle w:val="ndice2"/>
            <w:rPr>
              <w:rFonts w:eastAsiaTheme="minorEastAsia" w:cstheme="minorBidi"/>
              <w:noProof/>
              <w:sz w:val="22"/>
              <w:szCs w:val="22"/>
              <w:lang w:eastAsia="pt-PT"/>
            </w:rPr>
          </w:pPr>
          <w:hyperlink w:anchor="_Toc511124562" w:history="1">
            <w:r w:rsidR="0050469D" w:rsidRPr="00BF20AF">
              <w:rPr>
                <w:rStyle w:val="Hiperligao"/>
                <w:noProof/>
              </w:rPr>
              <w:t>4.1 Introdução</w:t>
            </w:r>
            <w:r w:rsidR="0050469D">
              <w:rPr>
                <w:noProof/>
                <w:webHidden/>
              </w:rPr>
              <w:tab/>
            </w:r>
            <w:r w:rsidR="0050469D">
              <w:rPr>
                <w:noProof/>
                <w:webHidden/>
              </w:rPr>
              <w:fldChar w:fldCharType="begin"/>
            </w:r>
            <w:r w:rsidR="0050469D">
              <w:rPr>
                <w:noProof/>
                <w:webHidden/>
              </w:rPr>
              <w:instrText xml:space="preserve"> PAGEREF _Toc511124562 \h </w:instrText>
            </w:r>
            <w:r w:rsidR="0050469D">
              <w:rPr>
                <w:noProof/>
                <w:webHidden/>
              </w:rPr>
            </w:r>
            <w:r w:rsidR="0050469D">
              <w:rPr>
                <w:noProof/>
                <w:webHidden/>
              </w:rPr>
              <w:fldChar w:fldCharType="separate"/>
            </w:r>
            <w:r w:rsidR="0050469D">
              <w:rPr>
                <w:noProof/>
                <w:webHidden/>
              </w:rPr>
              <w:t>62</w:t>
            </w:r>
            <w:r w:rsidR="0050469D">
              <w:rPr>
                <w:noProof/>
                <w:webHidden/>
              </w:rPr>
              <w:fldChar w:fldCharType="end"/>
            </w:r>
          </w:hyperlink>
        </w:p>
        <w:p w14:paraId="2CC48FFF" w14:textId="332EF54D" w:rsidR="0050469D" w:rsidRDefault="00A8326E">
          <w:pPr>
            <w:pStyle w:val="ndice2"/>
            <w:rPr>
              <w:rFonts w:eastAsiaTheme="minorEastAsia" w:cstheme="minorBidi"/>
              <w:noProof/>
              <w:sz w:val="22"/>
              <w:szCs w:val="22"/>
              <w:lang w:eastAsia="pt-PT"/>
            </w:rPr>
          </w:pPr>
          <w:hyperlink w:anchor="_Toc511124563" w:history="1">
            <w:r w:rsidR="0050469D" w:rsidRPr="00BF20AF">
              <w:rPr>
                <w:rStyle w:val="Hiperligao"/>
                <w:noProof/>
              </w:rPr>
              <w:t>4.2 Análise de Requisitos e Desenvolvimento de Maquete</w:t>
            </w:r>
            <w:r w:rsidR="0050469D">
              <w:rPr>
                <w:noProof/>
                <w:webHidden/>
              </w:rPr>
              <w:tab/>
            </w:r>
            <w:r w:rsidR="0050469D">
              <w:rPr>
                <w:noProof/>
                <w:webHidden/>
              </w:rPr>
              <w:fldChar w:fldCharType="begin"/>
            </w:r>
            <w:r w:rsidR="0050469D">
              <w:rPr>
                <w:noProof/>
                <w:webHidden/>
              </w:rPr>
              <w:instrText xml:space="preserve"> PAGEREF _Toc511124563 \h </w:instrText>
            </w:r>
            <w:r w:rsidR="0050469D">
              <w:rPr>
                <w:noProof/>
                <w:webHidden/>
              </w:rPr>
            </w:r>
            <w:r w:rsidR="0050469D">
              <w:rPr>
                <w:noProof/>
                <w:webHidden/>
              </w:rPr>
              <w:fldChar w:fldCharType="separate"/>
            </w:r>
            <w:r w:rsidR="0050469D">
              <w:rPr>
                <w:noProof/>
                <w:webHidden/>
              </w:rPr>
              <w:t>62</w:t>
            </w:r>
            <w:r w:rsidR="0050469D">
              <w:rPr>
                <w:noProof/>
                <w:webHidden/>
              </w:rPr>
              <w:fldChar w:fldCharType="end"/>
            </w:r>
          </w:hyperlink>
        </w:p>
        <w:p w14:paraId="0BD4E402" w14:textId="30F7DB2A" w:rsidR="0050469D" w:rsidRDefault="00A8326E">
          <w:pPr>
            <w:pStyle w:val="ndice2"/>
            <w:rPr>
              <w:rFonts w:eastAsiaTheme="minorEastAsia" w:cstheme="minorBidi"/>
              <w:noProof/>
              <w:sz w:val="22"/>
              <w:szCs w:val="22"/>
              <w:lang w:eastAsia="pt-PT"/>
            </w:rPr>
          </w:pPr>
          <w:hyperlink w:anchor="_Toc511124564" w:history="1">
            <w:r w:rsidR="0050469D" w:rsidRPr="00BF20AF">
              <w:rPr>
                <w:rStyle w:val="Hiperligao"/>
                <w:noProof/>
              </w:rPr>
              <w:t>4.2 Arquitetura Final</w:t>
            </w:r>
            <w:r w:rsidR="0050469D">
              <w:rPr>
                <w:noProof/>
                <w:webHidden/>
              </w:rPr>
              <w:tab/>
            </w:r>
            <w:r w:rsidR="0050469D">
              <w:rPr>
                <w:noProof/>
                <w:webHidden/>
              </w:rPr>
              <w:fldChar w:fldCharType="begin"/>
            </w:r>
            <w:r w:rsidR="0050469D">
              <w:rPr>
                <w:noProof/>
                <w:webHidden/>
              </w:rPr>
              <w:instrText xml:space="preserve"> PAGEREF _Toc511124564 \h </w:instrText>
            </w:r>
            <w:r w:rsidR="0050469D">
              <w:rPr>
                <w:noProof/>
                <w:webHidden/>
              </w:rPr>
            </w:r>
            <w:r w:rsidR="0050469D">
              <w:rPr>
                <w:noProof/>
                <w:webHidden/>
              </w:rPr>
              <w:fldChar w:fldCharType="separate"/>
            </w:r>
            <w:r w:rsidR="0050469D">
              <w:rPr>
                <w:noProof/>
                <w:webHidden/>
              </w:rPr>
              <w:t>70</w:t>
            </w:r>
            <w:r w:rsidR="0050469D">
              <w:rPr>
                <w:noProof/>
                <w:webHidden/>
              </w:rPr>
              <w:fldChar w:fldCharType="end"/>
            </w:r>
          </w:hyperlink>
        </w:p>
        <w:p w14:paraId="013BE750" w14:textId="6A94007B" w:rsidR="0050469D" w:rsidRDefault="00A8326E">
          <w:pPr>
            <w:pStyle w:val="ndice2"/>
            <w:rPr>
              <w:rFonts w:eastAsiaTheme="minorEastAsia" w:cstheme="minorBidi"/>
              <w:noProof/>
              <w:sz w:val="22"/>
              <w:szCs w:val="22"/>
              <w:lang w:eastAsia="pt-PT"/>
            </w:rPr>
          </w:pPr>
          <w:hyperlink w:anchor="_Toc511124565" w:history="1">
            <w:r w:rsidR="0050469D" w:rsidRPr="00BF20AF">
              <w:rPr>
                <w:rStyle w:val="Hiperligao"/>
                <w:noProof/>
              </w:rPr>
              <w:t>4.3 Avaliação da Interface</w:t>
            </w:r>
            <w:r w:rsidR="0050469D">
              <w:rPr>
                <w:noProof/>
                <w:webHidden/>
              </w:rPr>
              <w:tab/>
            </w:r>
            <w:r w:rsidR="0050469D">
              <w:rPr>
                <w:noProof/>
                <w:webHidden/>
              </w:rPr>
              <w:fldChar w:fldCharType="begin"/>
            </w:r>
            <w:r w:rsidR="0050469D">
              <w:rPr>
                <w:noProof/>
                <w:webHidden/>
              </w:rPr>
              <w:instrText xml:space="preserve"> PAGEREF _Toc511124565 \h </w:instrText>
            </w:r>
            <w:r w:rsidR="0050469D">
              <w:rPr>
                <w:noProof/>
                <w:webHidden/>
              </w:rPr>
            </w:r>
            <w:r w:rsidR="0050469D">
              <w:rPr>
                <w:noProof/>
                <w:webHidden/>
              </w:rPr>
              <w:fldChar w:fldCharType="separate"/>
            </w:r>
            <w:r w:rsidR="0050469D">
              <w:rPr>
                <w:noProof/>
                <w:webHidden/>
              </w:rPr>
              <w:t>72</w:t>
            </w:r>
            <w:r w:rsidR="0050469D">
              <w:rPr>
                <w:noProof/>
                <w:webHidden/>
              </w:rPr>
              <w:fldChar w:fldCharType="end"/>
            </w:r>
          </w:hyperlink>
        </w:p>
        <w:p w14:paraId="72259F95" w14:textId="5B5B3600" w:rsidR="0050469D" w:rsidRDefault="00A8326E">
          <w:pPr>
            <w:pStyle w:val="ndice2"/>
            <w:rPr>
              <w:rFonts w:eastAsiaTheme="minorEastAsia" w:cstheme="minorBidi"/>
              <w:noProof/>
              <w:sz w:val="22"/>
              <w:szCs w:val="22"/>
              <w:lang w:eastAsia="pt-PT"/>
            </w:rPr>
          </w:pPr>
          <w:hyperlink w:anchor="_Toc511124566" w:history="1">
            <w:r w:rsidR="0050469D" w:rsidRPr="00BF20AF">
              <w:rPr>
                <w:rStyle w:val="Hiperligao"/>
                <w:noProof/>
              </w:rPr>
              <w:t>4.4 Sistema Desenvolvido</w:t>
            </w:r>
            <w:r w:rsidR="0050469D">
              <w:rPr>
                <w:noProof/>
                <w:webHidden/>
              </w:rPr>
              <w:tab/>
            </w:r>
            <w:r w:rsidR="0050469D">
              <w:rPr>
                <w:noProof/>
                <w:webHidden/>
              </w:rPr>
              <w:fldChar w:fldCharType="begin"/>
            </w:r>
            <w:r w:rsidR="0050469D">
              <w:rPr>
                <w:noProof/>
                <w:webHidden/>
              </w:rPr>
              <w:instrText xml:space="preserve"> PAGEREF _Toc511124566 \h </w:instrText>
            </w:r>
            <w:r w:rsidR="0050469D">
              <w:rPr>
                <w:noProof/>
                <w:webHidden/>
              </w:rPr>
            </w:r>
            <w:r w:rsidR="0050469D">
              <w:rPr>
                <w:noProof/>
                <w:webHidden/>
              </w:rPr>
              <w:fldChar w:fldCharType="separate"/>
            </w:r>
            <w:r w:rsidR="0050469D">
              <w:rPr>
                <w:noProof/>
                <w:webHidden/>
              </w:rPr>
              <w:t>77</w:t>
            </w:r>
            <w:r w:rsidR="0050469D">
              <w:rPr>
                <w:noProof/>
                <w:webHidden/>
              </w:rPr>
              <w:fldChar w:fldCharType="end"/>
            </w:r>
          </w:hyperlink>
        </w:p>
        <w:p w14:paraId="286807D3" w14:textId="79B5729C" w:rsidR="0050469D" w:rsidRDefault="00A8326E">
          <w:pPr>
            <w:pStyle w:val="ndice2"/>
            <w:rPr>
              <w:rFonts w:eastAsiaTheme="minorEastAsia" w:cstheme="minorBidi"/>
              <w:noProof/>
              <w:sz w:val="22"/>
              <w:szCs w:val="22"/>
              <w:lang w:eastAsia="pt-PT"/>
            </w:rPr>
          </w:pPr>
          <w:hyperlink w:anchor="_Toc511124567" w:history="1">
            <w:r w:rsidR="0050469D" w:rsidRPr="00BF20AF">
              <w:rPr>
                <w:rStyle w:val="Hiperligao"/>
                <w:noProof/>
              </w:rPr>
              <w:t>4.5 Resultados Obtidos</w:t>
            </w:r>
            <w:r w:rsidR="0050469D">
              <w:rPr>
                <w:noProof/>
                <w:webHidden/>
              </w:rPr>
              <w:tab/>
            </w:r>
            <w:r w:rsidR="0050469D">
              <w:rPr>
                <w:noProof/>
                <w:webHidden/>
              </w:rPr>
              <w:fldChar w:fldCharType="begin"/>
            </w:r>
            <w:r w:rsidR="0050469D">
              <w:rPr>
                <w:noProof/>
                <w:webHidden/>
              </w:rPr>
              <w:instrText xml:space="preserve"> PAGEREF _Toc511124567 \h </w:instrText>
            </w:r>
            <w:r w:rsidR="0050469D">
              <w:rPr>
                <w:noProof/>
                <w:webHidden/>
              </w:rPr>
            </w:r>
            <w:r w:rsidR="0050469D">
              <w:rPr>
                <w:noProof/>
                <w:webHidden/>
              </w:rPr>
              <w:fldChar w:fldCharType="separate"/>
            </w:r>
            <w:r w:rsidR="0050469D">
              <w:rPr>
                <w:noProof/>
                <w:webHidden/>
              </w:rPr>
              <w:t>89</w:t>
            </w:r>
            <w:r w:rsidR="0050469D">
              <w:rPr>
                <w:noProof/>
                <w:webHidden/>
              </w:rPr>
              <w:fldChar w:fldCharType="end"/>
            </w:r>
          </w:hyperlink>
        </w:p>
        <w:p w14:paraId="3A00EFDC" w14:textId="2A13DBDA" w:rsidR="0050469D" w:rsidRDefault="00A8326E">
          <w:pPr>
            <w:pStyle w:val="ndice1"/>
            <w:rPr>
              <w:rFonts w:eastAsiaTheme="minorEastAsia" w:cstheme="minorBidi"/>
              <w:noProof/>
              <w:sz w:val="22"/>
              <w:szCs w:val="22"/>
              <w:lang w:eastAsia="pt-PT"/>
            </w:rPr>
          </w:pPr>
          <w:hyperlink w:anchor="_Toc511124568" w:history="1">
            <w:r w:rsidR="0050469D" w:rsidRPr="00BF20AF">
              <w:rPr>
                <w:rStyle w:val="Hiperligao"/>
                <w:noProof/>
              </w:rPr>
              <w:t>5. Conclusões e Trabalho Futuro</w:t>
            </w:r>
            <w:r w:rsidR="0050469D">
              <w:rPr>
                <w:noProof/>
                <w:webHidden/>
              </w:rPr>
              <w:tab/>
            </w:r>
            <w:r w:rsidR="0050469D">
              <w:rPr>
                <w:noProof/>
                <w:webHidden/>
              </w:rPr>
              <w:fldChar w:fldCharType="begin"/>
            </w:r>
            <w:r w:rsidR="0050469D">
              <w:rPr>
                <w:noProof/>
                <w:webHidden/>
              </w:rPr>
              <w:instrText xml:space="preserve"> PAGEREF _Toc511124568 \h </w:instrText>
            </w:r>
            <w:r w:rsidR="0050469D">
              <w:rPr>
                <w:noProof/>
                <w:webHidden/>
              </w:rPr>
            </w:r>
            <w:r w:rsidR="0050469D">
              <w:rPr>
                <w:noProof/>
                <w:webHidden/>
              </w:rPr>
              <w:fldChar w:fldCharType="separate"/>
            </w:r>
            <w:r w:rsidR="0050469D">
              <w:rPr>
                <w:noProof/>
                <w:webHidden/>
              </w:rPr>
              <w:t>99</w:t>
            </w:r>
            <w:r w:rsidR="0050469D">
              <w:rPr>
                <w:noProof/>
                <w:webHidden/>
              </w:rPr>
              <w:fldChar w:fldCharType="end"/>
            </w:r>
          </w:hyperlink>
        </w:p>
        <w:p w14:paraId="50FEAC54" w14:textId="79764411" w:rsidR="0050469D" w:rsidRDefault="00A8326E">
          <w:pPr>
            <w:pStyle w:val="ndice1"/>
            <w:rPr>
              <w:rFonts w:eastAsiaTheme="minorEastAsia" w:cstheme="minorBidi"/>
              <w:noProof/>
              <w:sz w:val="22"/>
              <w:szCs w:val="22"/>
              <w:lang w:eastAsia="pt-PT"/>
            </w:rPr>
          </w:pPr>
          <w:hyperlink w:anchor="_Toc511124569" w:history="1">
            <w:r w:rsidR="0050469D" w:rsidRPr="00BF20AF">
              <w:rPr>
                <w:rStyle w:val="Hiperligao"/>
                <w:noProof/>
                <w:lang w:val="en-US"/>
              </w:rPr>
              <w:t>6. Referências</w:t>
            </w:r>
            <w:r w:rsidR="0050469D">
              <w:rPr>
                <w:noProof/>
                <w:webHidden/>
              </w:rPr>
              <w:tab/>
            </w:r>
            <w:r w:rsidR="0050469D">
              <w:rPr>
                <w:noProof/>
                <w:webHidden/>
              </w:rPr>
              <w:fldChar w:fldCharType="begin"/>
            </w:r>
            <w:r w:rsidR="0050469D">
              <w:rPr>
                <w:noProof/>
                <w:webHidden/>
              </w:rPr>
              <w:instrText xml:space="preserve"> PAGEREF _Toc511124569 \h </w:instrText>
            </w:r>
            <w:r w:rsidR="0050469D">
              <w:rPr>
                <w:noProof/>
                <w:webHidden/>
              </w:rPr>
            </w:r>
            <w:r w:rsidR="0050469D">
              <w:rPr>
                <w:noProof/>
                <w:webHidden/>
              </w:rPr>
              <w:fldChar w:fldCharType="separate"/>
            </w:r>
            <w:r w:rsidR="0050469D">
              <w:rPr>
                <w:noProof/>
                <w:webHidden/>
              </w:rPr>
              <w:t>101</w:t>
            </w:r>
            <w:r w:rsidR="0050469D">
              <w:rPr>
                <w:noProof/>
                <w:webHidden/>
              </w:rPr>
              <w:fldChar w:fldCharType="end"/>
            </w:r>
          </w:hyperlink>
        </w:p>
        <w:p w14:paraId="5525F173" w14:textId="7CBDAA80" w:rsidR="0050469D" w:rsidRDefault="00A8326E">
          <w:pPr>
            <w:pStyle w:val="ndice1"/>
            <w:rPr>
              <w:rFonts w:eastAsiaTheme="minorEastAsia" w:cstheme="minorBidi"/>
              <w:noProof/>
              <w:sz w:val="22"/>
              <w:szCs w:val="22"/>
              <w:lang w:eastAsia="pt-PT"/>
            </w:rPr>
          </w:pPr>
          <w:hyperlink w:anchor="_Toc511124570" w:history="1">
            <w:r w:rsidR="0050469D" w:rsidRPr="00BF20AF">
              <w:rPr>
                <w:rStyle w:val="Hiperligao"/>
                <w:noProof/>
              </w:rPr>
              <w:t>7. Anexos</w:t>
            </w:r>
            <w:r w:rsidR="0050469D">
              <w:rPr>
                <w:noProof/>
                <w:webHidden/>
              </w:rPr>
              <w:tab/>
            </w:r>
            <w:r w:rsidR="0050469D">
              <w:rPr>
                <w:noProof/>
                <w:webHidden/>
              </w:rPr>
              <w:fldChar w:fldCharType="begin"/>
            </w:r>
            <w:r w:rsidR="0050469D">
              <w:rPr>
                <w:noProof/>
                <w:webHidden/>
              </w:rPr>
              <w:instrText xml:space="preserve"> PAGEREF _Toc511124570 \h </w:instrText>
            </w:r>
            <w:r w:rsidR="0050469D">
              <w:rPr>
                <w:noProof/>
                <w:webHidden/>
              </w:rPr>
            </w:r>
            <w:r w:rsidR="0050469D">
              <w:rPr>
                <w:noProof/>
                <w:webHidden/>
              </w:rPr>
              <w:fldChar w:fldCharType="separate"/>
            </w:r>
            <w:r w:rsidR="0050469D">
              <w:rPr>
                <w:noProof/>
                <w:webHidden/>
              </w:rPr>
              <w:t>104</w:t>
            </w:r>
            <w:r w:rsidR="0050469D">
              <w:rPr>
                <w:noProof/>
                <w:webHidden/>
              </w:rPr>
              <w:fldChar w:fldCharType="end"/>
            </w:r>
          </w:hyperlink>
        </w:p>
        <w:p w14:paraId="535447D4" w14:textId="7C534B5A" w:rsidR="003B1627" w:rsidRDefault="003B1627">
          <w:r>
            <w:rPr>
              <w:b/>
              <w:bCs/>
            </w:rPr>
            <w:fldChar w:fldCharType="end"/>
          </w:r>
        </w:p>
      </w:sdtContent>
    </w:sdt>
    <w:p w14:paraId="0905A160" w14:textId="77777777" w:rsidR="00DE47F9" w:rsidRPr="002A4B1A" w:rsidRDefault="00DE47F9" w:rsidP="00AA60D4"/>
    <w:p w14:paraId="0905A161" w14:textId="77777777" w:rsidR="001F1E4D" w:rsidRPr="002A4B1A" w:rsidRDefault="00DE47F9" w:rsidP="00AA60D4">
      <w:pPr>
        <w:pStyle w:val="Cabealhodondice"/>
      </w:pPr>
      <w:r w:rsidRPr="002A4B1A">
        <w:rPr>
          <w:b/>
          <w:sz w:val="28"/>
        </w:rPr>
        <w:br w:type="page"/>
      </w:r>
      <w:r w:rsidR="001F1E4D" w:rsidRPr="002A4B1A">
        <w:lastRenderedPageBreak/>
        <w:t>Índice de figuras</w:t>
      </w:r>
    </w:p>
    <w:p w14:paraId="0905A162" w14:textId="77777777" w:rsidR="001F1E4D" w:rsidRPr="002A4B1A" w:rsidRDefault="001F1E4D" w:rsidP="00AA60D4">
      <w:pPr>
        <w:rPr>
          <w:rStyle w:val="Hiperligao"/>
          <w:noProof/>
          <w:color w:val="auto"/>
          <w:u w:val="none"/>
        </w:rPr>
      </w:pPr>
    </w:p>
    <w:p w14:paraId="666DBC5F" w14:textId="56D9362C" w:rsidR="0050469D" w:rsidRDefault="00484F6C">
      <w:pPr>
        <w:pStyle w:val="ndicedeilustraes"/>
        <w:tabs>
          <w:tab w:val="right" w:leader="dot" w:pos="9038"/>
        </w:tabs>
        <w:rPr>
          <w:rFonts w:eastAsiaTheme="minorEastAsia" w:cstheme="minorBidi"/>
          <w:caps w:val="0"/>
          <w:noProof/>
          <w:sz w:val="22"/>
          <w:szCs w:val="22"/>
          <w:lang w:eastAsia="pt-PT"/>
        </w:rPr>
      </w:pPr>
      <w:r>
        <w:rPr>
          <w:rStyle w:val="Hiperligao"/>
          <w:noProof/>
          <w:color w:val="auto"/>
          <w:u w:val="none"/>
          <w:lang w:val="en-US"/>
        </w:rPr>
        <w:fldChar w:fldCharType="begin"/>
      </w:r>
      <w:r w:rsidRPr="00D15D3B">
        <w:rPr>
          <w:rStyle w:val="Hiperligao"/>
          <w:noProof/>
          <w:color w:val="auto"/>
          <w:u w:val="none"/>
          <w:lang w:val="en-US"/>
        </w:rPr>
        <w:instrText xml:space="preserve"> TOC \h \z \c "Figura" </w:instrText>
      </w:r>
      <w:r>
        <w:rPr>
          <w:rStyle w:val="Hiperligao"/>
          <w:noProof/>
          <w:color w:val="auto"/>
          <w:u w:val="none"/>
          <w:lang w:val="en-US"/>
        </w:rPr>
        <w:fldChar w:fldCharType="separate"/>
      </w:r>
      <w:hyperlink w:anchor="_Toc511124761" w:history="1">
        <w:r w:rsidR="0050469D" w:rsidRPr="0050469D">
          <w:rPr>
            <w:rStyle w:val="Hiperligao"/>
            <w:bCs/>
            <w:noProof/>
          </w:rPr>
          <w:t>Figura 1 - HMI para Fabrico Aditivo</w:t>
        </w:r>
        <w:r w:rsidR="0050469D">
          <w:rPr>
            <w:noProof/>
            <w:webHidden/>
          </w:rPr>
          <w:tab/>
        </w:r>
        <w:r w:rsidR="0050469D">
          <w:rPr>
            <w:noProof/>
            <w:webHidden/>
          </w:rPr>
          <w:fldChar w:fldCharType="begin"/>
        </w:r>
        <w:r w:rsidR="0050469D">
          <w:rPr>
            <w:noProof/>
            <w:webHidden/>
          </w:rPr>
          <w:instrText xml:space="preserve"> PAGEREF _Toc511124761 \h </w:instrText>
        </w:r>
        <w:r w:rsidR="0050469D">
          <w:rPr>
            <w:noProof/>
            <w:webHidden/>
          </w:rPr>
        </w:r>
        <w:r w:rsidR="0050469D">
          <w:rPr>
            <w:noProof/>
            <w:webHidden/>
          </w:rPr>
          <w:fldChar w:fldCharType="separate"/>
        </w:r>
        <w:r w:rsidR="0050469D">
          <w:rPr>
            <w:noProof/>
            <w:webHidden/>
          </w:rPr>
          <w:t>3</w:t>
        </w:r>
        <w:r w:rsidR="0050469D">
          <w:rPr>
            <w:noProof/>
            <w:webHidden/>
          </w:rPr>
          <w:fldChar w:fldCharType="end"/>
        </w:r>
      </w:hyperlink>
    </w:p>
    <w:p w14:paraId="1AE0760F" w14:textId="4BB9CAF1" w:rsidR="0050469D" w:rsidRDefault="00A8326E">
      <w:pPr>
        <w:pStyle w:val="ndicedeilustraes"/>
        <w:tabs>
          <w:tab w:val="right" w:leader="dot" w:pos="9038"/>
        </w:tabs>
        <w:rPr>
          <w:rFonts w:eastAsiaTheme="minorEastAsia" w:cstheme="minorBidi"/>
          <w:caps w:val="0"/>
          <w:noProof/>
          <w:sz w:val="22"/>
          <w:szCs w:val="22"/>
          <w:lang w:eastAsia="pt-PT"/>
        </w:rPr>
      </w:pPr>
      <w:hyperlink w:anchor="_Toc511124762" w:history="1">
        <w:r w:rsidR="0050469D" w:rsidRPr="00542D7D">
          <w:rPr>
            <w:rStyle w:val="Hiperligao"/>
            <w:noProof/>
          </w:rPr>
          <w:t>Figura 2 - Exemplo de um PLC do fabricante Omron.</w:t>
        </w:r>
        <w:r w:rsidR="0050469D">
          <w:rPr>
            <w:noProof/>
            <w:webHidden/>
          </w:rPr>
          <w:tab/>
        </w:r>
        <w:r w:rsidR="0050469D">
          <w:rPr>
            <w:noProof/>
            <w:webHidden/>
          </w:rPr>
          <w:fldChar w:fldCharType="begin"/>
        </w:r>
        <w:r w:rsidR="0050469D">
          <w:rPr>
            <w:noProof/>
            <w:webHidden/>
          </w:rPr>
          <w:instrText xml:space="preserve"> PAGEREF _Toc511124762 \h </w:instrText>
        </w:r>
        <w:r w:rsidR="0050469D">
          <w:rPr>
            <w:noProof/>
            <w:webHidden/>
          </w:rPr>
        </w:r>
        <w:r w:rsidR="0050469D">
          <w:rPr>
            <w:noProof/>
            <w:webHidden/>
          </w:rPr>
          <w:fldChar w:fldCharType="separate"/>
        </w:r>
        <w:r w:rsidR="0050469D">
          <w:rPr>
            <w:noProof/>
            <w:webHidden/>
          </w:rPr>
          <w:t>9</w:t>
        </w:r>
        <w:r w:rsidR="0050469D">
          <w:rPr>
            <w:noProof/>
            <w:webHidden/>
          </w:rPr>
          <w:fldChar w:fldCharType="end"/>
        </w:r>
      </w:hyperlink>
    </w:p>
    <w:p w14:paraId="301DE65B" w14:textId="1D58B685" w:rsidR="0050469D" w:rsidRDefault="00A8326E">
      <w:pPr>
        <w:pStyle w:val="ndicedeilustraes"/>
        <w:tabs>
          <w:tab w:val="right" w:leader="dot" w:pos="9038"/>
        </w:tabs>
        <w:rPr>
          <w:rFonts w:eastAsiaTheme="minorEastAsia" w:cstheme="minorBidi"/>
          <w:caps w:val="0"/>
          <w:noProof/>
          <w:sz w:val="22"/>
          <w:szCs w:val="22"/>
          <w:lang w:eastAsia="pt-PT"/>
        </w:rPr>
      </w:pPr>
      <w:hyperlink w:anchor="_Toc511124763" w:history="1">
        <w:r w:rsidR="0050469D" w:rsidRPr="00542D7D">
          <w:rPr>
            <w:rStyle w:val="Hiperligao"/>
            <w:noProof/>
          </w:rPr>
          <w:t>Figura 3 - Sensores de proximidade do fabricante OMRON.</w:t>
        </w:r>
        <w:r w:rsidR="0050469D">
          <w:rPr>
            <w:noProof/>
            <w:webHidden/>
          </w:rPr>
          <w:tab/>
        </w:r>
        <w:r w:rsidR="0050469D">
          <w:rPr>
            <w:noProof/>
            <w:webHidden/>
          </w:rPr>
          <w:fldChar w:fldCharType="begin"/>
        </w:r>
        <w:r w:rsidR="0050469D">
          <w:rPr>
            <w:noProof/>
            <w:webHidden/>
          </w:rPr>
          <w:instrText xml:space="preserve"> PAGEREF _Toc511124763 \h </w:instrText>
        </w:r>
        <w:r w:rsidR="0050469D">
          <w:rPr>
            <w:noProof/>
            <w:webHidden/>
          </w:rPr>
        </w:r>
        <w:r w:rsidR="0050469D">
          <w:rPr>
            <w:noProof/>
            <w:webHidden/>
          </w:rPr>
          <w:fldChar w:fldCharType="separate"/>
        </w:r>
        <w:r w:rsidR="0050469D">
          <w:rPr>
            <w:noProof/>
            <w:webHidden/>
          </w:rPr>
          <w:t>10</w:t>
        </w:r>
        <w:r w:rsidR="0050469D">
          <w:rPr>
            <w:noProof/>
            <w:webHidden/>
          </w:rPr>
          <w:fldChar w:fldCharType="end"/>
        </w:r>
      </w:hyperlink>
    </w:p>
    <w:p w14:paraId="061B00C9" w14:textId="388784AA" w:rsidR="0050469D" w:rsidRDefault="00A8326E">
      <w:pPr>
        <w:pStyle w:val="ndicedeilustraes"/>
        <w:tabs>
          <w:tab w:val="right" w:leader="dot" w:pos="9038"/>
        </w:tabs>
        <w:rPr>
          <w:rFonts w:eastAsiaTheme="minorEastAsia" w:cstheme="minorBidi"/>
          <w:caps w:val="0"/>
          <w:noProof/>
          <w:sz w:val="22"/>
          <w:szCs w:val="22"/>
          <w:lang w:eastAsia="pt-PT"/>
        </w:rPr>
      </w:pPr>
      <w:hyperlink w:anchor="_Toc511124764" w:history="1">
        <w:r w:rsidR="0050469D" w:rsidRPr="00542D7D">
          <w:rPr>
            <w:rStyle w:val="Hiperligao"/>
            <w:noProof/>
          </w:rPr>
          <w:t>Figura 4 - Drives industriais do fabricante Beckhoff.</w:t>
        </w:r>
        <w:r w:rsidR="0050469D">
          <w:rPr>
            <w:noProof/>
            <w:webHidden/>
          </w:rPr>
          <w:tab/>
        </w:r>
        <w:r w:rsidR="0050469D">
          <w:rPr>
            <w:noProof/>
            <w:webHidden/>
          </w:rPr>
          <w:fldChar w:fldCharType="begin"/>
        </w:r>
        <w:r w:rsidR="0050469D">
          <w:rPr>
            <w:noProof/>
            <w:webHidden/>
          </w:rPr>
          <w:instrText xml:space="preserve"> PAGEREF _Toc511124764 \h </w:instrText>
        </w:r>
        <w:r w:rsidR="0050469D">
          <w:rPr>
            <w:noProof/>
            <w:webHidden/>
          </w:rPr>
        </w:r>
        <w:r w:rsidR="0050469D">
          <w:rPr>
            <w:noProof/>
            <w:webHidden/>
          </w:rPr>
          <w:fldChar w:fldCharType="separate"/>
        </w:r>
        <w:r w:rsidR="0050469D">
          <w:rPr>
            <w:noProof/>
            <w:webHidden/>
          </w:rPr>
          <w:t>11</w:t>
        </w:r>
        <w:r w:rsidR="0050469D">
          <w:rPr>
            <w:noProof/>
            <w:webHidden/>
          </w:rPr>
          <w:fldChar w:fldCharType="end"/>
        </w:r>
      </w:hyperlink>
    </w:p>
    <w:p w14:paraId="54F9DCAF" w14:textId="7AA5BA10" w:rsidR="0050469D" w:rsidRDefault="00A8326E">
      <w:pPr>
        <w:pStyle w:val="ndicedeilustraes"/>
        <w:tabs>
          <w:tab w:val="right" w:leader="dot" w:pos="9038"/>
        </w:tabs>
        <w:rPr>
          <w:rFonts w:eastAsiaTheme="minorEastAsia" w:cstheme="minorBidi"/>
          <w:caps w:val="0"/>
          <w:noProof/>
          <w:sz w:val="22"/>
          <w:szCs w:val="22"/>
          <w:lang w:eastAsia="pt-PT"/>
        </w:rPr>
      </w:pPr>
      <w:hyperlink w:anchor="_Toc511124765" w:history="1">
        <w:r w:rsidR="0050469D" w:rsidRPr="00542D7D">
          <w:rPr>
            <w:rStyle w:val="Hiperligao"/>
            <w:noProof/>
          </w:rPr>
          <w:t>Figura 5 - Ambiente de desenvolvimento Twincat 3.</w:t>
        </w:r>
        <w:r w:rsidR="0050469D">
          <w:rPr>
            <w:noProof/>
            <w:webHidden/>
          </w:rPr>
          <w:tab/>
        </w:r>
        <w:r w:rsidR="0050469D">
          <w:rPr>
            <w:noProof/>
            <w:webHidden/>
          </w:rPr>
          <w:fldChar w:fldCharType="begin"/>
        </w:r>
        <w:r w:rsidR="0050469D">
          <w:rPr>
            <w:noProof/>
            <w:webHidden/>
          </w:rPr>
          <w:instrText xml:space="preserve"> PAGEREF _Toc511124765 \h </w:instrText>
        </w:r>
        <w:r w:rsidR="0050469D">
          <w:rPr>
            <w:noProof/>
            <w:webHidden/>
          </w:rPr>
        </w:r>
        <w:r w:rsidR="0050469D">
          <w:rPr>
            <w:noProof/>
            <w:webHidden/>
          </w:rPr>
          <w:fldChar w:fldCharType="separate"/>
        </w:r>
        <w:r w:rsidR="0050469D">
          <w:rPr>
            <w:noProof/>
            <w:webHidden/>
          </w:rPr>
          <w:t>13</w:t>
        </w:r>
        <w:r w:rsidR="0050469D">
          <w:rPr>
            <w:noProof/>
            <w:webHidden/>
          </w:rPr>
          <w:fldChar w:fldCharType="end"/>
        </w:r>
      </w:hyperlink>
    </w:p>
    <w:p w14:paraId="10941239" w14:textId="0919D597" w:rsidR="0050469D" w:rsidRDefault="00A8326E">
      <w:pPr>
        <w:pStyle w:val="ndicedeilustraes"/>
        <w:tabs>
          <w:tab w:val="right" w:leader="dot" w:pos="9038"/>
        </w:tabs>
        <w:rPr>
          <w:rFonts w:eastAsiaTheme="minorEastAsia" w:cstheme="minorBidi"/>
          <w:caps w:val="0"/>
          <w:noProof/>
          <w:sz w:val="22"/>
          <w:szCs w:val="22"/>
          <w:lang w:eastAsia="pt-PT"/>
        </w:rPr>
      </w:pPr>
      <w:r>
        <w:fldChar w:fldCharType="begin"/>
      </w:r>
      <w:r w:rsidRPr="00A8326E">
        <w:rPr>
          <w:rPrChange w:id="8" w:author="Marco Rodrigues" w:date="2018-04-27T11:31:00Z">
            <w:rPr/>
          </w:rPrChange>
        </w:rPr>
        <w:instrText xml:space="preserve"> HYPERLINK \l "_Toc511124766" </w:instrText>
      </w:r>
      <w:r>
        <w:fldChar w:fldCharType="separate"/>
      </w:r>
      <w:r w:rsidR="0050469D" w:rsidRPr="00542D7D">
        <w:rPr>
          <w:rStyle w:val="Hiperligao"/>
          <w:noProof/>
        </w:rPr>
        <w:t>Figura 6 - Ambiente de desenvolvimento SIMATIC STEP 7.</w:t>
      </w:r>
      <w:r w:rsidR="0050469D">
        <w:rPr>
          <w:noProof/>
          <w:webHidden/>
        </w:rPr>
        <w:tab/>
      </w:r>
      <w:r w:rsidR="0050469D">
        <w:rPr>
          <w:noProof/>
          <w:webHidden/>
        </w:rPr>
        <w:fldChar w:fldCharType="begin"/>
      </w:r>
      <w:r w:rsidR="0050469D">
        <w:rPr>
          <w:noProof/>
          <w:webHidden/>
        </w:rPr>
        <w:instrText xml:space="preserve"> PAGEREF _Toc511124766 \h </w:instrText>
      </w:r>
      <w:r w:rsidR="0050469D">
        <w:rPr>
          <w:noProof/>
          <w:webHidden/>
        </w:rPr>
      </w:r>
      <w:r w:rsidR="0050469D">
        <w:rPr>
          <w:noProof/>
          <w:webHidden/>
        </w:rPr>
        <w:fldChar w:fldCharType="separate"/>
      </w:r>
      <w:r w:rsidR="0050469D">
        <w:rPr>
          <w:noProof/>
          <w:webHidden/>
        </w:rPr>
        <w:t>14</w:t>
      </w:r>
      <w:r w:rsidR="0050469D">
        <w:rPr>
          <w:noProof/>
          <w:webHidden/>
        </w:rPr>
        <w:fldChar w:fldCharType="end"/>
      </w:r>
      <w:r>
        <w:rPr>
          <w:noProof/>
        </w:rPr>
        <w:fldChar w:fldCharType="end"/>
      </w:r>
    </w:p>
    <w:p w14:paraId="1B8BD6B9" w14:textId="0795A844" w:rsidR="0050469D" w:rsidRDefault="00A8326E">
      <w:pPr>
        <w:pStyle w:val="ndicedeilustraes"/>
        <w:tabs>
          <w:tab w:val="right" w:leader="dot" w:pos="9038"/>
        </w:tabs>
        <w:rPr>
          <w:rFonts w:eastAsiaTheme="minorEastAsia" w:cstheme="minorBidi"/>
          <w:caps w:val="0"/>
          <w:noProof/>
          <w:sz w:val="22"/>
          <w:szCs w:val="22"/>
          <w:lang w:eastAsia="pt-PT"/>
        </w:rPr>
      </w:pPr>
      <w:hyperlink w:anchor="_Toc511124767" w:history="1">
        <w:r w:rsidR="0050469D" w:rsidRPr="00542D7D">
          <w:rPr>
            <w:rStyle w:val="Hiperligao"/>
            <w:noProof/>
          </w:rPr>
          <w:t>Figura 7 - Ambiente de desenvolvimento PL7.</w:t>
        </w:r>
        <w:r w:rsidR="0050469D">
          <w:rPr>
            <w:noProof/>
            <w:webHidden/>
          </w:rPr>
          <w:tab/>
        </w:r>
        <w:r w:rsidR="0050469D">
          <w:rPr>
            <w:noProof/>
            <w:webHidden/>
          </w:rPr>
          <w:fldChar w:fldCharType="begin"/>
        </w:r>
        <w:r w:rsidR="0050469D">
          <w:rPr>
            <w:noProof/>
            <w:webHidden/>
          </w:rPr>
          <w:instrText xml:space="preserve"> PAGEREF _Toc511124767 \h </w:instrText>
        </w:r>
        <w:r w:rsidR="0050469D">
          <w:rPr>
            <w:noProof/>
            <w:webHidden/>
          </w:rPr>
        </w:r>
        <w:r w:rsidR="0050469D">
          <w:rPr>
            <w:noProof/>
            <w:webHidden/>
          </w:rPr>
          <w:fldChar w:fldCharType="separate"/>
        </w:r>
        <w:r w:rsidR="0050469D">
          <w:rPr>
            <w:noProof/>
            <w:webHidden/>
          </w:rPr>
          <w:t>15</w:t>
        </w:r>
        <w:r w:rsidR="0050469D">
          <w:rPr>
            <w:noProof/>
            <w:webHidden/>
          </w:rPr>
          <w:fldChar w:fldCharType="end"/>
        </w:r>
      </w:hyperlink>
    </w:p>
    <w:p w14:paraId="5EB92BA8" w14:textId="5168DF66" w:rsidR="0050469D" w:rsidRDefault="00A8326E">
      <w:pPr>
        <w:pStyle w:val="ndicedeilustraes"/>
        <w:tabs>
          <w:tab w:val="right" w:leader="dot" w:pos="9038"/>
        </w:tabs>
        <w:rPr>
          <w:rFonts w:eastAsiaTheme="minorEastAsia" w:cstheme="minorBidi"/>
          <w:caps w:val="0"/>
          <w:noProof/>
          <w:sz w:val="22"/>
          <w:szCs w:val="22"/>
          <w:lang w:eastAsia="pt-PT"/>
        </w:rPr>
      </w:pPr>
      <w:hyperlink w:anchor="_Toc511124768" w:history="1">
        <w:r w:rsidR="0050469D" w:rsidRPr="00542D7D">
          <w:rPr>
            <w:rStyle w:val="Hiperligao"/>
            <w:noProof/>
          </w:rPr>
          <w:t>Figura 8 - Indústria 4.0</w:t>
        </w:r>
        <w:r w:rsidR="0050469D">
          <w:rPr>
            <w:noProof/>
            <w:webHidden/>
          </w:rPr>
          <w:tab/>
        </w:r>
        <w:r w:rsidR="0050469D">
          <w:rPr>
            <w:noProof/>
            <w:webHidden/>
          </w:rPr>
          <w:fldChar w:fldCharType="begin"/>
        </w:r>
        <w:r w:rsidR="0050469D">
          <w:rPr>
            <w:noProof/>
            <w:webHidden/>
          </w:rPr>
          <w:instrText xml:space="preserve"> PAGEREF _Toc511124768 \h </w:instrText>
        </w:r>
        <w:r w:rsidR="0050469D">
          <w:rPr>
            <w:noProof/>
            <w:webHidden/>
          </w:rPr>
        </w:r>
        <w:r w:rsidR="0050469D">
          <w:rPr>
            <w:noProof/>
            <w:webHidden/>
          </w:rPr>
          <w:fldChar w:fldCharType="separate"/>
        </w:r>
        <w:r w:rsidR="0050469D">
          <w:rPr>
            <w:noProof/>
            <w:webHidden/>
          </w:rPr>
          <w:t>16</w:t>
        </w:r>
        <w:r w:rsidR="0050469D">
          <w:rPr>
            <w:noProof/>
            <w:webHidden/>
          </w:rPr>
          <w:fldChar w:fldCharType="end"/>
        </w:r>
      </w:hyperlink>
    </w:p>
    <w:p w14:paraId="00CCAB92" w14:textId="3DEFAAF0" w:rsidR="0050469D" w:rsidRDefault="00A8326E">
      <w:pPr>
        <w:pStyle w:val="ndicedeilustraes"/>
        <w:tabs>
          <w:tab w:val="right" w:leader="dot" w:pos="9038"/>
        </w:tabs>
        <w:rPr>
          <w:rFonts w:eastAsiaTheme="minorEastAsia" w:cstheme="minorBidi"/>
          <w:caps w:val="0"/>
          <w:noProof/>
          <w:sz w:val="22"/>
          <w:szCs w:val="22"/>
          <w:lang w:eastAsia="pt-PT"/>
        </w:rPr>
      </w:pPr>
      <w:hyperlink w:anchor="_Toc511124769" w:history="1">
        <w:r w:rsidR="0050469D" w:rsidRPr="00542D7D">
          <w:rPr>
            <w:rStyle w:val="Hiperligao"/>
            <w:noProof/>
          </w:rPr>
          <w:t>Figura 9 - Fábrica Inteligente</w:t>
        </w:r>
        <w:r w:rsidR="0050469D">
          <w:rPr>
            <w:noProof/>
            <w:webHidden/>
          </w:rPr>
          <w:tab/>
        </w:r>
        <w:r w:rsidR="0050469D">
          <w:rPr>
            <w:noProof/>
            <w:webHidden/>
          </w:rPr>
          <w:fldChar w:fldCharType="begin"/>
        </w:r>
        <w:r w:rsidR="0050469D">
          <w:rPr>
            <w:noProof/>
            <w:webHidden/>
          </w:rPr>
          <w:instrText xml:space="preserve"> PAGEREF _Toc511124769 \h </w:instrText>
        </w:r>
        <w:r w:rsidR="0050469D">
          <w:rPr>
            <w:noProof/>
            <w:webHidden/>
          </w:rPr>
        </w:r>
        <w:r w:rsidR="0050469D">
          <w:rPr>
            <w:noProof/>
            <w:webHidden/>
          </w:rPr>
          <w:fldChar w:fldCharType="separate"/>
        </w:r>
        <w:r w:rsidR="0050469D">
          <w:rPr>
            <w:noProof/>
            <w:webHidden/>
          </w:rPr>
          <w:t>17</w:t>
        </w:r>
        <w:r w:rsidR="0050469D">
          <w:rPr>
            <w:noProof/>
            <w:webHidden/>
          </w:rPr>
          <w:fldChar w:fldCharType="end"/>
        </w:r>
      </w:hyperlink>
    </w:p>
    <w:p w14:paraId="46DEA3DB" w14:textId="2AC38E9C" w:rsidR="0050469D" w:rsidRDefault="00F05269">
      <w:pPr>
        <w:pStyle w:val="ndicedeilustraes"/>
        <w:tabs>
          <w:tab w:val="right" w:leader="dot" w:pos="9038"/>
        </w:tabs>
        <w:rPr>
          <w:rFonts w:eastAsiaTheme="minorEastAsia" w:cstheme="minorBidi"/>
          <w:caps w:val="0"/>
          <w:noProof/>
          <w:sz w:val="22"/>
          <w:szCs w:val="22"/>
          <w:lang w:eastAsia="pt-PT"/>
        </w:rPr>
      </w:pPr>
      <w:hyperlink w:anchor="_Toc511124770" w:history="1">
        <w:r w:rsidR="0050469D" w:rsidRPr="00542D7D">
          <w:rPr>
            <w:rStyle w:val="Hiperligao"/>
            <w:noProof/>
          </w:rPr>
          <w:t>Figura 10 - Evolução da Arpanet.</w:t>
        </w:r>
        <w:r w:rsidR="0050469D">
          <w:rPr>
            <w:noProof/>
            <w:webHidden/>
          </w:rPr>
          <w:tab/>
        </w:r>
        <w:r w:rsidR="0050469D">
          <w:rPr>
            <w:noProof/>
            <w:webHidden/>
          </w:rPr>
          <w:fldChar w:fldCharType="begin"/>
        </w:r>
        <w:r w:rsidR="0050469D">
          <w:rPr>
            <w:noProof/>
            <w:webHidden/>
          </w:rPr>
          <w:instrText xml:space="preserve"> PAGEREF _Toc511124770 \h </w:instrText>
        </w:r>
        <w:r w:rsidR="0050469D">
          <w:rPr>
            <w:noProof/>
            <w:webHidden/>
          </w:rPr>
        </w:r>
        <w:r w:rsidR="0050469D">
          <w:rPr>
            <w:noProof/>
            <w:webHidden/>
          </w:rPr>
          <w:fldChar w:fldCharType="separate"/>
        </w:r>
        <w:r w:rsidR="0050469D">
          <w:rPr>
            <w:noProof/>
            <w:webHidden/>
          </w:rPr>
          <w:t>19</w:t>
        </w:r>
        <w:r w:rsidR="0050469D">
          <w:rPr>
            <w:noProof/>
            <w:webHidden/>
          </w:rPr>
          <w:fldChar w:fldCharType="end"/>
        </w:r>
      </w:hyperlink>
    </w:p>
    <w:p w14:paraId="6640DBA7" w14:textId="4C5D14EF" w:rsidR="0050469D" w:rsidRDefault="00A8326E">
      <w:pPr>
        <w:pStyle w:val="ndicedeilustraes"/>
        <w:tabs>
          <w:tab w:val="right" w:leader="dot" w:pos="9038"/>
        </w:tabs>
        <w:rPr>
          <w:rFonts w:eastAsiaTheme="minorEastAsia" w:cstheme="minorBidi"/>
          <w:caps w:val="0"/>
          <w:noProof/>
          <w:sz w:val="22"/>
          <w:szCs w:val="22"/>
          <w:lang w:eastAsia="pt-PT"/>
        </w:rPr>
      </w:pPr>
      <w:hyperlink w:anchor="_Toc511124771" w:history="1">
        <w:r w:rsidR="0050469D" w:rsidRPr="00542D7D">
          <w:rPr>
            <w:rStyle w:val="Hiperligao"/>
            <w:noProof/>
          </w:rPr>
          <w:t>Figura 11 - Arquitetura do protocolo HTTP</w:t>
        </w:r>
        <w:r w:rsidR="0050469D">
          <w:rPr>
            <w:noProof/>
            <w:webHidden/>
          </w:rPr>
          <w:tab/>
        </w:r>
        <w:r w:rsidR="0050469D">
          <w:rPr>
            <w:noProof/>
            <w:webHidden/>
          </w:rPr>
          <w:fldChar w:fldCharType="begin"/>
        </w:r>
        <w:r w:rsidR="0050469D">
          <w:rPr>
            <w:noProof/>
            <w:webHidden/>
          </w:rPr>
          <w:instrText xml:space="preserve"> PAGEREF _Toc511124771 \h </w:instrText>
        </w:r>
        <w:r w:rsidR="0050469D">
          <w:rPr>
            <w:noProof/>
            <w:webHidden/>
          </w:rPr>
        </w:r>
        <w:r w:rsidR="0050469D">
          <w:rPr>
            <w:noProof/>
            <w:webHidden/>
          </w:rPr>
          <w:fldChar w:fldCharType="separate"/>
        </w:r>
        <w:r w:rsidR="0050469D">
          <w:rPr>
            <w:noProof/>
            <w:webHidden/>
          </w:rPr>
          <w:t>20</w:t>
        </w:r>
        <w:r w:rsidR="0050469D">
          <w:rPr>
            <w:noProof/>
            <w:webHidden/>
          </w:rPr>
          <w:fldChar w:fldCharType="end"/>
        </w:r>
      </w:hyperlink>
    </w:p>
    <w:p w14:paraId="61378BD4" w14:textId="11A0A52E" w:rsidR="0050469D" w:rsidRDefault="00A8326E">
      <w:pPr>
        <w:pStyle w:val="ndicedeilustraes"/>
        <w:tabs>
          <w:tab w:val="right" w:leader="dot" w:pos="9038"/>
        </w:tabs>
        <w:rPr>
          <w:rFonts w:eastAsiaTheme="minorEastAsia" w:cstheme="minorBidi"/>
          <w:caps w:val="0"/>
          <w:noProof/>
          <w:sz w:val="22"/>
          <w:szCs w:val="22"/>
          <w:lang w:eastAsia="pt-PT"/>
        </w:rPr>
      </w:pPr>
      <w:hyperlink w:anchor="_Toc511124772" w:history="1">
        <w:r w:rsidR="0050469D" w:rsidRPr="00542D7D">
          <w:rPr>
            <w:rStyle w:val="Hiperligao"/>
            <w:noProof/>
          </w:rPr>
          <w:t>Figura 12 – Lado cliente da web.</w:t>
        </w:r>
        <w:r w:rsidR="0050469D">
          <w:rPr>
            <w:noProof/>
            <w:webHidden/>
          </w:rPr>
          <w:tab/>
        </w:r>
        <w:r w:rsidR="0050469D">
          <w:rPr>
            <w:noProof/>
            <w:webHidden/>
          </w:rPr>
          <w:fldChar w:fldCharType="begin"/>
        </w:r>
        <w:r w:rsidR="0050469D">
          <w:rPr>
            <w:noProof/>
            <w:webHidden/>
          </w:rPr>
          <w:instrText xml:space="preserve"> PAGEREF _Toc511124772 \h </w:instrText>
        </w:r>
        <w:r w:rsidR="0050469D">
          <w:rPr>
            <w:noProof/>
            <w:webHidden/>
          </w:rPr>
        </w:r>
        <w:r w:rsidR="0050469D">
          <w:rPr>
            <w:noProof/>
            <w:webHidden/>
          </w:rPr>
          <w:fldChar w:fldCharType="separate"/>
        </w:r>
        <w:r w:rsidR="0050469D">
          <w:rPr>
            <w:noProof/>
            <w:webHidden/>
          </w:rPr>
          <w:t>22</w:t>
        </w:r>
        <w:r w:rsidR="0050469D">
          <w:rPr>
            <w:noProof/>
            <w:webHidden/>
          </w:rPr>
          <w:fldChar w:fldCharType="end"/>
        </w:r>
      </w:hyperlink>
    </w:p>
    <w:p w14:paraId="2AFC2F04" w14:textId="4A356D89" w:rsidR="0050469D" w:rsidRDefault="00A8326E">
      <w:pPr>
        <w:pStyle w:val="ndicedeilustraes"/>
        <w:tabs>
          <w:tab w:val="right" w:leader="dot" w:pos="9038"/>
        </w:tabs>
        <w:rPr>
          <w:rFonts w:eastAsiaTheme="minorEastAsia" w:cstheme="minorBidi"/>
          <w:caps w:val="0"/>
          <w:noProof/>
          <w:sz w:val="22"/>
          <w:szCs w:val="22"/>
          <w:lang w:eastAsia="pt-PT"/>
        </w:rPr>
      </w:pPr>
      <w:hyperlink w:anchor="_Toc511124773" w:history="1">
        <w:r w:rsidR="0050469D" w:rsidRPr="00542D7D">
          <w:rPr>
            <w:rStyle w:val="Hiperligao"/>
            <w:noProof/>
          </w:rPr>
          <w:t>Figura 13 - Arquitetura base de aplicações web</w:t>
        </w:r>
        <w:r w:rsidR="0050469D">
          <w:rPr>
            <w:noProof/>
            <w:webHidden/>
          </w:rPr>
          <w:tab/>
        </w:r>
        <w:r w:rsidR="0050469D">
          <w:rPr>
            <w:noProof/>
            <w:webHidden/>
          </w:rPr>
          <w:fldChar w:fldCharType="begin"/>
        </w:r>
        <w:r w:rsidR="0050469D">
          <w:rPr>
            <w:noProof/>
            <w:webHidden/>
          </w:rPr>
          <w:instrText xml:space="preserve"> PAGEREF _Toc511124773 \h </w:instrText>
        </w:r>
        <w:r w:rsidR="0050469D">
          <w:rPr>
            <w:noProof/>
            <w:webHidden/>
          </w:rPr>
        </w:r>
        <w:r w:rsidR="0050469D">
          <w:rPr>
            <w:noProof/>
            <w:webHidden/>
          </w:rPr>
          <w:fldChar w:fldCharType="separate"/>
        </w:r>
        <w:r w:rsidR="0050469D">
          <w:rPr>
            <w:noProof/>
            <w:webHidden/>
          </w:rPr>
          <w:t>23</w:t>
        </w:r>
        <w:r w:rsidR="0050469D">
          <w:rPr>
            <w:noProof/>
            <w:webHidden/>
          </w:rPr>
          <w:fldChar w:fldCharType="end"/>
        </w:r>
      </w:hyperlink>
    </w:p>
    <w:p w14:paraId="27A46E9E" w14:textId="021E4B91" w:rsidR="0050469D" w:rsidRDefault="00A8326E">
      <w:pPr>
        <w:pStyle w:val="ndicedeilustraes"/>
        <w:tabs>
          <w:tab w:val="right" w:leader="dot" w:pos="9038"/>
        </w:tabs>
        <w:rPr>
          <w:rFonts w:eastAsiaTheme="minorEastAsia" w:cstheme="minorBidi"/>
          <w:caps w:val="0"/>
          <w:noProof/>
          <w:sz w:val="22"/>
          <w:szCs w:val="22"/>
          <w:lang w:eastAsia="pt-PT"/>
        </w:rPr>
      </w:pPr>
      <w:hyperlink w:anchor="_Toc511124774" w:history="1">
        <w:r w:rsidR="0050469D" w:rsidRPr="00542D7D">
          <w:rPr>
            <w:rStyle w:val="Hiperligao"/>
            <w:noProof/>
          </w:rPr>
          <w:t>Figura 14 - Arquitetura Cloud Computing</w:t>
        </w:r>
        <w:r w:rsidR="0050469D">
          <w:rPr>
            <w:noProof/>
            <w:webHidden/>
          </w:rPr>
          <w:tab/>
        </w:r>
        <w:r w:rsidR="0050469D">
          <w:rPr>
            <w:noProof/>
            <w:webHidden/>
          </w:rPr>
          <w:fldChar w:fldCharType="begin"/>
        </w:r>
        <w:r w:rsidR="0050469D">
          <w:rPr>
            <w:noProof/>
            <w:webHidden/>
          </w:rPr>
          <w:instrText xml:space="preserve"> PAGEREF _Toc511124774 \h </w:instrText>
        </w:r>
        <w:r w:rsidR="0050469D">
          <w:rPr>
            <w:noProof/>
            <w:webHidden/>
          </w:rPr>
        </w:r>
        <w:r w:rsidR="0050469D">
          <w:rPr>
            <w:noProof/>
            <w:webHidden/>
          </w:rPr>
          <w:fldChar w:fldCharType="separate"/>
        </w:r>
        <w:r w:rsidR="0050469D">
          <w:rPr>
            <w:noProof/>
            <w:webHidden/>
          </w:rPr>
          <w:t>24</w:t>
        </w:r>
        <w:r w:rsidR="0050469D">
          <w:rPr>
            <w:noProof/>
            <w:webHidden/>
          </w:rPr>
          <w:fldChar w:fldCharType="end"/>
        </w:r>
      </w:hyperlink>
    </w:p>
    <w:p w14:paraId="6A3465C8" w14:textId="7A309A46" w:rsidR="0050469D" w:rsidRDefault="00A8326E">
      <w:pPr>
        <w:pStyle w:val="ndicedeilustraes"/>
        <w:tabs>
          <w:tab w:val="right" w:leader="dot" w:pos="9038"/>
        </w:tabs>
        <w:rPr>
          <w:rFonts w:eastAsiaTheme="minorEastAsia" w:cstheme="minorBidi"/>
          <w:caps w:val="0"/>
          <w:noProof/>
          <w:sz w:val="22"/>
          <w:szCs w:val="22"/>
          <w:lang w:eastAsia="pt-PT"/>
        </w:rPr>
      </w:pPr>
      <w:hyperlink w:anchor="_Toc511124775" w:history="1">
        <w:r w:rsidR="0050469D" w:rsidRPr="00542D7D">
          <w:rPr>
            <w:rStyle w:val="Hiperligao"/>
            <w:noProof/>
            <w:lang w:val="en-US"/>
          </w:rPr>
          <w:t>Figura 15 - Human-Machine Interface.</w:t>
        </w:r>
        <w:r w:rsidR="0050469D">
          <w:rPr>
            <w:noProof/>
            <w:webHidden/>
          </w:rPr>
          <w:tab/>
        </w:r>
        <w:r w:rsidR="0050469D">
          <w:rPr>
            <w:noProof/>
            <w:webHidden/>
          </w:rPr>
          <w:fldChar w:fldCharType="begin"/>
        </w:r>
        <w:r w:rsidR="0050469D">
          <w:rPr>
            <w:noProof/>
            <w:webHidden/>
          </w:rPr>
          <w:instrText xml:space="preserve"> PAGEREF _Toc511124775 \h </w:instrText>
        </w:r>
        <w:r w:rsidR="0050469D">
          <w:rPr>
            <w:noProof/>
            <w:webHidden/>
          </w:rPr>
        </w:r>
        <w:r w:rsidR="0050469D">
          <w:rPr>
            <w:noProof/>
            <w:webHidden/>
          </w:rPr>
          <w:fldChar w:fldCharType="separate"/>
        </w:r>
        <w:r w:rsidR="0050469D">
          <w:rPr>
            <w:noProof/>
            <w:webHidden/>
          </w:rPr>
          <w:t>25</w:t>
        </w:r>
        <w:r w:rsidR="0050469D">
          <w:rPr>
            <w:noProof/>
            <w:webHidden/>
          </w:rPr>
          <w:fldChar w:fldCharType="end"/>
        </w:r>
      </w:hyperlink>
    </w:p>
    <w:p w14:paraId="7731A74F" w14:textId="7381D37F" w:rsidR="0050469D" w:rsidRDefault="00A8326E">
      <w:pPr>
        <w:pStyle w:val="ndicedeilustraes"/>
        <w:tabs>
          <w:tab w:val="right" w:leader="dot" w:pos="9038"/>
        </w:tabs>
        <w:rPr>
          <w:rFonts w:eastAsiaTheme="minorEastAsia" w:cstheme="minorBidi"/>
          <w:caps w:val="0"/>
          <w:noProof/>
          <w:sz w:val="22"/>
          <w:szCs w:val="22"/>
          <w:lang w:eastAsia="pt-PT"/>
        </w:rPr>
      </w:pPr>
      <w:hyperlink w:anchor="_Toc511124776" w:history="1">
        <w:r w:rsidR="0050469D" w:rsidRPr="00542D7D">
          <w:rPr>
            <w:rStyle w:val="Hiperligao"/>
            <w:noProof/>
          </w:rPr>
          <w:t>Figura 16 - Arquitetura Sistema SCADA</w:t>
        </w:r>
        <w:r w:rsidR="0050469D">
          <w:rPr>
            <w:noProof/>
            <w:webHidden/>
          </w:rPr>
          <w:tab/>
        </w:r>
        <w:r w:rsidR="0050469D">
          <w:rPr>
            <w:noProof/>
            <w:webHidden/>
          </w:rPr>
          <w:fldChar w:fldCharType="begin"/>
        </w:r>
        <w:r w:rsidR="0050469D">
          <w:rPr>
            <w:noProof/>
            <w:webHidden/>
          </w:rPr>
          <w:instrText xml:space="preserve"> PAGEREF _Toc511124776 \h </w:instrText>
        </w:r>
        <w:r w:rsidR="0050469D">
          <w:rPr>
            <w:noProof/>
            <w:webHidden/>
          </w:rPr>
        </w:r>
        <w:r w:rsidR="0050469D">
          <w:rPr>
            <w:noProof/>
            <w:webHidden/>
          </w:rPr>
          <w:fldChar w:fldCharType="separate"/>
        </w:r>
        <w:r w:rsidR="0050469D">
          <w:rPr>
            <w:noProof/>
            <w:webHidden/>
          </w:rPr>
          <w:t>29</w:t>
        </w:r>
        <w:r w:rsidR="0050469D">
          <w:rPr>
            <w:noProof/>
            <w:webHidden/>
          </w:rPr>
          <w:fldChar w:fldCharType="end"/>
        </w:r>
      </w:hyperlink>
    </w:p>
    <w:p w14:paraId="46EC72FE" w14:textId="768518A3" w:rsidR="0050469D" w:rsidRDefault="00A8326E">
      <w:pPr>
        <w:pStyle w:val="ndicedeilustraes"/>
        <w:tabs>
          <w:tab w:val="right" w:leader="dot" w:pos="9038"/>
        </w:tabs>
        <w:rPr>
          <w:rFonts w:eastAsiaTheme="minorEastAsia" w:cstheme="minorBidi"/>
          <w:caps w:val="0"/>
          <w:noProof/>
          <w:sz w:val="22"/>
          <w:szCs w:val="22"/>
          <w:lang w:eastAsia="pt-PT"/>
        </w:rPr>
      </w:pPr>
      <w:hyperlink w:anchor="_Toc511124777" w:history="1">
        <w:r w:rsidR="0050469D" w:rsidRPr="00542D7D">
          <w:rPr>
            <w:rStyle w:val="Hiperligao"/>
            <w:noProof/>
          </w:rPr>
          <w:t>Figura 17 - Exemplo de fabrico aditivo.</w:t>
        </w:r>
        <w:r w:rsidR="0050469D">
          <w:rPr>
            <w:noProof/>
            <w:webHidden/>
          </w:rPr>
          <w:tab/>
        </w:r>
        <w:r w:rsidR="0050469D">
          <w:rPr>
            <w:noProof/>
            <w:webHidden/>
          </w:rPr>
          <w:fldChar w:fldCharType="begin"/>
        </w:r>
        <w:r w:rsidR="0050469D">
          <w:rPr>
            <w:noProof/>
            <w:webHidden/>
          </w:rPr>
          <w:instrText xml:space="preserve"> PAGEREF _Toc511124777 \h </w:instrText>
        </w:r>
        <w:r w:rsidR="0050469D">
          <w:rPr>
            <w:noProof/>
            <w:webHidden/>
          </w:rPr>
        </w:r>
        <w:r w:rsidR="0050469D">
          <w:rPr>
            <w:noProof/>
            <w:webHidden/>
          </w:rPr>
          <w:fldChar w:fldCharType="separate"/>
        </w:r>
        <w:r w:rsidR="0050469D">
          <w:rPr>
            <w:noProof/>
            <w:webHidden/>
          </w:rPr>
          <w:t>31</w:t>
        </w:r>
        <w:r w:rsidR="0050469D">
          <w:rPr>
            <w:noProof/>
            <w:webHidden/>
          </w:rPr>
          <w:fldChar w:fldCharType="end"/>
        </w:r>
      </w:hyperlink>
    </w:p>
    <w:p w14:paraId="78044653" w14:textId="50E82E0A" w:rsidR="0050469D" w:rsidRDefault="00A8326E">
      <w:pPr>
        <w:pStyle w:val="ndicedeilustraes"/>
        <w:tabs>
          <w:tab w:val="right" w:leader="dot" w:pos="9038"/>
        </w:tabs>
        <w:rPr>
          <w:rFonts w:eastAsiaTheme="minorEastAsia" w:cstheme="minorBidi"/>
          <w:caps w:val="0"/>
          <w:noProof/>
          <w:sz w:val="22"/>
          <w:szCs w:val="22"/>
          <w:lang w:eastAsia="pt-PT"/>
        </w:rPr>
      </w:pPr>
      <w:hyperlink w:anchor="_Toc511124778" w:history="1">
        <w:r w:rsidR="0050469D" w:rsidRPr="00542D7D">
          <w:rPr>
            <w:rStyle w:val="Hiperligao"/>
            <w:noProof/>
          </w:rPr>
          <w:t>Figura 18 - Ganhos de Tempo.</w:t>
        </w:r>
        <w:r w:rsidR="0050469D">
          <w:rPr>
            <w:noProof/>
            <w:webHidden/>
          </w:rPr>
          <w:tab/>
        </w:r>
        <w:r w:rsidR="0050469D">
          <w:rPr>
            <w:noProof/>
            <w:webHidden/>
          </w:rPr>
          <w:fldChar w:fldCharType="begin"/>
        </w:r>
        <w:r w:rsidR="0050469D">
          <w:rPr>
            <w:noProof/>
            <w:webHidden/>
          </w:rPr>
          <w:instrText xml:space="preserve"> PAGEREF _Toc511124778 \h </w:instrText>
        </w:r>
        <w:r w:rsidR="0050469D">
          <w:rPr>
            <w:noProof/>
            <w:webHidden/>
          </w:rPr>
        </w:r>
        <w:r w:rsidR="0050469D">
          <w:rPr>
            <w:noProof/>
            <w:webHidden/>
          </w:rPr>
          <w:fldChar w:fldCharType="separate"/>
        </w:r>
        <w:r w:rsidR="0050469D">
          <w:rPr>
            <w:noProof/>
            <w:webHidden/>
          </w:rPr>
          <w:t>35</w:t>
        </w:r>
        <w:r w:rsidR="0050469D">
          <w:rPr>
            <w:noProof/>
            <w:webHidden/>
          </w:rPr>
          <w:fldChar w:fldCharType="end"/>
        </w:r>
      </w:hyperlink>
    </w:p>
    <w:p w14:paraId="570AC600" w14:textId="1F93ABA7" w:rsidR="0050469D" w:rsidRDefault="00A8326E">
      <w:pPr>
        <w:pStyle w:val="ndicedeilustraes"/>
        <w:tabs>
          <w:tab w:val="right" w:leader="dot" w:pos="9038"/>
        </w:tabs>
        <w:rPr>
          <w:rFonts w:eastAsiaTheme="minorEastAsia" w:cstheme="minorBidi"/>
          <w:caps w:val="0"/>
          <w:noProof/>
          <w:sz w:val="22"/>
          <w:szCs w:val="22"/>
          <w:lang w:eastAsia="pt-PT"/>
        </w:rPr>
      </w:pPr>
      <w:hyperlink w:anchor="_Toc511124779" w:history="1">
        <w:r w:rsidR="0050469D" w:rsidRPr="00542D7D">
          <w:rPr>
            <w:rStyle w:val="Hiperligao"/>
            <w:noProof/>
          </w:rPr>
          <w:t>Figura 19 - Linha de Paletização Automatizada.</w:t>
        </w:r>
        <w:r w:rsidR="0050469D">
          <w:rPr>
            <w:noProof/>
            <w:webHidden/>
          </w:rPr>
          <w:tab/>
        </w:r>
        <w:r w:rsidR="0050469D">
          <w:rPr>
            <w:noProof/>
            <w:webHidden/>
          </w:rPr>
          <w:fldChar w:fldCharType="begin"/>
        </w:r>
        <w:r w:rsidR="0050469D">
          <w:rPr>
            <w:noProof/>
            <w:webHidden/>
          </w:rPr>
          <w:instrText xml:space="preserve"> PAGEREF _Toc511124779 \h </w:instrText>
        </w:r>
        <w:r w:rsidR="0050469D">
          <w:rPr>
            <w:noProof/>
            <w:webHidden/>
          </w:rPr>
        </w:r>
        <w:r w:rsidR="0050469D">
          <w:rPr>
            <w:noProof/>
            <w:webHidden/>
          </w:rPr>
          <w:fldChar w:fldCharType="separate"/>
        </w:r>
        <w:r w:rsidR="0050469D">
          <w:rPr>
            <w:noProof/>
            <w:webHidden/>
          </w:rPr>
          <w:t>36</w:t>
        </w:r>
        <w:r w:rsidR="0050469D">
          <w:rPr>
            <w:noProof/>
            <w:webHidden/>
          </w:rPr>
          <w:fldChar w:fldCharType="end"/>
        </w:r>
      </w:hyperlink>
    </w:p>
    <w:p w14:paraId="535AE4E9" w14:textId="06EA2D98" w:rsidR="0050469D" w:rsidRDefault="00A8326E">
      <w:pPr>
        <w:pStyle w:val="ndicedeilustraes"/>
        <w:tabs>
          <w:tab w:val="right" w:leader="dot" w:pos="9038"/>
        </w:tabs>
        <w:rPr>
          <w:rFonts w:eastAsiaTheme="minorEastAsia" w:cstheme="minorBidi"/>
          <w:caps w:val="0"/>
          <w:noProof/>
          <w:sz w:val="22"/>
          <w:szCs w:val="22"/>
          <w:lang w:eastAsia="pt-PT"/>
        </w:rPr>
      </w:pPr>
      <w:hyperlink w:anchor="_Toc511124780" w:history="1">
        <w:r w:rsidR="0050469D" w:rsidRPr="00542D7D">
          <w:rPr>
            <w:rStyle w:val="Hiperligao"/>
            <w:noProof/>
          </w:rPr>
          <w:t>Figura 20 – Arquitetura para monitorização remota dos processos.</w:t>
        </w:r>
        <w:r w:rsidR="0050469D">
          <w:rPr>
            <w:noProof/>
            <w:webHidden/>
          </w:rPr>
          <w:tab/>
        </w:r>
        <w:r w:rsidR="0050469D">
          <w:rPr>
            <w:noProof/>
            <w:webHidden/>
          </w:rPr>
          <w:fldChar w:fldCharType="begin"/>
        </w:r>
        <w:r w:rsidR="0050469D">
          <w:rPr>
            <w:noProof/>
            <w:webHidden/>
          </w:rPr>
          <w:instrText xml:space="preserve"> PAGEREF _Toc511124780 \h </w:instrText>
        </w:r>
        <w:r w:rsidR="0050469D">
          <w:rPr>
            <w:noProof/>
            <w:webHidden/>
          </w:rPr>
        </w:r>
        <w:r w:rsidR="0050469D">
          <w:rPr>
            <w:noProof/>
            <w:webHidden/>
          </w:rPr>
          <w:fldChar w:fldCharType="separate"/>
        </w:r>
        <w:r w:rsidR="0050469D">
          <w:rPr>
            <w:noProof/>
            <w:webHidden/>
          </w:rPr>
          <w:t>38</w:t>
        </w:r>
        <w:r w:rsidR="0050469D">
          <w:rPr>
            <w:noProof/>
            <w:webHidden/>
          </w:rPr>
          <w:fldChar w:fldCharType="end"/>
        </w:r>
      </w:hyperlink>
    </w:p>
    <w:p w14:paraId="610CA299" w14:textId="21785755" w:rsidR="0050469D" w:rsidRDefault="00A8326E">
      <w:pPr>
        <w:pStyle w:val="ndicedeilustraes"/>
        <w:tabs>
          <w:tab w:val="right" w:leader="dot" w:pos="9038"/>
        </w:tabs>
        <w:rPr>
          <w:rFonts w:eastAsiaTheme="minorEastAsia" w:cstheme="minorBidi"/>
          <w:caps w:val="0"/>
          <w:noProof/>
          <w:sz w:val="22"/>
          <w:szCs w:val="22"/>
          <w:lang w:eastAsia="pt-PT"/>
        </w:rPr>
      </w:pPr>
      <w:hyperlink w:anchor="_Toc511124781" w:history="1">
        <w:r w:rsidR="0050469D" w:rsidRPr="00542D7D">
          <w:rPr>
            <w:rStyle w:val="Hiperligao"/>
            <w:noProof/>
          </w:rPr>
          <w:t>Figura 21 - Página web dinâmica para monitorização.</w:t>
        </w:r>
        <w:r w:rsidR="0050469D">
          <w:rPr>
            <w:noProof/>
            <w:webHidden/>
          </w:rPr>
          <w:tab/>
        </w:r>
        <w:r w:rsidR="0050469D">
          <w:rPr>
            <w:noProof/>
            <w:webHidden/>
          </w:rPr>
          <w:fldChar w:fldCharType="begin"/>
        </w:r>
        <w:r w:rsidR="0050469D">
          <w:rPr>
            <w:noProof/>
            <w:webHidden/>
          </w:rPr>
          <w:instrText xml:space="preserve"> PAGEREF _Toc511124781 \h </w:instrText>
        </w:r>
        <w:r w:rsidR="0050469D">
          <w:rPr>
            <w:noProof/>
            <w:webHidden/>
          </w:rPr>
        </w:r>
        <w:r w:rsidR="0050469D">
          <w:rPr>
            <w:noProof/>
            <w:webHidden/>
          </w:rPr>
          <w:fldChar w:fldCharType="separate"/>
        </w:r>
        <w:r w:rsidR="0050469D">
          <w:rPr>
            <w:noProof/>
            <w:webHidden/>
          </w:rPr>
          <w:t>39</w:t>
        </w:r>
        <w:r w:rsidR="0050469D">
          <w:rPr>
            <w:noProof/>
            <w:webHidden/>
          </w:rPr>
          <w:fldChar w:fldCharType="end"/>
        </w:r>
      </w:hyperlink>
    </w:p>
    <w:p w14:paraId="3CC6AD43" w14:textId="5C9E65D6" w:rsidR="0050469D" w:rsidRDefault="00A8326E">
      <w:pPr>
        <w:pStyle w:val="ndicedeilustraes"/>
        <w:tabs>
          <w:tab w:val="right" w:leader="dot" w:pos="9038"/>
        </w:tabs>
        <w:rPr>
          <w:rFonts w:eastAsiaTheme="minorEastAsia" w:cstheme="minorBidi"/>
          <w:caps w:val="0"/>
          <w:noProof/>
          <w:sz w:val="22"/>
          <w:szCs w:val="22"/>
          <w:lang w:eastAsia="pt-PT"/>
        </w:rPr>
      </w:pPr>
      <w:hyperlink w:anchor="_Toc511124782" w:history="1">
        <w:r w:rsidR="0050469D" w:rsidRPr="00542D7D">
          <w:rPr>
            <w:rStyle w:val="Hiperligao"/>
            <w:noProof/>
          </w:rPr>
          <w:t>Figura 22 - Aplicação Java para monitorizar temperatura.</w:t>
        </w:r>
        <w:r w:rsidR="0050469D">
          <w:rPr>
            <w:noProof/>
            <w:webHidden/>
          </w:rPr>
          <w:tab/>
        </w:r>
        <w:r w:rsidR="0050469D">
          <w:rPr>
            <w:noProof/>
            <w:webHidden/>
          </w:rPr>
          <w:fldChar w:fldCharType="begin"/>
        </w:r>
        <w:r w:rsidR="0050469D">
          <w:rPr>
            <w:noProof/>
            <w:webHidden/>
          </w:rPr>
          <w:instrText xml:space="preserve"> PAGEREF _Toc511124782 \h </w:instrText>
        </w:r>
        <w:r w:rsidR="0050469D">
          <w:rPr>
            <w:noProof/>
            <w:webHidden/>
          </w:rPr>
        </w:r>
        <w:r w:rsidR="0050469D">
          <w:rPr>
            <w:noProof/>
            <w:webHidden/>
          </w:rPr>
          <w:fldChar w:fldCharType="separate"/>
        </w:r>
        <w:r w:rsidR="0050469D">
          <w:rPr>
            <w:noProof/>
            <w:webHidden/>
          </w:rPr>
          <w:t>40</w:t>
        </w:r>
        <w:r w:rsidR="0050469D">
          <w:rPr>
            <w:noProof/>
            <w:webHidden/>
          </w:rPr>
          <w:fldChar w:fldCharType="end"/>
        </w:r>
      </w:hyperlink>
    </w:p>
    <w:p w14:paraId="2CF1A979" w14:textId="2FA4E67D" w:rsidR="0050469D" w:rsidRDefault="00F05269">
      <w:pPr>
        <w:pStyle w:val="ndicedeilustraes"/>
        <w:tabs>
          <w:tab w:val="right" w:leader="dot" w:pos="9038"/>
        </w:tabs>
        <w:rPr>
          <w:rFonts w:eastAsiaTheme="minorEastAsia" w:cstheme="minorBidi"/>
          <w:caps w:val="0"/>
          <w:noProof/>
          <w:sz w:val="22"/>
          <w:szCs w:val="22"/>
          <w:lang w:eastAsia="pt-PT"/>
        </w:rPr>
      </w:pPr>
      <w:r>
        <w:lastRenderedPageBreak/>
        <w:fldChar w:fldCharType="begin"/>
      </w:r>
      <w:r w:rsidRPr="00A8326E">
        <w:rPr>
          <w:rPrChange w:id="9" w:author="Marco Rodrigues" w:date="2018-04-27T11:31:00Z">
            <w:rPr/>
          </w:rPrChange>
        </w:rPr>
        <w:instrText xml:space="preserve"> HYPERLINK \l "_Toc511124783" </w:instrText>
      </w:r>
      <w:r>
        <w:fldChar w:fldCharType="separate"/>
      </w:r>
      <w:r w:rsidR="0050469D" w:rsidRPr="00542D7D">
        <w:rPr>
          <w:rStyle w:val="Hiperligao"/>
          <w:noProof/>
        </w:rPr>
        <w:t>Figura 23 - Arquitetura do sistema para controlo remoto de laboratório.</w:t>
      </w:r>
      <w:r w:rsidR="0050469D">
        <w:rPr>
          <w:noProof/>
          <w:webHidden/>
        </w:rPr>
        <w:tab/>
      </w:r>
      <w:r w:rsidR="0050469D">
        <w:rPr>
          <w:noProof/>
          <w:webHidden/>
        </w:rPr>
        <w:fldChar w:fldCharType="begin"/>
      </w:r>
      <w:r w:rsidR="0050469D">
        <w:rPr>
          <w:noProof/>
          <w:webHidden/>
        </w:rPr>
        <w:instrText xml:space="preserve"> PAGEREF _Toc511124783 \h </w:instrText>
      </w:r>
      <w:r w:rsidR="0050469D">
        <w:rPr>
          <w:noProof/>
          <w:webHidden/>
        </w:rPr>
      </w:r>
      <w:r w:rsidR="0050469D">
        <w:rPr>
          <w:noProof/>
          <w:webHidden/>
        </w:rPr>
        <w:fldChar w:fldCharType="separate"/>
      </w:r>
      <w:r w:rsidR="0050469D">
        <w:rPr>
          <w:noProof/>
          <w:webHidden/>
        </w:rPr>
        <w:t>41</w:t>
      </w:r>
      <w:r w:rsidR="0050469D">
        <w:rPr>
          <w:noProof/>
          <w:webHidden/>
        </w:rPr>
        <w:fldChar w:fldCharType="end"/>
      </w:r>
      <w:r>
        <w:rPr>
          <w:noProof/>
        </w:rPr>
        <w:fldChar w:fldCharType="end"/>
      </w:r>
    </w:p>
    <w:p w14:paraId="4DFF6165" w14:textId="0D501606" w:rsidR="0050469D" w:rsidRDefault="00A8326E">
      <w:pPr>
        <w:pStyle w:val="ndicedeilustraes"/>
        <w:tabs>
          <w:tab w:val="right" w:leader="dot" w:pos="9038"/>
        </w:tabs>
        <w:rPr>
          <w:rFonts w:eastAsiaTheme="minorEastAsia" w:cstheme="minorBidi"/>
          <w:caps w:val="0"/>
          <w:noProof/>
          <w:sz w:val="22"/>
          <w:szCs w:val="22"/>
          <w:lang w:eastAsia="pt-PT"/>
        </w:rPr>
      </w:pPr>
      <w:hyperlink w:anchor="_Toc511124784" w:history="1">
        <w:r w:rsidR="0050469D" w:rsidRPr="00542D7D">
          <w:rPr>
            <w:rStyle w:val="Hiperligao"/>
            <w:noProof/>
          </w:rPr>
          <w:t>Figura 24 - Página no browser para controlo remoto.</w:t>
        </w:r>
        <w:r w:rsidR="0050469D">
          <w:rPr>
            <w:noProof/>
            <w:webHidden/>
          </w:rPr>
          <w:tab/>
        </w:r>
        <w:r w:rsidR="0050469D">
          <w:rPr>
            <w:noProof/>
            <w:webHidden/>
          </w:rPr>
          <w:fldChar w:fldCharType="begin"/>
        </w:r>
        <w:r w:rsidR="0050469D">
          <w:rPr>
            <w:noProof/>
            <w:webHidden/>
          </w:rPr>
          <w:instrText xml:space="preserve"> PAGEREF _Toc511124784 \h </w:instrText>
        </w:r>
        <w:r w:rsidR="0050469D">
          <w:rPr>
            <w:noProof/>
            <w:webHidden/>
          </w:rPr>
        </w:r>
        <w:r w:rsidR="0050469D">
          <w:rPr>
            <w:noProof/>
            <w:webHidden/>
          </w:rPr>
          <w:fldChar w:fldCharType="separate"/>
        </w:r>
        <w:r w:rsidR="0050469D">
          <w:rPr>
            <w:noProof/>
            <w:webHidden/>
          </w:rPr>
          <w:t>42</w:t>
        </w:r>
        <w:r w:rsidR="0050469D">
          <w:rPr>
            <w:noProof/>
            <w:webHidden/>
          </w:rPr>
          <w:fldChar w:fldCharType="end"/>
        </w:r>
      </w:hyperlink>
    </w:p>
    <w:p w14:paraId="594842BF" w14:textId="33359B09" w:rsidR="0050469D" w:rsidRDefault="00A8326E">
      <w:pPr>
        <w:pStyle w:val="ndicedeilustraes"/>
        <w:tabs>
          <w:tab w:val="right" w:leader="dot" w:pos="9038"/>
        </w:tabs>
        <w:rPr>
          <w:rFonts w:eastAsiaTheme="minorEastAsia" w:cstheme="minorBidi"/>
          <w:caps w:val="0"/>
          <w:noProof/>
          <w:sz w:val="22"/>
          <w:szCs w:val="22"/>
          <w:lang w:eastAsia="pt-PT"/>
        </w:rPr>
      </w:pPr>
      <w:hyperlink w:anchor="_Toc511124785" w:history="1">
        <w:r w:rsidR="0050469D" w:rsidRPr="00542D7D">
          <w:rPr>
            <w:rStyle w:val="Hiperligao"/>
            <w:noProof/>
          </w:rPr>
          <w:t>Figura 25 - Arquitetura do sistema para controlo de PLC remotamente.</w:t>
        </w:r>
        <w:r w:rsidR="0050469D">
          <w:rPr>
            <w:noProof/>
            <w:webHidden/>
          </w:rPr>
          <w:tab/>
        </w:r>
        <w:r w:rsidR="0050469D">
          <w:rPr>
            <w:noProof/>
            <w:webHidden/>
          </w:rPr>
          <w:fldChar w:fldCharType="begin"/>
        </w:r>
        <w:r w:rsidR="0050469D">
          <w:rPr>
            <w:noProof/>
            <w:webHidden/>
          </w:rPr>
          <w:instrText xml:space="preserve"> PAGEREF _Toc511124785 \h </w:instrText>
        </w:r>
        <w:r w:rsidR="0050469D">
          <w:rPr>
            <w:noProof/>
            <w:webHidden/>
          </w:rPr>
        </w:r>
        <w:r w:rsidR="0050469D">
          <w:rPr>
            <w:noProof/>
            <w:webHidden/>
          </w:rPr>
          <w:fldChar w:fldCharType="separate"/>
        </w:r>
        <w:r w:rsidR="0050469D">
          <w:rPr>
            <w:noProof/>
            <w:webHidden/>
          </w:rPr>
          <w:t>43</w:t>
        </w:r>
        <w:r w:rsidR="0050469D">
          <w:rPr>
            <w:noProof/>
            <w:webHidden/>
          </w:rPr>
          <w:fldChar w:fldCharType="end"/>
        </w:r>
      </w:hyperlink>
    </w:p>
    <w:p w14:paraId="4435782C" w14:textId="35D70100" w:rsidR="0050469D" w:rsidRDefault="00A8326E">
      <w:pPr>
        <w:pStyle w:val="ndicedeilustraes"/>
        <w:tabs>
          <w:tab w:val="right" w:leader="dot" w:pos="9038"/>
        </w:tabs>
        <w:rPr>
          <w:rFonts w:eastAsiaTheme="minorEastAsia" w:cstheme="minorBidi"/>
          <w:caps w:val="0"/>
          <w:noProof/>
          <w:sz w:val="22"/>
          <w:szCs w:val="22"/>
          <w:lang w:eastAsia="pt-PT"/>
        </w:rPr>
      </w:pPr>
      <w:hyperlink w:anchor="_Toc511124786" w:history="1">
        <w:r w:rsidR="0050469D" w:rsidRPr="00542D7D">
          <w:rPr>
            <w:rStyle w:val="Hiperligao"/>
            <w:noProof/>
          </w:rPr>
          <w:t>Figura 26 - Página web para controlo das variáveis do PLC.</w:t>
        </w:r>
        <w:r w:rsidR="0050469D">
          <w:rPr>
            <w:noProof/>
            <w:webHidden/>
          </w:rPr>
          <w:tab/>
        </w:r>
        <w:r w:rsidR="0050469D">
          <w:rPr>
            <w:noProof/>
            <w:webHidden/>
          </w:rPr>
          <w:fldChar w:fldCharType="begin"/>
        </w:r>
        <w:r w:rsidR="0050469D">
          <w:rPr>
            <w:noProof/>
            <w:webHidden/>
          </w:rPr>
          <w:instrText xml:space="preserve"> PAGEREF _Toc511124786 \h </w:instrText>
        </w:r>
        <w:r w:rsidR="0050469D">
          <w:rPr>
            <w:noProof/>
            <w:webHidden/>
          </w:rPr>
        </w:r>
        <w:r w:rsidR="0050469D">
          <w:rPr>
            <w:noProof/>
            <w:webHidden/>
          </w:rPr>
          <w:fldChar w:fldCharType="separate"/>
        </w:r>
        <w:r w:rsidR="0050469D">
          <w:rPr>
            <w:noProof/>
            <w:webHidden/>
          </w:rPr>
          <w:t>43</w:t>
        </w:r>
        <w:r w:rsidR="0050469D">
          <w:rPr>
            <w:noProof/>
            <w:webHidden/>
          </w:rPr>
          <w:fldChar w:fldCharType="end"/>
        </w:r>
      </w:hyperlink>
    </w:p>
    <w:p w14:paraId="52500135" w14:textId="26420B61" w:rsidR="0050469D" w:rsidRDefault="00A8326E">
      <w:pPr>
        <w:pStyle w:val="ndicedeilustraes"/>
        <w:tabs>
          <w:tab w:val="right" w:leader="dot" w:pos="9038"/>
        </w:tabs>
        <w:rPr>
          <w:rFonts w:eastAsiaTheme="minorEastAsia" w:cstheme="minorBidi"/>
          <w:caps w:val="0"/>
          <w:noProof/>
          <w:sz w:val="22"/>
          <w:szCs w:val="22"/>
          <w:lang w:eastAsia="pt-PT"/>
        </w:rPr>
      </w:pPr>
      <w:hyperlink w:anchor="_Toc511124787" w:history="1">
        <w:r w:rsidR="0050469D" w:rsidRPr="00542D7D">
          <w:rPr>
            <w:rStyle w:val="Hiperligao"/>
            <w:noProof/>
          </w:rPr>
          <w:t>Figura 27 - Software Eiger.</w:t>
        </w:r>
        <w:r w:rsidR="0050469D">
          <w:rPr>
            <w:noProof/>
            <w:webHidden/>
          </w:rPr>
          <w:tab/>
        </w:r>
        <w:r w:rsidR="0050469D">
          <w:rPr>
            <w:noProof/>
            <w:webHidden/>
          </w:rPr>
          <w:fldChar w:fldCharType="begin"/>
        </w:r>
        <w:r w:rsidR="0050469D">
          <w:rPr>
            <w:noProof/>
            <w:webHidden/>
          </w:rPr>
          <w:instrText xml:space="preserve"> PAGEREF _Toc511124787 \h </w:instrText>
        </w:r>
        <w:r w:rsidR="0050469D">
          <w:rPr>
            <w:noProof/>
            <w:webHidden/>
          </w:rPr>
        </w:r>
        <w:r w:rsidR="0050469D">
          <w:rPr>
            <w:noProof/>
            <w:webHidden/>
          </w:rPr>
          <w:fldChar w:fldCharType="separate"/>
        </w:r>
        <w:r w:rsidR="0050469D">
          <w:rPr>
            <w:noProof/>
            <w:webHidden/>
          </w:rPr>
          <w:t>44</w:t>
        </w:r>
        <w:r w:rsidR="0050469D">
          <w:rPr>
            <w:noProof/>
            <w:webHidden/>
          </w:rPr>
          <w:fldChar w:fldCharType="end"/>
        </w:r>
      </w:hyperlink>
    </w:p>
    <w:p w14:paraId="624B2432" w14:textId="752FE8B6" w:rsidR="0050469D" w:rsidRDefault="00A8326E">
      <w:pPr>
        <w:pStyle w:val="ndicedeilustraes"/>
        <w:tabs>
          <w:tab w:val="right" w:leader="dot" w:pos="9038"/>
        </w:tabs>
        <w:rPr>
          <w:rFonts w:eastAsiaTheme="minorEastAsia" w:cstheme="minorBidi"/>
          <w:caps w:val="0"/>
          <w:noProof/>
          <w:sz w:val="22"/>
          <w:szCs w:val="22"/>
          <w:lang w:eastAsia="pt-PT"/>
        </w:rPr>
      </w:pPr>
      <w:hyperlink w:anchor="_Toc511124788" w:history="1">
        <w:r w:rsidR="0050469D" w:rsidRPr="00542D7D">
          <w:rPr>
            <w:rStyle w:val="Hiperligao"/>
            <w:noProof/>
          </w:rPr>
          <w:t>Figura 28 - A interface do sistema através dos óculos e dos marcadores de RA.</w:t>
        </w:r>
        <w:r w:rsidR="0050469D">
          <w:rPr>
            <w:noProof/>
            <w:webHidden/>
          </w:rPr>
          <w:tab/>
        </w:r>
        <w:r w:rsidR="0050469D">
          <w:rPr>
            <w:noProof/>
            <w:webHidden/>
          </w:rPr>
          <w:fldChar w:fldCharType="begin"/>
        </w:r>
        <w:r w:rsidR="0050469D">
          <w:rPr>
            <w:noProof/>
            <w:webHidden/>
          </w:rPr>
          <w:instrText xml:space="preserve"> PAGEREF _Toc511124788 \h </w:instrText>
        </w:r>
        <w:r w:rsidR="0050469D">
          <w:rPr>
            <w:noProof/>
            <w:webHidden/>
          </w:rPr>
        </w:r>
        <w:r w:rsidR="0050469D">
          <w:rPr>
            <w:noProof/>
            <w:webHidden/>
          </w:rPr>
          <w:fldChar w:fldCharType="separate"/>
        </w:r>
        <w:r w:rsidR="0050469D">
          <w:rPr>
            <w:noProof/>
            <w:webHidden/>
          </w:rPr>
          <w:t>47</w:t>
        </w:r>
        <w:r w:rsidR="0050469D">
          <w:rPr>
            <w:noProof/>
            <w:webHidden/>
          </w:rPr>
          <w:fldChar w:fldCharType="end"/>
        </w:r>
      </w:hyperlink>
    </w:p>
    <w:p w14:paraId="77B8791D" w14:textId="29C618FE" w:rsidR="0050469D" w:rsidRDefault="00A8326E">
      <w:pPr>
        <w:pStyle w:val="ndicedeilustraes"/>
        <w:tabs>
          <w:tab w:val="right" w:leader="dot" w:pos="9038"/>
        </w:tabs>
        <w:rPr>
          <w:rFonts w:eastAsiaTheme="minorEastAsia" w:cstheme="minorBidi"/>
          <w:caps w:val="0"/>
          <w:noProof/>
          <w:sz w:val="22"/>
          <w:szCs w:val="22"/>
          <w:lang w:eastAsia="pt-PT"/>
        </w:rPr>
      </w:pPr>
      <w:hyperlink w:anchor="_Toc511124789" w:history="1">
        <w:r w:rsidR="0050469D" w:rsidRPr="00542D7D">
          <w:rPr>
            <w:rStyle w:val="Hiperligao"/>
            <w:noProof/>
          </w:rPr>
          <w:t>Figura 29 - Uma peça a ser modelada. Material virtual é "despejado" do spray na mão direita.</w:t>
        </w:r>
        <w:r w:rsidR="0050469D">
          <w:rPr>
            <w:noProof/>
            <w:webHidden/>
          </w:rPr>
          <w:tab/>
        </w:r>
        <w:r w:rsidR="0050469D">
          <w:rPr>
            <w:noProof/>
            <w:webHidden/>
          </w:rPr>
          <w:fldChar w:fldCharType="begin"/>
        </w:r>
        <w:r w:rsidR="0050469D">
          <w:rPr>
            <w:noProof/>
            <w:webHidden/>
          </w:rPr>
          <w:instrText xml:space="preserve"> PAGEREF _Toc511124789 \h </w:instrText>
        </w:r>
        <w:r w:rsidR="0050469D">
          <w:rPr>
            <w:noProof/>
            <w:webHidden/>
          </w:rPr>
        </w:r>
        <w:r w:rsidR="0050469D">
          <w:rPr>
            <w:noProof/>
            <w:webHidden/>
          </w:rPr>
          <w:fldChar w:fldCharType="separate"/>
        </w:r>
        <w:r w:rsidR="0050469D">
          <w:rPr>
            <w:noProof/>
            <w:webHidden/>
          </w:rPr>
          <w:t>47</w:t>
        </w:r>
        <w:r w:rsidR="0050469D">
          <w:rPr>
            <w:noProof/>
            <w:webHidden/>
          </w:rPr>
          <w:fldChar w:fldCharType="end"/>
        </w:r>
      </w:hyperlink>
    </w:p>
    <w:p w14:paraId="7B0B3D66" w14:textId="6D3CD449" w:rsidR="0050469D" w:rsidRDefault="00A8326E">
      <w:pPr>
        <w:pStyle w:val="ndicedeilustraes"/>
        <w:tabs>
          <w:tab w:val="right" w:leader="dot" w:pos="9038"/>
        </w:tabs>
        <w:rPr>
          <w:rFonts w:eastAsiaTheme="minorEastAsia" w:cstheme="minorBidi"/>
          <w:caps w:val="0"/>
          <w:noProof/>
          <w:sz w:val="22"/>
          <w:szCs w:val="22"/>
          <w:lang w:eastAsia="pt-PT"/>
        </w:rPr>
      </w:pPr>
      <w:hyperlink w:anchor="_Toc511124790" w:history="1">
        <w:r w:rsidR="0050469D" w:rsidRPr="00542D7D">
          <w:rPr>
            <w:rStyle w:val="Hiperligao"/>
            <w:noProof/>
          </w:rPr>
          <w:t>Figura 30 - Á esquerda a peça em RA, ao centro a peça em software de modelação 3D e á direita a peça impressa.</w:t>
        </w:r>
        <w:r w:rsidR="0050469D">
          <w:rPr>
            <w:noProof/>
            <w:webHidden/>
          </w:rPr>
          <w:tab/>
        </w:r>
        <w:r w:rsidR="0050469D">
          <w:rPr>
            <w:noProof/>
            <w:webHidden/>
          </w:rPr>
          <w:fldChar w:fldCharType="begin"/>
        </w:r>
        <w:r w:rsidR="0050469D">
          <w:rPr>
            <w:noProof/>
            <w:webHidden/>
          </w:rPr>
          <w:instrText xml:space="preserve"> PAGEREF _Toc511124790 \h </w:instrText>
        </w:r>
        <w:r w:rsidR="0050469D">
          <w:rPr>
            <w:noProof/>
            <w:webHidden/>
          </w:rPr>
        </w:r>
        <w:r w:rsidR="0050469D">
          <w:rPr>
            <w:noProof/>
            <w:webHidden/>
          </w:rPr>
          <w:fldChar w:fldCharType="separate"/>
        </w:r>
        <w:r w:rsidR="0050469D">
          <w:rPr>
            <w:noProof/>
            <w:webHidden/>
          </w:rPr>
          <w:t>48</w:t>
        </w:r>
        <w:r w:rsidR="0050469D">
          <w:rPr>
            <w:noProof/>
            <w:webHidden/>
          </w:rPr>
          <w:fldChar w:fldCharType="end"/>
        </w:r>
      </w:hyperlink>
    </w:p>
    <w:p w14:paraId="793F7999" w14:textId="3268A796" w:rsidR="0050469D" w:rsidRDefault="00A8326E">
      <w:pPr>
        <w:pStyle w:val="ndicedeilustraes"/>
        <w:tabs>
          <w:tab w:val="right" w:leader="dot" w:pos="9038"/>
        </w:tabs>
        <w:rPr>
          <w:rFonts w:eastAsiaTheme="minorEastAsia" w:cstheme="minorBidi"/>
          <w:caps w:val="0"/>
          <w:noProof/>
          <w:sz w:val="22"/>
          <w:szCs w:val="22"/>
          <w:lang w:eastAsia="pt-PT"/>
        </w:rPr>
      </w:pPr>
      <w:hyperlink w:anchor="_Toc511124791" w:history="1">
        <w:r w:rsidR="0050469D" w:rsidRPr="00542D7D">
          <w:rPr>
            <w:rStyle w:val="Hiperligao"/>
            <w:noProof/>
          </w:rPr>
          <w:t>Figura 31 - Montagem de produto animada em ambiente de RA.</w:t>
        </w:r>
        <w:r w:rsidR="0050469D">
          <w:rPr>
            <w:noProof/>
            <w:webHidden/>
          </w:rPr>
          <w:tab/>
        </w:r>
        <w:r w:rsidR="0050469D">
          <w:rPr>
            <w:noProof/>
            <w:webHidden/>
          </w:rPr>
          <w:fldChar w:fldCharType="begin"/>
        </w:r>
        <w:r w:rsidR="0050469D">
          <w:rPr>
            <w:noProof/>
            <w:webHidden/>
          </w:rPr>
          <w:instrText xml:space="preserve"> PAGEREF _Toc511124791 \h </w:instrText>
        </w:r>
        <w:r w:rsidR="0050469D">
          <w:rPr>
            <w:noProof/>
            <w:webHidden/>
          </w:rPr>
        </w:r>
        <w:r w:rsidR="0050469D">
          <w:rPr>
            <w:noProof/>
            <w:webHidden/>
          </w:rPr>
          <w:fldChar w:fldCharType="separate"/>
        </w:r>
        <w:r w:rsidR="0050469D">
          <w:rPr>
            <w:noProof/>
            <w:webHidden/>
          </w:rPr>
          <w:t>49</w:t>
        </w:r>
        <w:r w:rsidR="0050469D">
          <w:rPr>
            <w:noProof/>
            <w:webHidden/>
          </w:rPr>
          <w:fldChar w:fldCharType="end"/>
        </w:r>
      </w:hyperlink>
    </w:p>
    <w:p w14:paraId="1328D30D" w14:textId="3431C17F" w:rsidR="0050469D" w:rsidRDefault="00A8326E">
      <w:pPr>
        <w:pStyle w:val="ndicedeilustraes"/>
        <w:tabs>
          <w:tab w:val="right" w:leader="dot" w:pos="9038"/>
        </w:tabs>
        <w:rPr>
          <w:rFonts w:eastAsiaTheme="minorEastAsia" w:cstheme="minorBidi"/>
          <w:caps w:val="0"/>
          <w:noProof/>
          <w:sz w:val="22"/>
          <w:szCs w:val="22"/>
          <w:lang w:eastAsia="pt-PT"/>
        </w:rPr>
      </w:pPr>
      <w:hyperlink w:anchor="_Toc511124792" w:history="1">
        <w:r w:rsidR="0050469D" w:rsidRPr="00542D7D">
          <w:rPr>
            <w:rStyle w:val="Hiperligao"/>
            <w:noProof/>
          </w:rPr>
          <w:t>Figura 32 - Equipamento utilizado para o protótipo funcional</w:t>
        </w:r>
        <w:r w:rsidR="0050469D">
          <w:rPr>
            <w:noProof/>
            <w:webHidden/>
          </w:rPr>
          <w:tab/>
        </w:r>
        <w:r w:rsidR="0050469D">
          <w:rPr>
            <w:noProof/>
            <w:webHidden/>
          </w:rPr>
          <w:fldChar w:fldCharType="begin"/>
        </w:r>
        <w:r w:rsidR="0050469D">
          <w:rPr>
            <w:noProof/>
            <w:webHidden/>
          </w:rPr>
          <w:instrText xml:space="preserve"> PAGEREF _Toc511124792 \h </w:instrText>
        </w:r>
        <w:r w:rsidR="0050469D">
          <w:rPr>
            <w:noProof/>
            <w:webHidden/>
          </w:rPr>
        </w:r>
        <w:r w:rsidR="0050469D">
          <w:rPr>
            <w:noProof/>
            <w:webHidden/>
          </w:rPr>
          <w:fldChar w:fldCharType="separate"/>
        </w:r>
        <w:r w:rsidR="0050469D">
          <w:rPr>
            <w:noProof/>
            <w:webHidden/>
          </w:rPr>
          <w:t>51</w:t>
        </w:r>
        <w:r w:rsidR="0050469D">
          <w:rPr>
            <w:noProof/>
            <w:webHidden/>
          </w:rPr>
          <w:fldChar w:fldCharType="end"/>
        </w:r>
      </w:hyperlink>
    </w:p>
    <w:p w14:paraId="203565ED" w14:textId="6E5C36A4" w:rsidR="0050469D" w:rsidRDefault="00A8326E">
      <w:pPr>
        <w:pStyle w:val="ndicedeilustraes"/>
        <w:tabs>
          <w:tab w:val="right" w:leader="dot" w:pos="9038"/>
        </w:tabs>
        <w:rPr>
          <w:rFonts w:eastAsiaTheme="minorEastAsia" w:cstheme="minorBidi"/>
          <w:caps w:val="0"/>
          <w:noProof/>
          <w:sz w:val="22"/>
          <w:szCs w:val="22"/>
          <w:lang w:eastAsia="pt-PT"/>
        </w:rPr>
      </w:pPr>
      <w:hyperlink w:anchor="_Toc511124793" w:history="1">
        <w:r w:rsidR="0050469D" w:rsidRPr="00542D7D">
          <w:rPr>
            <w:rStyle w:val="Hiperligao"/>
            <w:noProof/>
          </w:rPr>
          <w:t>Figura 33 - Equipamento em funcionamento</w:t>
        </w:r>
        <w:r w:rsidR="0050469D">
          <w:rPr>
            <w:noProof/>
            <w:webHidden/>
          </w:rPr>
          <w:tab/>
        </w:r>
        <w:r w:rsidR="0050469D">
          <w:rPr>
            <w:noProof/>
            <w:webHidden/>
          </w:rPr>
          <w:fldChar w:fldCharType="begin"/>
        </w:r>
        <w:r w:rsidR="0050469D">
          <w:rPr>
            <w:noProof/>
            <w:webHidden/>
          </w:rPr>
          <w:instrText xml:space="preserve"> PAGEREF _Toc511124793 \h </w:instrText>
        </w:r>
        <w:r w:rsidR="0050469D">
          <w:rPr>
            <w:noProof/>
            <w:webHidden/>
          </w:rPr>
        </w:r>
        <w:r w:rsidR="0050469D">
          <w:rPr>
            <w:noProof/>
            <w:webHidden/>
          </w:rPr>
          <w:fldChar w:fldCharType="separate"/>
        </w:r>
        <w:r w:rsidR="0050469D">
          <w:rPr>
            <w:noProof/>
            <w:webHidden/>
          </w:rPr>
          <w:t>51</w:t>
        </w:r>
        <w:r w:rsidR="0050469D">
          <w:rPr>
            <w:noProof/>
            <w:webHidden/>
          </w:rPr>
          <w:fldChar w:fldCharType="end"/>
        </w:r>
      </w:hyperlink>
    </w:p>
    <w:p w14:paraId="3B940486" w14:textId="64F5E0A2" w:rsidR="0050469D" w:rsidRDefault="00A8326E">
      <w:pPr>
        <w:pStyle w:val="ndicedeilustraes"/>
        <w:tabs>
          <w:tab w:val="right" w:leader="dot" w:pos="9038"/>
        </w:tabs>
        <w:rPr>
          <w:rFonts w:eastAsiaTheme="minorEastAsia" w:cstheme="minorBidi"/>
          <w:caps w:val="0"/>
          <w:noProof/>
          <w:sz w:val="22"/>
          <w:szCs w:val="22"/>
          <w:lang w:eastAsia="pt-PT"/>
        </w:rPr>
      </w:pPr>
      <w:hyperlink w:anchor="_Toc511124794" w:history="1">
        <w:r w:rsidR="0050469D" w:rsidRPr="00542D7D">
          <w:rPr>
            <w:rStyle w:val="Hiperligao"/>
            <w:noProof/>
          </w:rPr>
          <w:t>Figura 34 - Equipamento a depositar gesso, criando uma peça</w:t>
        </w:r>
        <w:r w:rsidR="0050469D">
          <w:rPr>
            <w:noProof/>
            <w:webHidden/>
          </w:rPr>
          <w:tab/>
        </w:r>
        <w:r w:rsidR="0050469D">
          <w:rPr>
            <w:noProof/>
            <w:webHidden/>
          </w:rPr>
          <w:fldChar w:fldCharType="begin"/>
        </w:r>
        <w:r w:rsidR="0050469D">
          <w:rPr>
            <w:noProof/>
            <w:webHidden/>
          </w:rPr>
          <w:instrText xml:space="preserve"> PAGEREF _Toc511124794 \h </w:instrText>
        </w:r>
        <w:r w:rsidR="0050469D">
          <w:rPr>
            <w:noProof/>
            <w:webHidden/>
          </w:rPr>
        </w:r>
        <w:r w:rsidR="0050469D">
          <w:rPr>
            <w:noProof/>
            <w:webHidden/>
          </w:rPr>
          <w:fldChar w:fldCharType="separate"/>
        </w:r>
        <w:r w:rsidR="0050469D">
          <w:rPr>
            <w:noProof/>
            <w:webHidden/>
          </w:rPr>
          <w:t>52</w:t>
        </w:r>
        <w:r w:rsidR="0050469D">
          <w:rPr>
            <w:noProof/>
            <w:webHidden/>
          </w:rPr>
          <w:fldChar w:fldCharType="end"/>
        </w:r>
      </w:hyperlink>
    </w:p>
    <w:p w14:paraId="387E50D6" w14:textId="3C8AB8DC" w:rsidR="0050469D" w:rsidRDefault="00A8326E">
      <w:pPr>
        <w:pStyle w:val="ndicedeilustraes"/>
        <w:tabs>
          <w:tab w:val="right" w:leader="dot" w:pos="9038"/>
        </w:tabs>
        <w:rPr>
          <w:rFonts w:eastAsiaTheme="minorEastAsia" w:cstheme="minorBidi"/>
          <w:caps w:val="0"/>
          <w:noProof/>
          <w:sz w:val="22"/>
          <w:szCs w:val="22"/>
          <w:lang w:eastAsia="pt-PT"/>
        </w:rPr>
      </w:pPr>
      <w:hyperlink w:anchor="_Toc511124795" w:history="1">
        <w:r w:rsidR="0050469D" w:rsidRPr="00542D7D">
          <w:rPr>
            <w:rStyle w:val="Hiperligao"/>
            <w:noProof/>
          </w:rPr>
          <w:t>Figura 35 - Estrutura da área de impressão do equipamento final</w:t>
        </w:r>
        <w:r w:rsidR="0050469D">
          <w:rPr>
            <w:noProof/>
            <w:webHidden/>
          </w:rPr>
          <w:tab/>
        </w:r>
        <w:r w:rsidR="0050469D">
          <w:rPr>
            <w:noProof/>
            <w:webHidden/>
          </w:rPr>
          <w:fldChar w:fldCharType="begin"/>
        </w:r>
        <w:r w:rsidR="0050469D">
          <w:rPr>
            <w:noProof/>
            <w:webHidden/>
          </w:rPr>
          <w:instrText xml:space="preserve"> PAGEREF _Toc511124795 \h </w:instrText>
        </w:r>
        <w:r w:rsidR="0050469D">
          <w:rPr>
            <w:noProof/>
            <w:webHidden/>
          </w:rPr>
        </w:r>
        <w:r w:rsidR="0050469D">
          <w:rPr>
            <w:noProof/>
            <w:webHidden/>
          </w:rPr>
          <w:fldChar w:fldCharType="separate"/>
        </w:r>
        <w:r w:rsidR="0050469D">
          <w:rPr>
            <w:noProof/>
            <w:webHidden/>
          </w:rPr>
          <w:t>53</w:t>
        </w:r>
        <w:r w:rsidR="0050469D">
          <w:rPr>
            <w:noProof/>
            <w:webHidden/>
          </w:rPr>
          <w:fldChar w:fldCharType="end"/>
        </w:r>
      </w:hyperlink>
    </w:p>
    <w:p w14:paraId="60EFF882" w14:textId="67A615A4" w:rsidR="0050469D" w:rsidRDefault="00A8326E">
      <w:pPr>
        <w:pStyle w:val="ndicedeilustraes"/>
        <w:tabs>
          <w:tab w:val="right" w:leader="dot" w:pos="9038"/>
        </w:tabs>
        <w:rPr>
          <w:rFonts w:eastAsiaTheme="minorEastAsia" w:cstheme="minorBidi"/>
          <w:caps w:val="0"/>
          <w:noProof/>
          <w:sz w:val="22"/>
          <w:szCs w:val="22"/>
          <w:lang w:eastAsia="pt-PT"/>
        </w:rPr>
      </w:pPr>
      <w:hyperlink w:anchor="_Toc511124796" w:history="1">
        <w:r w:rsidR="0050469D" w:rsidRPr="00542D7D">
          <w:rPr>
            <w:rStyle w:val="Hiperligao"/>
            <w:noProof/>
          </w:rPr>
          <w:t>Figura 36 - Equipamento de Fabrico Aditivo e a HMI</w:t>
        </w:r>
        <w:r w:rsidR="0050469D">
          <w:rPr>
            <w:noProof/>
            <w:webHidden/>
          </w:rPr>
          <w:tab/>
        </w:r>
        <w:r w:rsidR="0050469D">
          <w:rPr>
            <w:noProof/>
            <w:webHidden/>
          </w:rPr>
          <w:fldChar w:fldCharType="begin"/>
        </w:r>
        <w:r w:rsidR="0050469D">
          <w:rPr>
            <w:noProof/>
            <w:webHidden/>
          </w:rPr>
          <w:instrText xml:space="preserve"> PAGEREF _Toc511124796 \h </w:instrText>
        </w:r>
        <w:r w:rsidR="0050469D">
          <w:rPr>
            <w:noProof/>
            <w:webHidden/>
          </w:rPr>
        </w:r>
        <w:r w:rsidR="0050469D">
          <w:rPr>
            <w:noProof/>
            <w:webHidden/>
          </w:rPr>
          <w:fldChar w:fldCharType="separate"/>
        </w:r>
        <w:r w:rsidR="0050469D">
          <w:rPr>
            <w:noProof/>
            <w:webHidden/>
          </w:rPr>
          <w:t>53</w:t>
        </w:r>
        <w:r w:rsidR="0050469D">
          <w:rPr>
            <w:noProof/>
            <w:webHidden/>
          </w:rPr>
          <w:fldChar w:fldCharType="end"/>
        </w:r>
      </w:hyperlink>
    </w:p>
    <w:p w14:paraId="711D7A1A" w14:textId="38627FC4" w:rsidR="0050469D" w:rsidRDefault="00A8326E">
      <w:pPr>
        <w:pStyle w:val="ndicedeilustraes"/>
        <w:tabs>
          <w:tab w:val="right" w:leader="dot" w:pos="9038"/>
        </w:tabs>
        <w:rPr>
          <w:rFonts w:eastAsiaTheme="minorEastAsia" w:cstheme="minorBidi"/>
          <w:caps w:val="0"/>
          <w:noProof/>
          <w:sz w:val="22"/>
          <w:szCs w:val="22"/>
          <w:lang w:eastAsia="pt-PT"/>
        </w:rPr>
      </w:pPr>
      <w:hyperlink w:anchor="_Toc511124797" w:history="1">
        <w:r w:rsidR="0050469D" w:rsidRPr="00542D7D">
          <w:rPr>
            <w:rStyle w:val="Hiperligao"/>
            <w:noProof/>
          </w:rPr>
          <w:t>Figura 37 - Equipamento de Fabrico Aditivo e a HMI</w:t>
        </w:r>
        <w:r w:rsidR="0050469D">
          <w:rPr>
            <w:noProof/>
            <w:webHidden/>
          </w:rPr>
          <w:tab/>
        </w:r>
        <w:r w:rsidR="0050469D">
          <w:rPr>
            <w:noProof/>
            <w:webHidden/>
          </w:rPr>
          <w:fldChar w:fldCharType="begin"/>
        </w:r>
        <w:r w:rsidR="0050469D">
          <w:rPr>
            <w:noProof/>
            <w:webHidden/>
          </w:rPr>
          <w:instrText xml:space="preserve"> PAGEREF _Toc511124797 \h </w:instrText>
        </w:r>
        <w:r w:rsidR="0050469D">
          <w:rPr>
            <w:noProof/>
            <w:webHidden/>
          </w:rPr>
        </w:r>
        <w:r w:rsidR="0050469D">
          <w:rPr>
            <w:noProof/>
            <w:webHidden/>
          </w:rPr>
          <w:fldChar w:fldCharType="separate"/>
        </w:r>
        <w:r w:rsidR="0050469D">
          <w:rPr>
            <w:noProof/>
            <w:webHidden/>
          </w:rPr>
          <w:t>54</w:t>
        </w:r>
        <w:r w:rsidR="0050469D">
          <w:rPr>
            <w:noProof/>
            <w:webHidden/>
          </w:rPr>
          <w:fldChar w:fldCharType="end"/>
        </w:r>
      </w:hyperlink>
    </w:p>
    <w:p w14:paraId="12E22059" w14:textId="0BEB215A" w:rsidR="0050469D" w:rsidRDefault="00A8326E">
      <w:pPr>
        <w:pStyle w:val="ndicedeilustraes"/>
        <w:tabs>
          <w:tab w:val="right" w:leader="dot" w:pos="9038"/>
        </w:tabs>
        <w:rPr>
          <w:rFonts w:eastAsiaTheme="minorEastAsia" w:cstheme="minorBidi"/>
          <w:caps w:val="0"/>
          <w:noProof/>
          <w:sz w:val="22"/>
          <w:szCs w:val="22"/>
          <w:lang w:eastAsia="pt-PT"/>
        </w:rPr>
      </w:pPr>
      <w:hyperlink w:anchor="_Toc511124798" w:history="1">
        <w:r w:rsidR="0050469D" w:rsidRPr="00542D7D">
          <w:rPr>
            <w:rStyle w:val="Hiperligao"/>
            <w:noProof/>
          </w:rPr>
          <w:t>Figura 57 - Exemplo de código G</w:t>
        </w:r>
        <w:r w:rsidR="0050469D">
          <w:rPr>
            <w:noProof/>
            <w:webHidden/>
          </w:rPr>
          <w:tab/>
        </w:r>
        <w:r w:rsidR="0050469D">
          <w:rPr>
            <w:noProof/>
            <w:webHidden/>
          </w:rPr>
          <w:fldChar w:fldCharType="begin"/>
        </w:r>
        <w:r w:rsidR="0050469D">
          <w:rPr>
            <w:noProof/>
            <w:webHidden/>
          </w:rPr>
          <w:instrText xml:space="preserve"> PAGEREF _Toc511124798 \h </w:instrText>
        </w:r>
        <w:r w:rsidR="0050469D">
          <w:rPr>
            <w:noProof/>
            <w:webHidden/>
          </w:rPr>
        </w:r>
        <w:r w:rsidR="0050469D">
          <w:rPr>
            <w:noProof/>
            <w:webHidden/>
          </w:rPr>
          <w:fldChar w:fldCharType="separate"/>
        </w:r>
        <w:r w:rsidR="0050469D">
          <w:rPr>
            <w:noProof/>
            <w:webHidden/>
          </w:rPr>
          <w:t>55</w:t>
        </w:r>
        <w:r w:rsidR="0050469D">
          <w:rPr>
            <w:noProof/>
            <w:webHidden/>
          </w:rPr>
          <w:fldChar w:fldCharType="end"/>
        </w:r>
      </w:hyperlink>
    </w:p>
    <w:p w14:paraId="07FFB533" w14:textId="699AE01F" w:rsidR="0050469D" w:rsidRDefault="00A8326E">
      <w:pPr>
        <w:pStyle w:val="ndicedeilustraes"/>
        <w:tabs>
          <w:tab w:val="right" w:leader="dot" w:pos="9038"/>
        </w:tabs>
        <w:rPr>
          <w:rFonts w:eastAsiaTheme="minorEastAsia" w:cstheme="minorBidi"/>
          <w:caps w:val="0"/>
          <w:noProof/>
          <w:sz w:val="22"/>
          <w:szCs w:val="22"/>
          <w:lang w:eastAsia="pt-PT"/>
        </w:rPr>
      </w:pPr>
      <w:hyperlink w:anchor="_Toc511124799" w:history="1">
        <w:r w:rsidR="0050469D" w:rsidRPr="00542D7D">
          <w:rPr>
            <w:rStyle w:val="Hiperligao"/>
            <w:noProof/>
          </w:rPr>
          <w:t>Figura 38 -  Arquitetura do Protótipo</w:t>
        </w:r>
        <w:r w:rsidR="0050469D">
          <w:rPr>
            <w:noProof/>
            <w:webHidden/>
          </w:rPr>
          <w:tab/>
        </w:r>
        <w:r w:rsidR="0050469D">
          <w:rPr>
            <w:noProof/>
            <w:webHidden/>
          </w:rPr>
          <w:fldChar w:fldCharType="begin"/>
        </w:r>
        <w:r w:rsidR="0050469D">
          <w:rPr>
            <w:noProof/>
            <w:webHidden/>
          </w:rPr>
          <w:instrText xml:space="preserve"> PAGEREF _Toc511124799 \h </w:instrText>
        </w:r>
        <w:r w:rsidR="0050469D">
          <w:rPr>
            <w:noProof/>
            <w:webHidden/>
          </w:rPr>
        </w:r>
        <w:r w:rsidR="0050469D">
          <w:rPr>
            <w:noProof/>
            <w:webHidden/>
          </w:rPr>
          <w:fldChar w:fldCharType="separate"/>
        </w:r>
        <w:r w:rsidR="0050469D">
          <w:rPr>
            <w:noProof/>
            <w:webHidden/>
          </w:rPr>
          <w:t>57</w:t>
        </w:r>
        <w:r w:rsidR="0050469D">
          <w:rPr>
            <w:noProof/>
            <w:webHidden/>
          </w:rPr>
          <w:fldChar w:fldCharType="end"/>
        </w:r>
      </w:hyperlink>
    </w:p>
    <w:p w14:paraId="77D72836" w14:textId="4D3807BF" w:rsidR="0050469D" w:rsidRDefault="00A8326E">
      <w:pPr>
        <w:pStyle w:val="ndicedeilustraes"/>
        <w:tabs>
          <w:tab w:val="right" w:leader="dot" w:pos="9038"/>
        </w:tabs>
        <w:rPr>
          <w:rFonts w:eastAsiaTheme="minorEastAsia" w:cstheme="minorBidi"/>
          <w:caps w:val="0"/>
          <w:noProof/>
          <w:sz w:val="22"/>
          <w:szCs w:val="22"/>
          <w:lang w:eastAsia="pt-PT"/>
        </w:rPr>
      </w:pPr>
      <w:hyperlink w:anchor="_Toc511124800" w:history="1">
        <w:r w:rsidR="0050469D" w:rsidRPr="00542D7D">
          <w:rPr>
            <w:rStyle w:val="Hiperligao"/>
            <w:noProof/>
          </w:rPr>
          <w:t>Figura 39 - Sistema com o equipamento ligado e em estado ON</w:t>
        </w:r>
        <w:r w:rsidR="0050469D">
          <w:rPr>
            <w:noProof/>
            <w:webHidden/>
          </w:rPr>
          <w:tab/>
        </w:r>
        <w:r w:rsidR="0050469D">
          <w:rPr>
            <w:noProof/>
            <w:webHidden/>
          </w:rPr>
          <w:fldChar w:fldCharType="begin"/>
        </w:r>
        <w:r w:rsidR="0050469D">
          <w:rPr>
            <w:noProof/>
            <w:webHidden/>
          </w:rPr>
          <w:instrText xml:space="preserve"> PAGEREF _Toc511124800 \h </w:instrText>
        </w:r>
        <w:r w:rsidR="0050469D">
          <w:rPr>
            <w:noProof/>
            <w:webHidden/>
          </w:rPr>
        </w:r>
        <w:r w:rsidR="0050469D">
          <w:rPr>
            <w:noProof/>
            <w:webHidden/>
          </w:rPr>
          <w:fldChar w:fldCharType="separate"/>
        </w:r>
        <w:r w:rsidR="0050469D">
          <w:rPr>
            <w:noProof/>
            <w:webHidden/>
          </w:rPr>
          <w:t>59</w:t>
        </w:r>
        <w:r w:rsidR="0050469D">
          <w:rPr>
            <w:noProof/>
            <w:webHidden/>
          </w:rPr>
          <w:fldChar w:fldCharType="end"/>
        </w:r>
      </w:hyperlink>
    </w:p>
    <w:p w14:paraId="142E92C9" w14:textId="1A3AB6D6" w:rsidR="0050469D" w:rsidRDefault="00A8326E">
      <w:pPr>
        <w:pStyle w:val="ndicedeilustraes"/>
        <w:tabs>
          <w:tab w:val="right" w:leader="dot" w:pos="9038"/>
        </w:tabs>
        <w:rPr>
          <w:rFonts w:eastAsiaTheme="minorEastAsia" w:cstheme="minorBidi"/>
          <w:caps w:val="0"/>
          <w:noProof/>
          <w:sz w:val="22"/>
          <w:szCs w:val="22"/>
          <w:lang w:eastAsia="pt-PT"/>
        </w:rPr>
      </w:pPr>
      <w:hyperlink w:anchor="_Toc511124801" w:history="1">
        <w:r w:rsidR="0050469D" w:rsidRPr="00542D7D">
          <w:rPr>
            <w:rStyle w:val="Hiperligao"/>
            <w:noProof/>
          </w:rPr>
          <w:t>Figura 40 - Sistema a executar o Gcode na tabela vermelha</w:t>
        </w:r>
        <w:r w:rsidR="0050469D">
          <w:rPr>
            <w:noProof/>
            <w:webHidden/>
          </w:rPr>
          <w:tab/>
        </w:r>
        <w:r w:rsidR="0050469D">
          <w:rPr>
            <w:noProof/>
            <w:webHidden/>
          </w:rPr>
          <w:fldChar w:fldCharType="begin"/>
        </w:r>
        <w:r w:rsidR="0050469D">
          <w:rPr>
            <w:noProof/>
            <w:webHidden/>
          </w:rPr>
          <w:instrText xml:space="preserve"> PAGEREF _Toc511124801 \h </w:instrText>
        </w:r>
        <w:r w:rsidR="0050469D">
          <w:rPr>
            <w:noProof/>
            <w:webHidden/>
          </w:rPr>
        </w:r>
        <w:r w:rsidR="0050469D">
          <w:rPr>
            <w:noProof/>
            <w:webHidden/>
          </w:rPr>
          <w:fldChar w:fldCharType="separate"/>
        </w:r>
        <w:r w:rsidR="0050469D">
          <w:rPr>
            <w:noProof/>
            <w:webHidden/>
          </w:rPr>
          <w:t>59</w:t>
        </w:r>
        <w:r w:rsidR="0050469D">
          <w:rPr>
            <w:noProof/>
            <w:webHidden/>
          </w:rPr>
          <w:fldChar w:fldCharType="end"/>
        </w:r>
      </w:hyperlink>
    </w:p>
    <w:p w14:paraId="59C1E38A" w14:textId="7ED1685B" w:rsidR="0050469D" w:rsidRDefault="00A8326E">
      <w:pPr>
        <w:pStyle w:val="ndicedeilustraes"/>
        <w:tabs>
          <w:tab w:val="right" w:leader="dot" w:pos="9038"/>
        </w:tabs>
        <w:rPr>
          <w:rFonts w:eastAsiaTheme="minorEastAsia" w:cstheme="minorBidi"/>
          <w:caps w:val="0"/>
          <w:noProof/>
          <w:sz w:val="22"/>
          <w:szCs w:val="22"/>
          <w:lang w:eastAsia="pt-PT"/>
        </w:rPr>
      </w:pPr>
      <w:hyperlink w:anchor="_Toc511124802" w:history="1">
        <w:r w:rsidR="0050469D" w:rsidRPr="00542D7D">
          <w:rPr>
            <w:rStyle w:val="Hiperligao"/>
            <w:noProof/>
          </w:rPr>
          <w:t>Figura 41 - Visualização da peça a ser impressa em 2D e 3D</w:t>
        </w:r>
        <w:r w:rsidR="0050469D">
          <w:rPr>
            <w:noProof/>
            <w:webHidden/>
          </w:rPr>
          <w:tab/>
        </w:r>
        <w:r w:rsidR="0050469D">
          <w:rPr>
            <w:noProof/>
            <w:webHidden/>
          </w:rPr>
          <w:fldChar w:fldCharType="begin"/>
        </w:r>
        <w:r w:rsidR="0050469D">
          <w:rPr>
            <w:noProof/>
            <w:webHidden/>
          </w:rPr>
          <w:instrText xml:space="preserve"> PAGEREF _Toc511124802 \h </w:instrText>
        </w:r>
        <w:r w:rsidR="0050469D">
          <w:rPr>
            <w:noProof/>
            <w:webHidden/>
          </w:rPr>
        </w:r>
        <w:r w:rsidR="0050469D">
          <w:rPr>
            <w:noProof/>
            <w:webHidden/>
          </w:rPr>
          <w:fldChar w:fldCharType="separate"/>
        </w:r>
        <w:r w:rsidR="0050469D">
          <w:rPr>
            <w:noProof/>
            <w:webHidden/>
          </w:rPr>
          <w:t>60</w:t>
        </w:r>
        <w:r w:rsidR="0050469D">
          <w:rPr>
            <w:noProof/>
            <w:webHidden/>
          </w:rPr>
          <w:fldChar w:fldCharType="end"/>
        </w:r>
      </w:hyperlink>
    </w:p>
    <w:p w14:paraId="7E42F9A6" w14:textId="1E07BB1A" w:rsidR="0050469D" w:rsidRDefault="00A8326E">
      <w:pPr>
        <w:pStyle w:val="ndicedeilustraes"/>
        <w:tabs>
          <w:tab w:val="right" w:leader="dot" w:pos="9038"/>
        </w:tabs>
        <w:rPr>
          <w:rFonts w:eastAsiaTheme="minorEastAsia" w:cstheme="minorBidi"/>
          <w:caps w:val="0"/>
          <w:noProof/>
          <w:sz w:val="22"/>
          <w:szCs w:val="22"/>
          <w:lang w:eastAsia="pt-PT"/>
        </w:rPr>
      </w:pPr>
      <w:hyperlink w:anchor="_Toc511124803" w:history="1">
        <w:r w:rsidR="0050469D" w:rsidRPr="00542D7D">
          <w:rPr>
            <w:rStyle w:val="Hiperligao"/>
            <w:noProof/>
          </w:rPr>
          <w:t>Figura 42 - Levantamento de Requisitos (1ªparte)</w:t>
        </w:r>
        <w:r w:rsidR="0050469D">
          <w:rPr>
            <w:noProof/>
            <w:webHidden/>
          </w:rPr>
          <w:tab/>
        </w:r>
        <w:r w:rsidR="0050469D">
          <w:rPr>
            <w:noProof/>
            <w:webHidden/>
          </w:rPr>
          <w:fldChar w:fldCharType="begin"/>
        </w:r>
        <w:r w:rsidR="0050469D">
          <w:rPr>
            <w:noProof/>
            <w:webHidden/>
          </w:rPr>
          <w:instrText xml:space="preserve"> PAGEREF _Toc511124803 \h </w:instrText>
        </w:r>
        <w:r w:rsidR="0050469D">
          <w:rPr>
            <w:noProof/>
            <w:webHidden/>
          </w:rPr>
        </w:r>
        <w:r w:rsidR="0050469D">
          <w:rPr>
            <w:noProof/>
            <w:webHidden/>
          </w:rPr>
          <w:fldChar w:fldCharType="separate"/>
        </w:r>
        <w:r w:rsidR="0050469D">
          <w:rPr>
            <w:noProof/>
            <w:webHidden/>
          </w:rPr>
          <w:t>63</w:t>
        </w:r>
        <w:r w:rsidR="0050469D">
          <w:rPr>
            <w:noProof/>
            <w:webHidden/>
          </w:rPr>
          <w:fldChar w:fldCharType="end"/>
        </w:r>
      </w:hyperlink>
    </w:p>
    <w:p w14:paraId="6A70514F" w14:textId="0ABF3623" w:rsidR="0050469D" w:rsidRDefault="00F05269">
      <w:pPr>
        <w:pStyle w:val="ndicedeilustraes"/>
        <w:tabs>
          <w:tab w:val="right" w:leader="dot" w:pos="9038"/>
        </w:tabs>
        <w:rPr>
          <w:rFonts w:eastAsiaTheme="minorEastAsia" w:cstheme="minorBidi"/>
          <w:caps w:val="0"/>
          <w:noProof/>
          <w:sz w:val="22"/>
          <w:szCs w:val="22"/>
          <w:lang w:eastAsia="pt-PT"/>
        </w:rPr>
      </w:pPr>
      <w:r>
        <w:fldChar w:fldCharType="begin"/>
      </w:r>
      <w:r w:rsidRPr="00A8326E">
        <w:rPr>
          <w:rPrChange w:id="10" w:author="Marco Rodrigues" w:date="2018-04-27T11:31:00Z">
            <w:rPr/>
          </w:rPrChange>
        </w:rPr>
        <w:instrText xml:space="preserve"> HYPERLINK \l "_Toc511124804" </w:instrText>
      </w:r>
      <w:r>
        <w:fldChar w:fldCharType="separate"/>
      </w:r>
      <w:r w:rsidR="0050469D" w:rsidRPr="00542D7D">
        <w:rPr>
          <w:rStyle w:val="Hiperligao"/>
          <w:noProof/>
        </w:rPr>
        <w:t>Figura 43 - Levantamento de Requisitos (2ªparte)</w:t>
      </w:r>
      <w:r w:rsidR="0050469D">
        <w:rPr>
          <w:noProof/>
          <w:webHidden/>
        </w:rPr>
        <w:tab/>
      </w:r>
      <w:r w:rsidR="0050469D">
        <w:rPr>
          <w:noProof/>
          <w:webHidden/>
        </w:rPr>
        <w:fldChar w:fldCharType="begin"/>
      </w:r>
      <w:r w:rsidR="0050469D">
        <w:rPr>
          <w:noProof/>
          <w:webHidden/>
        </w:rPr>
        <w:instrText xml:space="preserve"> PAGEREF _Toc511124804 \h </w:instrText>
      </w:r>
      <w:r w:rsidR="0050469D">
        <w:rPr>
          <w:noProof/>
          <w:webHidden/>
        </w:rPr>
      </w:r>
      <w:r w:rsidR="0050469D">
        <w:rPr>
          <w:noProof/>
          <w:webHidden/>
        </w:rPr>
        <w:fldChar w:fldCharType="separate"/>
      </w:r>
      <w:r w:rsidR="0050469D">
        <w:rPr>
          <w:noProof/>
          <w:webHidden/>
        </w:rPr>
        <w:t>64</w:t>
      </w:r>
      <w:r w:rsidR="0050469D">
        <w:rPr>
          <w:noProof/>
          <w:webHidden/>
        </w:rPr>
        <w:fldChar w:fldCharType="end"/>
      </w:r>
      <w:r>
        <w:rPr>
          <w:noProof/>
        </w:rPr>
        <w:fldChar w:fldCharType="end"/>
      </w:r>
    </w:p>
    <w:p w14:paraId="71EC3536" w14:textId="150EB99C" w:rsidR="0050469D" w:rsidRDefault="00A8326E">
      <w:pPr>
        <w:pStyle w:val="ndicedeilustraes"/>
        <w:tabs>
          <w:tab w:val="right" w:leader="dot" w:pos="9038"/>
        </w:tabs>
        <w:rPr>
          <w:rFonts w:eastAsiaTheme="minorEastAsia" w:cstheme="minorBidi"/>
          <w:caps w:val="0"/>
          <w:noProof/>
          <w:sz w:val="22"/>
          <w:szCs w:val="22"/>
          <w:lang w:eastAsia="pt-PT"/>
        </w:rPr>
      </w:pPr>
      <w:hyperlink w:anchor="_Toc511124805" w:history="1">
        <w:r w:rsidR="0050469D" w:rsidRPr="00542D7D">
          <w:rPr>
            <w:rStyle w:val="Hiperligao"/>
            <w:noProof/>
          </w:rPr>
          <w:t>Figura 44 - Maquete da máquina ligada e tabs Automático e Aquecimento visíveis</w:t>
        </w:r>
        <w:r w:rsidR="0050469D">
          <w:rPr>
            <w:noProof/>
            <w:webHidden/>
          </w:rPr>
          <w:tab/>
        </w:r>
        <w:r w:rsidR="0050469D">
          <w:rPr>
            <w:noProof/>
            <w:webHidden/>
          </w:rPr>
          <w:fldChar w:fldCharType="begin"/>
        </w:r>
        <w:r w:rsidR="0050469D">
          <w:rPr>
            <w:noProof/>
            <w:webHidden/>
          </w:rPr>
          <w:instrText xml:space="preserve"> PAGEREF _Toc511124805 \h </w:instrText>
        </w:r>
        <w:r w:rsidR="0050469D">
          <w:rPr>
            <w:noProof/>
            <w:webHidden/>
          </w:rPr>
        </w:r>
        <w:r w:rsidR="0050469D">
          <w:rPr>
            <w:noProof/>
            <w:webHidden/>
          </w:rPr>
          <w:fldChar w:fldCharType="separate"/>
        </w:r>
        <w:r w:rsidR="0050469D">
          <w:rPr>
            <w:noProof/>
            <w:webHidden/>
          </w:rPr>
          <w:t>65</w:t>
        </w:r>
        <w:r w:rsidR="0050469D">
          <w:rPr>
            <w:noProof/>
            <w:webHidden/>
          </w:rPr>
          <w:fldChar w:fldCharType="end"/>
        </w:r>
      </w:hyperlink>
    </w:p>
    <w:p w14:paraId="0DC25FF1" w14:textId="38C1C713" w:rsidR="0050469D" w:rsidRDefault="00A8326E">
      <w:pPr>
        <w:pStyle w:val="ndicedeilustraes"/>
        <w:tabs>
          <w:tab w:val="right" w:leader="dot" w:pos="9038"/>
        </w:tabs>
        <w:rPr>
          <w:rFonts w:eastAsiaTheme="minorEastAsia" w:cstheme="minorBidi"/>
          <w:caps w:val="0"/>
          <w:noProof/>
          <w:sz w:val="22"/>
          <w:szCs w:val="22"/>
          <w:lang w:eastAsia="pt-PT"/>
        </w:rPr>
      </w:pPr>
      <w:hyperlink w:anchor="_Toc511124806" w:history="1">
        <w:r w:rsidR="0050469D" w:rsidRPr="00542D7D">
          <w:rPr>
            <w:rStyle w:val="Hiperligao"/>
            <w:noProof/>
          </w:rPr>
          <w:t>Figura 45 - Maquete da máquina em pausa e tabs Manual e Insuflação de Ar visíveis</w:t>
        </w:r>
        <w:r w:rsidR="0050469D">
          <w:rPr>
            <w:noProof/>
            <w:webHidden/>
          </w:rPr>
          <w:tab/>
        </w:r>
        <w:r w:rsidR="0050469D">
          <w:rPr>
            <w:noProof/>
            <w:webHidden/>
          </w:rPr>
          <w:fldChar w:fldCharType="begin"/>
        </w:r>
        <w:r w:rsidR="0050469D">
          <w:rPr>
            <w:noProof/>
            <w:webHidden/>
          </w:rPr>
          <w:instrText xml:space="preserve"> PAGEREF _Toc511124806 \h </w:instrText>
        </w:r>
        <w:r w:rsidR="0050469D">
          <w:rPr>
            <w:noProof/>
            <w:webHidden/>
          </w:rPr>
        </w:r>
        <w:r w:rsidR="0050469D">
          <w:rPr>
            <w:noProof/>
            <w:webHidden/>
          </w:rPr>
          <w:fldChar w:fldCharType="separate"/>
        </w:r>
        <w:r w:rsidR="0050469D">
          <w:rPr>
            <w:noProof/>
            <w:webHidden/>
          </w:rPr>
          <w:t>66</w:t>
        </w:r>
        <w:r w:rsidR="0050469D">
          <w:rPr>
            <w:noProof/>
            <w:webHidden/>
          </w:rPr>
          <w:fldChar w:fldCharType="end"/>
        </w:r>
      </w:hyperlink>
    </w:p>
    <w:p w14:paraId="74E755D2" w14:textId="230DCFDA" w:rsidR="0050469D" w:rsidRDefault="00F05269">
      <w:pPr>
        <w:pStyle w:val="ndicedeilustraes"/>
        <w:tabs>
          <w:tab w:val="right" w:leader="dot" w:pos="9038"/>
        </w:tabs>
        <w:rPr>
          <w:rFonts w:eastAsiaTheme="minorEastAsia" w:cstheme="minorBidi"/>
          <w:caps w:val="0"/>
          <w:noProof/>
          <w:sz w:val="22"/>
          <w:szCs w:val="22"/>
          <w:lang w:eastAsia="pt-PT"/>
        </w:rPr>
      </w:pPr>
      <w:hyperlink w:anchor="_Toc511124807" w:history="1">
        <w:r w:rsidR="0050469D" w:rsidRPr="00542D7D">
          <w:rPr>
            <w:rStyle w:val="Hiperligao"/>
            <w:noProof/>
          </w:rPr>
          <w:t>Figura 46 - Maquete da máquina desligada e tabs MDI e Parâmetros visíveis</w:t>
        </w:r>
        <w:r w:rsidR="0050469D">
          <w:rPr>
            <w:noProof/>
            <w:webHidden/>
          </w:rPr>
          <w:tab/>
        </w:r>
        <w:r w:rsidR="0050469D">
          <w:rPr>
            <w:noProof/>
            <w:webHidden/>
          </w:rPr>
          <w:fldChar w:fldCharType="begin"/>
        </w:r>
        <w:r w:rsidR="0050469D">
          <w:rPr>
            <w:noProof/>
            <w:webHidden/>
          </w:rPr>
          <w:instrText xml:space="preserve"> PAGEREF _Toc511124807 \h </w:instrText>
        </w:r>
        <w:r w:rsidR="0050469D">
          <w:rPr>
            <w:noProof/>
            <w:webHidden/>
          </w:rPr>
        </w:r>
        <w:r w:rsidR="0050469D">
          <w:rPr>
            <w:noProof/>
            <w:webHidden/>
          </w:rPr>
          <w:fldChar w:fldCharType="separate"/>
        </w:r>
        <w:r w:rsidR="0050469D">
          <w:rPr>
            <w:noProof/>
            <w:webHidden/>
          </w:rPr>
          <w:t>67</w:t>
        </w:r>
        <w:r w:rsidR="0050469D">
          <w:rPr>
            <w:noProof/>
            <w:webHidden/>
          </w:rPr>
          <w:fldChar w:fldCharType="end"/>
        </w:r>
      </w:hyperlink>
    </w:p>
    <w:p w14:paraId="69D45F1C" w14:textId="5DD92F10" w:rsidR="0050469D" w:rsidRDefault="00A8326E">
      <w:pPr>
        <w:pStyle w:val="ndicedeilustraes"/>
        <w:tabs>
          <w:tab w:val="right" w:leader="dot" w:pos="9038"/>
        </w:tabs>
        <w:rPr>
          <w:rFonts w:eastAsiaTheme="minorEastAsia" w:cstheme="minorBidi"/>
          <w:caps w:val="0"/>
          <w:noProof/>
          <w:sz w:val="22"/>
          <w:szCs w:val="22"/>
          <w:lang w:eastAsia="pt-PT"/>
        </w:rPr>
      </w:pPr>
      <w:hyperlink w:anchor="_Toc511124808" w:history="1">
        <w:r w:rsidR="0050469D" w:rsidRPr="00542D7D">
          <w:rPr>
            <w:rStyle w:val="Hiperligao"/>
            <w:noProof/>
          </w:rPr>
          <w:t>Figura 47 - Protótipo interativo em modo automático</w:t>
        </w:r>
        <w:r w:rsidR="0050469D">
          <w:rPr>
            <w:noProof/>
            <w:webHidden/>
          </w:rPr>
          <w:tab/>
        </w:r>
        <w:r w:rsidR="0050469D">
          <w:rPr>
            <w:noProof/>
            <w:webHidden/>
          </w:rPr>
          <w:fldChar w:fldCharType="begin"/>
        </w:r>
        <w:r w:rsidR="0050469D">
          <w:rPr>
            <w:noProof/>
            <w:webHidden/>
          </w:rPr>
          <w:instrText xml:space="preserve"> PAGEREF _Toc511124808 \h </w:instrText>
        </w:r>
        <w:r w:rsidR="0050469D">
          <w:rPr>
            <w:noProof/>
            <w:webHidden/>
          </w:rPr>
        </w:r>
        <w:r w:rsidR="0050469D">
          <w:rPr>
            <w:noProof/>
            <w:webHidden/>
          </w:rPr>
          <w:fldChar w:fldCharType="separate"/>
        </w:r>
        <w:r w:rsidR="0050469D">
          <w:rPr>
            <w:noProof/>
            <w:webHidden/>
          </w:rPr>
          <w:t>68</w:t>
        </w:r>
        <w:r w:rsidR="0050469D">
          <w:rPr>
            <w:noProof/>
            <w:webHidden/>
          </w:rPr>
          <w:fldChar w:fldCharType="end"/>
        </w:r>
      </w:hyperlink>
    </w:p>
    <w:p w14:paraId="13519EE6" w14:textId="7CBD7C9A" w:rsidR="0050469D" w:rsidRDefault="00A8326E">
      <w:pPr>
        <w:pStyle w:val="ndicedeilustraes"/>
        <w:tabs>
          <w:tab w:val="right" w:leader="dot" w:pos="9038"/>
        </w:tabs>
        <w:rPr>
          <w:rFonts w:eastAsiaTheme="minorEastAsia" w:cstheme="minorBidi"/>
          <w:caps w:val="0"/>
          <w:noProof/>
          <w:sz w:val="22"/>
          <w:szCs w:val="22"/>
          <w:lang w:eastAsia="pt-PT"/>
        </w:rPr>
      </w:pPr>
      <w:hyperlink w:anchor="_Toc511124809" w:history="1">
        <w:r w:rsidR="0050469D" w:rsidRPr="00542D7D">
          <w:rPr>
            <w:rStyle w:val="Hiperligao"/>
            <w:noProof/>
          </w:rPr>
          <w:t>Figura 48 - Protótipo interativo em modo manual</w:t>
        </w:r>
        <w:r w:rsidR="0050469D">
          <w:rPr>
            <w:noProof/>
            <w:webHidden/>
          </w:rPr>
          <w:tab/>
        </w:r>
        <w:r w:rsidR="0050469D">
          <w:rPr>
            <w:noProof/>
            <w:webHidden/>
          </w:rPr>
          <w:fldChar w:fldCharType="begin"/>
        </w:r>
        <w:r w:rsidR="0050469D">
          <w:rPr>
            <w:noProof/>
            <w:webHidden/>
          </w:rPr>
          <w:instrText xml:space="preserve"> PAGEREF _Toc511124809 \h </w:instrText>
        </w:r>
        <w:r w:rsidR="0050469D">
          <w:rPr>
            <w:noProof/>
            <w:webHidden/>
          </w:rPr>
        </w:r>
        <w:r w:rsidR="0050469D">
          <w:rPr>
            <w:noProof/>
            <w:webHidden/>
          </w:rPr>
          <w:fldChar w:fldCharType="separate"/>
        </w:r>
        <w:r w:rsidR="0050469D">
          <w:rPr>
            <w:noProof/>
            <w:webHidden/>
          </w:rPr>
          <w:t>68</w:t>
        </w:r>
        <w:r w:rsidR="0050469D">
          <w:rPr>
            <w:noProof/>
            <w:webHidden/>
          </w:rPr>
          <w:fldChar w:fldCharType="end"/>
        </w:r>
      </w:hyperlink>
    </w:p>
    <w:p w14:paraId="3D499C58" w14:textId="7B870D33" w:rsidR="0050469D" w:rsidRDefault="00A8326E">
      <w:pPr>
        <w:pStyle w:val="ndicedeilustraes"/>
        <w:tabs>
          <w:tab w:val="right" w:leader="dot" w:pos="9038"/>
        </w:tabs>
        <w:rPr>
          <w:rFonts w:eastAsiaTheme="minorEastAsia" w:cstheme="minorBidi"/>
          <w:caps w:val="0"/>
          <w:noProof/>
          <w:sz w:val="22"/>
          <w:szCs w:val="22"/>
          <w:lang w:eastAsia="pt-PT"/>
        </w:rPr>
      </w:pPr>
      <w:hyperlink w:anchor="_Toc511124810" w:history="1">
        <w:r w:rsidR="0050469D" w:rsidRPr="00542D7D">
          <w:rPr>
            <w:rStyle w:val="Hiperligao"/>
            <w:noProof/>
          </w:rPr>
          <w:t>Figura 49 - Protótipo interativo em modo MDI</w:t>
        </w:r>
        <w:r w:rsidR="0050469D">
          <w:rPr>
            <w:noProof/>
            <w:webHidden/>
          </w:rPr>
          <w:tab/>
        </w:r>
        <w:r w:rsidR="0050469D">
          <w:rPr>
            <w:noProof/>
            <w:webHidden/>
          </w:rPr>
          <w:fldChar w:fldCharType="begin"/>
        </w:r>
        <w:r w:rsidR="0050469D">
          <w:rPr>
            <w:noProof/>
            <w:webHidden/>
          </w:rPr>
          <w:instrText xml:space="preserve"> PAGEREF _Toc511124810 \h </w:instrText>
        </w:r>
        <w:r w:rsidR="0050469D">
          <w:rPr>
            <w:noProof/>
            <w:webHidden/>
          </w:rPr>
        </w:r>
        <w:r w:rsidR="0050469D">
          <w:rPr>
            <w:noProof/>
            <w:webHidden/>
          </w:rPr>
          <w:fldChar w:fldCharType="separate"/>
        </w:r>
        <w:r w:rsidR="0050469D">
          <w:rPr>
            <w:noProof/>
            <w:webHidden/>
          </w:rPr>
          <w:t>69</w:t>
        </w:r>
        <w:r w:rsidR="0050469D">
          <w:rPr>
            <w:noProof/>
            <w:webHidden/>
          </w:rPr>
          <w:fldChar w:fldCharType="end"/>
        </w:r>
      </w:hyperlink>
    </w:p>
    <w:p w14:paraId="4BFFBE0D" w14:textId="1F3C1C99" w:rsidR="0050469D" w:rsidRDefault="00A8326E">
      <w:pPr>
        <w:pStyle w:val="ndicedeilustraes"/>
        <w:tabs>
          <w:tab w:val="right" w:leader="dot" w:pos="9038"/>
        </w:tabs>
        <w:rPr>
          <w:rFonts w:eastAsiaTheme="minorEastAsia" w:cstheme="minorBidi"/>
          <w:caps w:val="0"/>
          <w:noProof/>
          <w:sz w:val="22"/>
          <w:szCs w:val="22"/>
          <w:lang w:eastAsia="pt-PT"/>
        </w:rPr>
      </w:pPr>
      <w:hyperlink w:anchor="_Toc511124811" w:history="1">
        <w:r w:rsidR="0050469D" w:rsidRPr="00542D7D">
          <w:rPr>
            <w:rStyle w:val="Hiperligao"/>
            <w:noProof/>
          </w:rPr>
          <w:t>Figura 50 - Arquitetura Final</w:t>
        </w:r>
        <w:r w:rsidR="0050469D">
          <w:rPr>
            <w:noProof/>
            <w:webHidden/>
          </w:rPr>
          <w:tab/>
        </w:r>
        <w:r w:rsidR="0050469D">
          <w:rPr>
            <w:noProof/>
            <w:webHidden/>
          </w:rPr>
          <w:fldChar w:fldCharType="begin"/>
        </w:r>
        <w:r w:rsidR="0050469D">
          <w:rPr>
            <w:noProof/>
            <w:webHidden/>
          </w:rPr>
          <w:instrText xml:space="preserve"> PAGEREF _Toc511124811 \h </w:instrText>
        </w:r>
        <w:r w:rsidR="0050469D">
          <w:rPr>
            <w:noProof/>
            <w:webHidden/>
          </w:rPr>
        </w:r>
        <w:r w:rsidR="0050469D">
          <w:rPr>
            <w:noProof/>
            <w:webHidden/>
          </w:rPr>
          <w:fldChar w:fldCharType="separate"/>
        </w:r>
        <w:r w:rsidR="0050469D">
          <w:rPr>
            <w:noProof/>
            <w:webHidden/>
          </w:rPr>
          <w:t>70</w:t>
        </w:r>
        <w:r w:rsidR="0050469D">
          <w:rPr>
            <w:noProof/>
            <w:webHidden/>
          </w:rPr>
          <w:fldChar w:fldCharType="end"/>
        </w:r>
      </w:hyperlink>
    </w:p>
    <w:p w14:paraId="2D2AC9A6" w14:textId="7FA7AD7D" w:rsidR="0050469D" w:rsidRDefault="00A8326E">
      <w:pPr>
        <w:pStyle w:val="ndicedeilustraes"/>
        <w:tabs>
          <w:tab w:val="right" w:leader="dot" w:pos="9038"/>
        </w:tabs>
        <w:rPr>
          <w:rFonts w:eastAsiaTheme="minorEastAsia" w:cstheme="minorBidi"/>
          <w:caps w:val="0"/>
          <w:noProof/>
          <w:sz w:val="22"/>
          <w:szCs w:val="22"/>
          <w:lang w:eastAsia="pt-PT"/>
        </w:rPr>
      </w:pPr>
      <w:hyperlink w:anchor="_Toc511124812" w:history="1">
        <w:r w:rsidR="0050469D" w:rsidRPr="00542D7D">
          <w:rPr>
            <w:rStyle w:val="Hiperligao"/>
            <w:noProof/>
          </w:rPr>
          <w:t>Figura 51 - Problemas de Usabilidade vs Número de Utilizadores.</w:t>
        </w:r>
        <w:r w:rsidR="0050469D">
          <w:rPr>
            <w:noProof/>
            <w:webHidden/>
          </w:rPr>
          <w:tab/>
        </w:r>
        <w:r w:rsidR="0050469D">
          <w:rPr>
            <w:noProof/>
            <w:webHidden/>
          </w:rPr>
          <w:fldChar w:fldCharType="begin"/>
        </w:r>
        <w:r w:rsidR="0050469D">
          <w:rPr>
            <w:noProof/>
            <w:webHidden/>
          </w:rPr>
          <w:instrText xml:space="preserve"> PAGEREF _Toc511124812 \h </w:instrText>
        </w:r>
        <w:r w:rsidR="0050469D">
          <w:rPr>
            <w:noProof/>
            <w:webHidden/>
          </w:rPr>
        </w:r>
        <w:r w:rsidR="0050469D">
          <w:rPr>
            <w:noProof/>
            <w:webHidden/>
          </w:rPr>
          <w:fldChar w:fldCharType="separate"/>
        </w:r>
        <w:r w:rsidR="0050469D">
          <w:rPr>
            <w:noProof/>
            <w:webHidden/>
          </w:rPr>
          <w:t>73</w:t>
        </w:r>
        <w:r w:rsidR="0050469D">
          <w:rPr>
            <w:noProof/>
            <w:webHidden/>
          </w:rPr>
          <w:fldChar w:fldCharType="end"/>
        </w:r>
      </w:hyperlink>
    </w:p>
    <w:p w14:paraId="5D869F5F" w14:textId="1A513245" w:rsidR="0050469D" w:rsidRDefault="00A8326E">
      <w:pPr>
        <w:pStyle w:val="ndicedeilustraes"/>
        <w:tabs>
          <w:tab w:val="right" w:leader="dot" w:pos="9038"/>
        </w:tabs>
        <w:rPr>
          <w:rFonts w:eastAsiaTheme="minorEastAsia" w:cstheme="minorBidi"/>
          <w:caps w:val="0"/>
          <w:noProof/>
          <w:sz w:val="22"/>
          <w:szCs w:val="22"/>
          <w:lang w:eastAsia="pt-PT"/>
        </w:rPr>
      </w:pPr>
      <w:hyperlink w:anchor="_Toc511124813" w:history="1">
        <w:r w:rsidR="0050469D" w:rsidRPr="00542D7D">
          <w:rPr>
            <w:rStyle w:val="Hiperligao"/>
            <w:noProof/>
          </w:rPr>
          <w:t>Figura 52 - Esquema de eixos do equipamento</w:t>
        </w:r>
        <w:r w:rsidR="0050469D">
          <w:rPr>
            <w:noProof/>
            <w:webHidden/>
          </w:rPr>
          <w:tab/>
        </w:r>
        <w:r w:rsidR="0050469D">
          <w:rPr>
            <w:noProof/>
            <w:webHidden/>
          </w:rPr>
          <w:fldChar w:fldCharType="begin"/>
        </w:r>
        <w:r w:rsidR="0050469D">
          <w:rPr>
            <w:noProof/>
            <w:webHidden/>
          </w:rPr>
          <w:instrText xml:space="preserve"> PAGEREF _Toc511124813 \h </w:instrText>
        </w:r>
        <w:r w:rsidR="0050469D">
          <w:rPr>
            <w:noProof/>
            <w:webHidden/>
          </w:rPr>
        </w:r>
        <w:r w:rsidR="0050469D">
          <w:rPr>
            <w:noProof/>
            <w:webHidden/>
          </w:rPr>
          <w:fldChar w:fldCharType="separate"/>
        </w:r>
        <w:r w:rsidR="0050469D">
          <w:rPr>
            <w:noProof/>
            <w:webHidden/>
          </w:rPr>
          <w:t>78</w:t>
        </w:r>
        <w:r w:rsidR="0050469D">
          <w:rPr>
            <w:noProof/>
            <w:webHidden/>
          </w:rPr>
          <w:fldChar w:fldCharType="end"/>
        </w:r>
      </w:hyperlink>
    </w:p>
    <w:p w14:paraId="109CF6F3" w14:textId="586173EB" w:rsidR="0050469D" w:rsidRDefault="00A8326E">
      <w:pPr>
        <w:pStyle w:val="ndicedeilustraes"/>
        <w:tabs>
          <w:tab w:val="right" w:leader="dot" w:pos="9038"/>
        </w:tabs>
        <w:rPr>
          <w:rFonts w:eastAsiaTheme="minorEastAsia" w:cstheme="minorBidi"/>
          <w:caps w:val="0"/>
          <w:noProof/>
          <w:sz w:val="22"/>
          <w:szCs w:val="22"/>
          <w:lang w:eastAsia="pt-PT"/>
        </w:rPr>
      </w:pPr>
      <w:hyperlink w:anchor="_Toc511124814" w:history="1">
        <w:r w:rsidR="0050469D" w:rsidRPr="00542D7D">
          <w:rPr>
            <w:rStyle w:val="Hiperligao"/>
            <w:noProof/>
          </w:rPr>
          <w:t>Figura 53 - Ecrã Inicial</w:t>
        </w:r>
        <w:r w:rsidR="0050469D">
          <w:rPr>
            <w:noProof/>
            <w:webHidden/>
          </w:rPr>
          <w:tab/>
        </w:r>
        <w:r w:rsidR="0050469D">
          <w:rPr>
            <w:noProof/>
            <w:webHidden/>
          </w:rPr>
          <w:fldChar w:fldCharType="begin"/>
        </w:r>
        <w:r w:rsidR="0050469D">
          <w:rPr>
            <w:noProof/>
            <w:webHidden/>
          </w:rPr>
          <w:instrText xml:space="preserve"> PAGEREF _Toc511124814 \h </w:instrText>
        </w:r>
        <w:r w:rsidR="0050469D">
          <w:rPr>
            <w:noProof/>
            <w:webHidden/>
          </w:rPr>
        </w:r>
        <w:r w:rsidR="0050469D">
          <w:rPr>
            <w:noProof/>
            <w:webHidden/>
          </w:rPr>
          <w:fldChar w:fldCharType="separate"/>
        </w:r>
        <w:r w:rsidR="0050469D">
          <w:rPr>
            <w:noProof/>
            <w:webHidden/>
          </w:rPr>
          <w:t>79</w:t>
        </w:r>
        <w:r w:rsidR="0050469D">
          <w:rPr>
            <w:noProof/>
            <w:webHidden/>
          </w:rPr>
          <w:fldChar w:fldCharType="end"/>
        </w:r>
      </w:hyperlink>
    </w:p>
    <w:p w14:paraId="70BA9048" w14:textId="1E71D74E" w:rsidR="0050469D" w:rsidRDefault="00A8326E">
      <w:pPr>
        <w:pStyle w:val="ndicedeilustraes"/>
        <w:tabs>
          <w:tab w:val="right" w:leader="dot" w:pos="9038"/>
        </w:tabs>
        <w:rPr>
          <w:rFonts w:eastAsiaTheme="minorEastAsia" w:cstheme="minorBidi"/>
          <w:caps w:val="0"/>
          <w:noProof/>
          <w:sz w:val="22"/>
          <w:szCs w:val="22"/>
          <w:lang w:eastAsia="pt-PT"/>
        </w:rPr>
      </w:pPr>
      <w:hyperlink w:anchor="_Toc511124815" w:history="1">
        <w:r w:rsidR="0050469D" w:rsidRPr="00542D7D">
          <w:rPr>
            <w:rStyle w:val="Hiperligao"/>
            <w:noProof/>
          </w:rPr>
          <w:t>Figura 54 - Eixos B e C</w:t>
        </w:r>
        <w:r w:rsidR="0050469D">
          <w:rPr>
            <w:noProof/>
            <w:webHidden/>
          </w:rPr>
          <w:tab/>
        </w:r>
        <w:r w:rsidR="0050469D">
          <w:rPr>
            <w:noProof/>
            <w:webHidden/>
          </w:rPr>
          <w:fldChar w:fldCharType="begin"/>
        </w:r>
        <w:r w:rsidR="0050469D">
          <w:rPr>
            <w:noProof/>
            <w:webHidden/>
          </w:rPr>
          <w:instrText xml:space="preserve"> PAGEREF _Toc511124815 \h </w:instrText>
        </w:r>
        <w:r w:rsidR="0050469D">
          <w:rPr>
            <w:noProof/>
            <w:webHidden/>
          </w:rPr>
        </w:r>
        <w:r w:rsidR="0050469D">
          <w:rPr>
            <w:noProof/>
            <w:webHidden/>
          </w:rPr>
          <w:fldChar w:fldCharType="separate"/>
        </w:r>
        <w:r w:rsidR="0050469D">
          <w:rPr>
            <w:noProof/>
            <w:webHidden/>
          </w:rPr>
          <w:t>80</w:t>
        </w:r>
        <w:r w:rsidR="0050469D">
          <w:rPr>
            <w:noProof/>
            <w:webHidden/>
          </w:rPr>
          <w:fldChar w:fldCharType="end"/>
        </w:r>
      </w:hyperlink>
    </w:p>
    <w:p w14:paraId="403E095A" w14:textId="5D2231C8" w:rsidR="0050469D" w:rsidRDefault="00A8326E">
      <w:pPr>
        <w:pStyle w:val="ndicedeilustraes"/>
        <w:tabs>
          <w:tab w:val="right" w:leader="dot" w:pos="9038"/>
        </w:tabs>
        <w:rPr>
          <w:rFonts w:eastAsiaTheme="minorEastAsia" w:cstheme="minorBidi"/>
          <w:caps w:val="0"/>
          <w:noProof/>
          <w:sz w:val="22"/>
          <w:szCs w:val="22"/>
          <w:lang w:eastAsia="pt-PT"/>
        </w:rPr>
      </w:pPr>
      <w:hyperlink w:anchor="_Toc511124816" w:history="1">
        <w:r w:rsidR="0050469D" w:rsidRPr="00542D7D">
          <w:rPr>
            <w:rStyle w:val="Hiperligao"/>
            <w:noProof/>
          </w:rPr>
          <w:t>Figura 55 - Eixos B e C</w:t>
        </w:r>
        <w:r w:rsidR="0050469D">
          <w:rPr>
            <w:noProof/>
            <w:webHidden/>
          </w:rPr>
          <w:tab/>
        </w:r>
        <w:r w:rsidR="0050469D">
          <w:rPr>
            <w:noProof/>
            <w:webHidden/>
          </w:rPr>
          <w:fldChar w:fldCharType="begin"/>
        </w:r>
        <w:r w:rsidR="0050469D">
          <w:rPr>
            <w:noProof/>
            <w:webHidden/>
          </w:rPr>
          <w:instrText xml:space="preserve"> PAGEREF _Toc511124816 \h </w:instrText>
        </w:r>
        <w:r w:rsidR="0050469D">
          <w:rPr>
            <w:noProof/>
            <w:webHidden/>
          </w:rPr>
        </w:r>
        <w:r w:rsidR="0050469D">
          <w:rPr>
            <w:noProof/>
            <w:webHidden/>
          </w:rPr>
          <w:fldChar w:fldCharType="separate"/>
        </w:r>
        <w:r w:rsidR="0050469D">
          <w:rPr>
            <w:noProof/>
            <w:webHidden/>
          </w:rPr>
          <w:t>80</w:t>
        </w:r>
        <w:r w:rsidR="0050469D">
          <w:rPr>
            <w:noProof/>
            <w:webHidden/>
          </w:rPr>
          <w:fldChar w:fldCharType="end"/>
        </w:r>
      </w:hyperlink>
    </w:p>
    <w:p w14:paraId="26F98A74" w14:textId="28E1D3F8" w:rsidR="0050469D" w:rsidRDefault="00A8326E">
      <w:pPr>
        <w:pStyle w:val="ndicedeilustraes"/>
        <w:tabs>
          <w:tab w:val="right" w:leader="dot" w:pos="9038"/>
        </w:tabs>
        <w:rPr>
          <w:rFonts w:eastAsiaTheme="minorEastAsia" w:cstheme="minorBidi"/>
          <w:caps w:val="0"/>
          <w:noProof/>
          <w:sz w:val="22"/>
          <w:szCs w:val="22"/>
          <w:lang w:eastAsia="pt-PT"/>
        </w:rPr>
      </w:pPr>
      <w:r>
        <w:fldChar w:fldCharType="begin"/>
      </w:r>
      <w:r w:rsidRPr="00A8326E">
        <w:rPr>
          <w:rPrChange w:id="11" w:author="Marco Rodrigues" w:date="2018-04-27T11:31:00Z">
            <w:rPr/>
          </w:rPrChange>
        </w:rPr>
        <w:instrText xml:space="preserve"> HYPERLINK \l "_Toc511124817" </w:instrText>
      </w:r>
      <w:r>
        <w:fldChar w:fldCharType="separate"/>
      </w:r>
      <w:r w:rsidR="0050469D" w:rsidRPr="00542D7D">
        <w:rPr>
          <w:rStyle w:val="Hiperligao"/>
          <w:noProof/>
        </w:rPr>
        <w:t>Figura 56 - Visualização das temperaturas na HMI</w:t>
      </w:r>
      <w:r w:rsidR="0050469D">
        <w:rPr>
          <w:noProof/>
          <w:webHidden/>
        </w:rPr>
        <w:tab/>
      </w:r>
      <w:r w:rsidR="0050469D">
        <w:rPr>
          <w:noProof/>
          <w:webHidden/>
        </w:rPr>
        <w:fldChar w:fldCharType="begin"/>
      </w:r>
      <w:r w:rsidR="0050469D">
        <w:rPr>
          <w:noProof/>
          <w:webHidden/>
        </w:rPr>
        <w:instrText xml:space="preserve"> PAGEREF _Toc511124817 \h </w:instrText>
      </w:r>
      <w:r w:rsidR="0050469D">
        <w:rPr>
          <w:noProof/>
          <w:webHidden/>
        </w:rPr>
      </w:r>
      <w:r w:rsidR="0050469D">
        <w:rPr>
          <w:noProof/>
          <w:webHidden/>
        </w:rPr>
        <w:fldChar w:fldCharType="separate"/>
      </w:r>
      <w:r w:rsidR="0050469D">
        <w:rPr>
          <w:noProof/>
          <w:webHidden/>
        </w:rPr>
        <w:t>80</w:t>
      </w:r>
      <w:r w:rsidR="0050469D">
        <w:rPr>
          <w:noProof/>
          <w:webHidden/>
        </w:rPr>
        <w:fldChar w:fldCharType="end"/>
      </w:r>
      <w:r>
        <w:rPr>
          <w:noProof/>
        </w:rPr>
        <w:fldChar w:fldCharType="end"/>
      </w:r>
    </w:p>
    <w:p w14:paraId="4E4145ED" w14:textId="6B17FBCE" w:rsidR="0050469D" w:rsidRDefault="00A8326E">
      <w:pPr>
        <w:pStyle w:val="ndicedeilustraes"/>
        <w:tabs>
          <w:tab w:val="right" w:leader="dot" w:pos="9038"/>
        </w:tabs>
        <w:rPr>
          <w:rFonts w:eastAsiaTheme="minorEastAsia" w:cstheme="minorBidi"/>
          <w:caps w:val="0"/>
          <w:noProof/>
          <w:sz w:val="22"/>
          <w:szCs w:val="22"/>
          <w:lang w:eastAsia="pt-PT"/>
        </w:rPr>
      </w:pPr>
      <w:hyperlink w:anchor="_Toc511124818" w:history="1">
        <w:r w:rsidR="0050469D" w:rsidRPr="00542D7D">
          <w:rPr>
            <w:rStyle w:val="Hiperligao"/>
            <w:noProof/>
          </w:rPr>
          <w:t>Figura 58 - Visualização do objeto em 3D</w:t>
        </w:r>
        <w:r w:rsidR="0050469D">
          <w:rPr>
            <w:noProof/>
            <w:webHidden/>
          </w:rPr>
          <w:tab/>
        </w:r>
        <w:r w:rsidR="0050469D">
          <w:rPr>
            <w:noProof/>
            <w:webHidden/>
          </w:rPr>
          <w:fldChar w:fldCharType="begin"/>
        </w:r>
        <w:r w:rsidR="0050469D">
          <w:rPr>
            <w:noProof/>
            <w:webHidden/>
          </w:rPr>
          <w:instrText xml:space="preserve"> PAGEREF _Toc511124818 \h </w:instrText>
        </w:r>
        <w:r w:rsidR="0050469D">
          <w:rPr>
            <w:noProof/>
            <w:webHidden/>
          </w:rPr>
        </w:r>
        <w:r w:rsidR="0050469D">
          <w:rPr>
            <w:noProof/>
            <w:webHidden/>
          </w:rPr>
          <w:fldChar w:fldCharType="separate"/>
        </w:r>
        <w:r w:rsidR="0050469D">
          <w:rPr>
            <w:noProof/>
            <w:webHidden/>
          </w:rPr>
          <w:t>81</w:t>
        </w:r>
        <w:r w:rsidR="0050469D">
          <w:rPr>
            <w:noProof/>
            <w:webHidden/>
          </w:rPr>
          <w:fldChar w:fldCharType="end"/>
        </w:r>
      </w:hyperlink>
    </w:p>
    <w:p w14:paraId="3924815F" w14:textId="7CF323ED" w:rsidR="0050469D" w:rsidRDefault="00A8326E">
      <w:pPr>
        <w:pStyle w:val="ndicedeilustraes"/>
        <w:tabs>
          <w:tab w:val="right" w:leader="dot" w:pos="9038"/>
        </w:tabs>
        <w:rPr>
          <w:rFonts w:eastAsiaTheme="minorEastAsia" w:cstheme="minorBidi"/>
          <w:caps w:val="0"/>
          <w:noProof/>
          <w:sz w:val="22"/>
          <w:szCs w:val="22"/>
          <w:lang w:eastAsia="pt-PT"/>
        </w:rPr>
      </w:pPr>
      <w:hyperlink w:anchor="_Toc511124819" w:history="1">
        <w:r w:rsidR="0050469D" w:rsidRPr="00542D7D">
          <w:rPr>
            <w:rStyle w:val="Hiperligao"/>
            <w:noProof/>
          </w:rPr>
          <w:t>Figura 59 - Visualização do objeto em 3D</w:t>
        </w:r>
        <w:r w:rsidR="0050469D">
          <w:rPr>
            <w:noProof/>
            <w:webHidden/>
          </w:rPr>
          <w:tab/>
        </w:r>
        <w:r w:rsidR="0050469D">
          <w:rPr>
            <w:noProof/>
            <w:webHidden/>
          </w:rPr>
          <w:fldChar w:fldCharType="begin"/>
        </w:r>
        <w:r w:rsidR="0050469D">
          <w:rPr>
            <w:noProof/>
            <w:webHidden/>
          </w:rPr>
          <w:instrText xml:space="preserve"> PAGEREF _Toc511124819 \h </w:instrText>
        </w:r>
        <w:r w:rsidR="0050469D">
          <w:rPr>
            <w:noProof/>
            <w:webHidden/>
          </w:rPr>
        </w:r>
        <w:r w:rsidR="0050469D">
          <w:rPr>
            <w:noProof/>
            <w:webHidden/>
          </w:rPr>
          <w:fldChar w:fldCharType="separate"/>
        </w:r>
        <w:r w:rsidR="0050469D">
          <w:rPr>
            <w:noProof/>
            <w:webHidden/>
          </w:rPr>
          <w:t>82</w:t>
        </w:r>
        <w:r w:rsidR="0050469D">
          <w:rPr>
            <w:noProof/>
            <w:webHidden/>
          </w:rPr>
          <w:fldChar w:fldCharType="end"/>
        </w:r>
      </w:hyperlink>
    </w:p>
    <w:p w14:paraId="4883DF0C" w14:textId="28F41D80" w:rsidR="0050469D" w:rsidRDefault="00A8326E">
      <w:pPr>
        <w:pStyle w:val="ndicedeilustraes"/>
        <w:tabs>
          <w:tab w:val="right" w:leader="dot" w:pos="9038"/>
        </w:tabs>
        <w:rPr>
          <w:rFonts w:eastAsiaTheme="minorEastAsia" w:cstheme="minorBidi"/>
          <w:caps w:val="0"/>
          <w:noProof/>
          <w:sz w:val="22"/>
          <w:szCs w:val="22"/>
          <w:lang w:eastAsia="pt-PT"/>
        </w:rPr>
      </w:pPr>
      <w:hyperlink w:anchor="_Toc511124820" w:history="1">
        <w:r w:rsidR="0050469D" w:rsidRPr="00542D7D">
          <w:rPr>
            <w:rStyle w:val="Hiperligao"/>
            <w:noProof/>
          </w:rPr>
          <w:t>Figura 60 - Modo de operação Automático</w:t>
        </w:r>
        <w:r w:rsidR="0050469D">
          <w:rPr>
            <w:noProof/>
            <w:webHidden/>
          </w:rPr>
          <w:tab/>
        </w:r>
        <w:r w:rsidR="0050469D">
          <w:rPr>
            <w:noProof/>
            <w:webHidden/>
          </w:rPr>
          <w:fldChar w:fldCharType="begin"/>
        </w:r>
        <w:r w:rsidR="0050469D">
          <w:rPr>
            <w:noProof/>
            <w:webHidden/>
          </w:rPr>
          <w:instrText xml:space="preserve"> PAGEREF _Toc511124820 \h </w:instrText>
        </w:r>
        <w:r w:rsidR="0050469D">
          <w:rPr>
            <w:noProof/>
            <w:webHidden/>
          </w:rPr>
        </w:r>
        <w:r w:rsidR="0050469D">
          <w:rPr>
            <w:noProof/>
            <w:webHidden/>
          </w:rPr>
          <w:fldChar w:fldCharType="separate"/>
        </w:r>
        <w:r w:rsidR="0050469D">
          <w:rPr>
            <w:noProof/>
            <w:webHidden/>
          </w:rPr>
          <w:t>82</w:t>
        </w:r>
        <w:r w:rsidR="0050469D">
          <w:rPr>
            <w:noProof/>
            <w:webHidden/>
          </w:rPr>
          <w:fldChar w:fldCharType="end"/>
        </w:r>
      </w:hyperlink>
    </w:p>
    <w:p w14:paraId="0610986B" w14:textId="5D0B4FFA" w:rsidR="0050469D" w:rsidRDefault="00A8326E">
      <w:pPr>
        <w:pStyle w:val="ndicedeilustraes"/>
        <w:tabs>
          <w:tab w:val="right" w:leader="dot" w:pos="9038"/>
        </w:tabs>
        <w:rPr>
          <w:rFonts w:eastAsiaTheme="minorEastAsia" w:cstheme="minorBidi"/>
          <w:caps w:val="0"/>
          <w:noProof/>
          <w:sz w:val="22"/>
          <w:szCs w:val="22"/>
          <w:lang w:eastAsia="pt-PT"/>
        </w:rPr>
      </w:pPr>
      <w:hyperlink w:anchor="_Toc511124821" w:history="1">
        <w:r w:rsidR="0050469D" w:rsidRPr="00542D7D">
          <w:rPr>
            <w:rStyle w:val="Hiperligao"/>
            <w:noProof/>
          </w:rPr>
          <w:t>Figura 61 - Modo de Operação Manual</w:t>
        </w:r>
        <w:r w:rsidR="0050469D">
          <w:rPr>
            <w:noProof/>
            <w:webHidden/>
          </w:rPr>
          <w:tab/>
        </w:r>
        <w:r w:rsidR="0050469D">
          <w:rPr>
            <w:noProof/>
            <w:webHidden/>
          </w:rPr>
          <w:fldChar w:fldCharType="begin"/>
        </w:r>
        <w:r w:rsidR="0050469D">
          <w:rPr>
            <w:noProof/>
            <w:webHidden/>
          </w:rPr>
          <w:instrText xml:space="preserve"> PAGEREF _Toc511124821 \h </w:instrText>
        </w:r>
        <w:r w:rsidR="0050469D">
          <w:rPr>
            <w:noProof/>
            <w:webHidden/>
          </w:rPr>
        </w:r>
        <w:r w:rsidR="0050469D">
          <w:rPr>
            <w:noProof/>
            <w:webHidden/>
          </w:rPr>
          <w:fldChar w:fldCharType="separate"/>
        </w:r>
        <w:r w:rsidR="0050469D">
          <w:rPr>
            <w:noProof/>
            <w:webHidden/>
          </w:rPr>
          <w:t>83</w:t>
        </w:r>
        <w:r w:rsidR="0050469D">
          <w:rPr>
            <w:noProof/>
            <w:webHidden/>
          </w:rPr>
          <w:fldChar w:fldCharType="end"/>
        </w:r>
      </w:hyperlink>
    </w:p>
    <w:p w14:paraId="45B3F82B" w14:textId="42A4B956" w:rsidR="0050469D" w:rsidRDefault="00A8326E">
      <w:pPr>
        <w:pStyle w:val="ndicedeilustraes"/>
        <w:tabs>
          <w:tab w:val="right" w:leader="dot" w:pos="9038"/>
        </w:tabs>
        <w:rPr>
          <w:rFonts w:eastAsiaTheme="minorEastAsia" w:cstheme="minorBidi"/>
          <w:caps w:val="0"/>
          <w:noProof/>
          <w:sz w:val="22"/>
          <w:szCs w:val="22"/>
          <w:lang w:eastAsia="pt-PT"/>
        </w:rPr>
      </w:pPr>
      <w:hyperlink w:anchor="_Toc511124822" w:history="1">
        <w:r w:rsidR="0050469D" w:rsidRPr="00542D7D">
          <w:rPr>
            <w:rStyle w:val="Hiperligao"/>
            <w:noProof/>
          </w:rPr>
          <w:t>Figura 62 - Modo de Operação MDI</w:t>
        </w:r>
        <w:r w:rsidR="0050469D">
          <w:rPr>
            <w:noProof/>
            <w:webHidden/>
          </w:rPr>
          <w:tab/>
        </w:r>
        <w:r w:rsidR="0050469D">
          <w:rPr>
            <w:noProof/>
            <w:webHidden/>
          </w:rPr>
          <w:fldChar w:fldCharType="begin"/>
        </w:r>
        <w:r w:rsidR="0050469D">
          <w:rPr>
            <w:noProof/>
            <w:webHidden/>
          </w:rPr>
          <w:instrText xml:space="preserve"> PAGEREF _Toc511124822 \h </w:instrText>
        </w:r>
        <w:r w:rsidR="0050469D">
          <w:rPr>
            <w:noProof/>
            <w:webHidden/>
          </w:rPr>
        </w:r>
        <w:r w:rsidR="0050469D">
          <w:rPr>
            <w:noProof/>
            <w:webHidden/>
          </w:rPr>
          <w:fldChar w:fldCharType="separate"/>
        </w:r>
        <w:r w:rsidR="0050469D">
          <w:rPr>
            <w:noProof/>
            <w:webHidden/>
          </w:rPr>
          <w:t>84</w:t>
        </w:r>
        <w:r w:rsidR="0050469D">
          <w:rPr>
            <w:noProof/>
            <w:webHidden/>
          </w:rPr>
          <w:fldChar w:fldCharType="end"/>
        </w:r>
      </w:hyperlink>
    </w:p>
    <w:p w14:paraId="24446569" w14:textId="43DA8DB8" w:rsidR="0050469D" w:rsidRDefault="00A8326E">
      <w:pPr>
        <w:pStyle w:val="ndicedeilustraes"/>
        <w:tabs>
          <w:tab w:val="right" w:leader="dot" w:pos="9038"/>
        </w:tabs>
        <w:rPr>
          <w:rFonts w:eastAsiaTheme="minorEastAsia" w:cstheme="minorBidi"/>
          <w:caps w:val="0"/>
          <w:noProof/>
          <w:sz w:val="22"/>
          <w:szCs w:val="22"/>
          <w:lang w:eastAsia="pt-PT"/>
        </w:rPr>
      </w:pPr>
      <w:hyperlink w:anchor="_Toc511124823" w:history="1">
        <w:r w:rsidR="0050469D" w:rsidRPr="00542D7D">
          <w:rPr>
            <w:rStyle w:val="Hiperligao"/>
            <w:noProof/>
          </w:rPr>
          <w:t>Figura 63 - Teclado virtual para inserção de linha no modo MDI</w:t>
        </w:r>
        <w:r w:rsidR="0050469D">
          <w:rPr>
            <w:noProof/>
            <w:webHidden/>
          </w:rPr>
          <w:tab/>
        </w:r>
        <w:r w:rsidR="0050469D">
          <w:rPr>
            <w:noProof/>
            <w:webHidden/>
          </w:rPr>
          <w:fldChar w:fldCharType="begin"/>
        </w:r>
        <w:r w:rsidR="0050469D">
          <w:rPr>
            <w:noProof/>
            <w:webHidden/>
          </w:rPr>
          <w:instrText xml:space="preserve"> PAGEREF _Toc511124823 \h </w:instrText>
        </w:r>
        <w:r w:rsidR="0050469D">
          <w:rPr>
            <w:noProof/>
            <w:webHidden/>
          </w:rPr>
        </w:r>
        <w:r w:rsidR="0050469D">
          <w:rPr>
            <w:noProof/>
            <w:webHidden/>
          </w:rPr>
          <w:fldChar w:fldCharType="separate"/>
        </w:r>
        <w:r w:rsidR="0050469D">
          <w:rPr>
            <w:noProof/>
            <w:webHidden/>
          </w:rPr>
          <w:t>84</w:t>
        </w:r>
        <w:r w:rsidR="0050469D">
          <w:rPr>
            <w:noProof/>
            <w:webHidden/>
          </w:rPr>
          <w:fldChar w:fldCharType="end"/>
        </w:r>
      </w:hyperlink>
    </w:p>
    <w:p w14:paraId="6EF3342D" w14:textId="07018669" w:rsidR="0050469D" w:rsidRDefault="00A8326E">
      <w:pPr>
        <w:pStyle w:val="ndicedeilustraes"/>
        <w:tabs>
          <w:tab w:val="right" w:leader="dot" w:pos="9038"/>
        </w:tabs>
        <w:rPr>
          <w:rFonts w:eastAsiaTheme="minorEastAsia" w:cstheme="minorBidi"/>
          <w:caps w:val="0"/>
          <w:noProof/>
          <w:sz w:val="22"/>
          <w:szCs w:val="22"/>
          <w:lang w:eastAsia="pt-PT"/>
        </w:rPr>
      </w:pPr>
      <w:hyperlink w:anchor="_Toc511124824" w:history="1">
        <w:r w:rsidR="0050469D" w:rsidRPr="00542D7D">
          <w:rPr>
            <w:rStyle w:val="Hiperligao"/>
            <w:noProof/>
          </w:rPr>
          <w:t>Figura 64 - Ajuste de Mesa e Iluminação da Câmara</w:t>
        </w:r>
        <w:r w:rsidR="0050469D">
          <w:rPr>
            <w:noProof/>
            <w:webHidden/>
          </w:rPr>
          <w:tab/>
        </w:r>
        <w:r w:rsidR="0050469D">
          <w:rPr>
            <w:noProof/>
            <w:webHidden/>
          </w:rPr>
          <w:fldChar w:fldCharType="begin"/>
        </w:r>
        <w:r w:rsidR="0050469D">
          <w:rPr>
            <w:noProof/>
            <w:webHidden/>
          </w:rPr>
          <w:instrText xml:space="preserve"> PAGEREF _Toc511124824 \h </w:instrText>
        </w:r>
        <w:r w:rsidR="0050469D">
          <w:rPr>
            <w:noProof/>
            <w:webHidden/>
          </w:rPr>
        </w:r>
        <w:r w:rsidR="0050469D">
          <w:rPr>
            <w:noProof/>
            <w:webHidden/>
          </w:rPr>
          <w:fldChar w:fldCharType="separate"/>
        </w:r>
        <w:r w:rsidR="0050469D">
          <w:rPr>
            <w:noProof/>
            <w:webHidden/>
          </w:rPr>
          <w:t>85</w:t>
        </w:r>
        <w:r w:rsidR="0050469D">
          <w:rPr>
            <w:noProof/>
            <w:webHidden/>
          </w:rPr>
          <w:fldChar w:fldCharType="end"/>
        </w:r>
      </w:hyperlink>
    </w:p>
    <w:p w14:paraId="032583AF" w14:textId="532C515F" w:rsidR="0050469D" w:rsidRDefault="00A8326E">
      <w:pPr>
        <w:pStyle w:val="ndicedeilustraes"/>
        <w:tabs>
          <w:tab w:val="right" w:leader="dot" w:pos="9038"/>
        </w:tabs>
        <w:rPr>
          <w:rFonts w:eastAsiaTheme="minorEastAsia" w:cstheme="minorBidi"/>
          <w:caps w:val="0"/>
          <w:noProof/>
          <w:sz w:val="22"/>
          <w:szCs w:val="22"/>
          <w:lang w:eastAsia="pt-PT"/>
        </w:rPr>
      </w:pPr>
      <w:hyperlink w:anchor="_Toc511124825" w:history="1">
        <w:r w:rsidR="0050469D" w:rsidRPr="00542D7D">
          <w:rPr>
            <w:rStyle w:val="Hiperligao"/>
            <w:noProof/>
          </w:rPr>
          <w:t>Figura 65 - Desligar partes do equipamento</w:t>
        </w:r>
        <w:r w:rsidR="0050469D">
          <w:rPr>
            <w:noProof/>
            <w:webHidden/>
          </w:rPr>
          <w:tab/>
        </w:r>
        <w:r w:rsidR="0050469D">
          <w:rPr>
            <w:noProof/>
            <w:webHidden/>
          </w:rPr>
          <w:fldChar w:fldCharType="begin"/>
        </w:r>
        <w:r w:rsidR="0050469D">
          <w:rPr>
            <w:noProof/>
            <w:webHidden/>
          </w:rPr>
          <w:instrText xml:space="preserve"> PAGEREF _Toc511124825 \h </w:instrText>
        </w:r>
        <w:r w:rsidR="0050469D">
          <w:rPr>
            <w:noProof/>
            <w:webHidden/>
          </w:rPr>
        </w:r>
        <w:r w:rsidR="0050469D">
          <w:rPr>
            <w:noProof/>
            <w:webHidden/>
          </w:rPr>
          <w:fldChar w:fldCharType="separate"/>
        </w:r>
        <w:r w:rsidR="0050469D">
          <w:rPr>
            <w:noProof/>
            <w:webHidden/>
          </w:rPr>
          <w:t>86</w:t>
        </w:r>
        <w:r w:rsidR="0050469D">
          <w:rPr>
            <w:noProof/>
            <w:webHidden/>
          </w:rPr>
          <w:fldChar w:fldCharType="end"/>
        </w:r>
      </w:hyperlink>
    </w:p>
    <w:p w14:paraId="51398240" w14:textId="6D8B2EDA" w:rsidR="0050469D" w:rsidRDefault="00A8326E">
      <w:pPr>
        <w:pStyle w:val="ndicedeilustraes"/>
        <w:tabs>
          <w:tab w:val="right" w:leader="dot" w:pos="9038"/>
        </w:tabs>
        <w:rPr>
          <w:rFonts w:eastAsiaTheme="minorEastAsia" w:cstheme="minorBidi"/>
          <w:caps w:val="0"/>
          <w:noProof/>
          <w:sz w:val="22"/>
          <w:szCs w:val="22"/>
          <w:lang w:eastAsia="pt-PT"/>
        </w:rPr>
      </w:pPr>
      <w:hyperlink w:anchor="_Toc511124826" w:history="1">
        <w:r w:rsidR="0050469D" w:rsidRPr="00542D7D">
          <w:rPr>
            <w:rStyle w:val="Hiperligao"/>
            <w:noProof/>
          </w:rPr>
          <w:t>Figura 66 - HMI: tabela de execuções</w:t>
        </w:r>
        <w:r w:rsidR="0050469D">
          <w:rPr>
            <w:noProof/>
            <w:webHidden/>
          </w:rPr>
          <w:tab/>
        </w:r>
        <w:r w:rsidR="0050469D">
          <w:rPr>
            <w:noProof/>
            <w:webHidden/>
          </w:rPr>
          <w:fldChar w:fldCharType="begin"/>
        </w:r>
        <w:r w:rsidR="0050469D">
          <w:rPr>
            <w:noProof/>
            <w:webHidden/>
          </w:rPr>
          <w:instrText xml:space="preserve"> PAGEREF _Toc511124826 \h </w:instrText>
        </w:r>
        <w:r w:rsidR="0050469D">
          <w:rPr>
            <w:noProof/>
            <w:webHidden/>
          </w:rPr>
        </w:r>
        <w:r w:rsidR="0050469D">
          <w:rPr>
            <w:noProof/>
            <w:webHidden/>
          </w:rPr>
          <w:fldChar w:fldCharType="separate"/>
        </w:r>
        <w:r w:rsidR="0050469D">
          <w:rPr>
            <w:noProof/>
            <w:webHidden/>
          </w:rPr>
          <w:t>87</w:t>
        </w:r>
        <w:r w:rsidR="0050469D">
          <w:rPr>
            <w:noProof/>
            <w:webHidden/>
          </w:rPr>
          <w:fldChar w:fldCharType="end"/>
        </w:r>
      </w:hyperlink>
    </w:p>
    <w:p w14:paraId="2646BB81" w14:textId="499E078C" w:rsidR="0050469D" w:rsidRDefault="00A8326E">
      <w:pPr>
        <w:pStyle w:val="ndicedeilustraes"/>
        <w:tabs>
          <w:tab w:val="right" w:leader="dot" w:pos="9038"/>
        </w:tabs>
        <w:rPr>
          <w:rFonts w:eastAsiaTheme="minorEastAsia" w:cstheme="minorBidi"/>
          <w:caps w:val="0"/>
          <w:noProof/>
          <w:sz w:val="22"/>
          <w:szCs w:val="22"/>
          <w:lang w:eastAsia="pt-PT"/>
        </w:rPr>
      </w:pPr>
      <w:hyperlink w:anchor="_Toc511124827" w:history="1">
        <w:r w:rsidR="0050469D" w:rsidRPr="00542D7D">
          <w:rPr>
            <w:rStyle w:val="Hiperligao"/>
            <w:noProof/>
          </w:rPr>
          <w:t>Figura 67 - HMI: temperaturas de uma execução</w:t>
        </w:r>
        <w:r w:rsidR="0050469D">
          <w:rPr>
            <w:noProof/>
            <w:webHidden/>
          </w:rPr>
          <w:tab/>
        </w:r>
        <w:r w:rsidR="0050469D">
          <w:rPr>
            <w:noProof/>
            <w:webHidden/>
          </w:rPr>
          <w:fldChar w:fldCharType="begin"/>
        </w:r>
        <w:r w:rsidR="0050469D">
          <w:rPr>
            <w:noProof/>
            <w:webHidden/>
          </w:rPr>
          <w:instrText xml:space="preserve"> PAGEREF _Toc511124827 \h </w:instrText>
        </w:r>
        <w:r w:rsidR="0050469D">
          <w:rPr>
            <w:noProof/>
            <w:webHidden/>
          </w:rPr>
        </w:r>
        <w:r w:rsidR="0050469D">
          <w:rPr>
            <w:noProof/>
            <w:webHidden/>
          </w:rPr>
          <w:fldChar w:fldCharType="separate"/>
        </w:r>
        <w:r w:rsidR="0050469D">
          <w:rPr>
            <w:noProof/>
            <w:webHidden/>
          </w:rPr>
          <w:t>88</w:t>
        </w:r>
        <w:r w:rsidR="0050469D">
          <w:rPr>
            <w:noProof/>
            <w:webHidden/>
          </w:rPr>
          <w:fldChar w:fldCharType="end"/>
        </w:r>
      </w:hyperlink>
    </w:p>
    <w:p w14:paraId="0293FDB6" w14:textId="525CB0EB" w:rsidR="0050469D" w:rsidRDefault="00A8326E">
      <w:pPr>
        <w:pStyle w:val="ndicedeilustraes"/>
        <w:tabs>
          <w:tab w:val="right" w:leader="dot" w:pos="9038"/>
        </w:tabs>
        <w:rPr>
          <w:rFonts w:eastAsiaTheme="minorEastAsia" w:cstheme="minorBidi"/>
          <w:caps w:val="0"/>
          <w:noProof/>
          <w:sz w:val="22"/>
          <w:szCs w:val="22"/>
          <w:lang w:eastAsia="pt-PT"/>
        </w:rPr>
      </w:pPr>
      <w:hyperlink w:anchor="_Toc511124828" w:history="1">
        <w:r w:rsidR="0050469D" w:rsidRPr="00542D7D">
          <w:rPr>
            <w:rStyle w:val="Hiperligao"/>
            <w:noProof/>
          </w:rPr>
          <w:t>Figura 68 - Requisitos implementados na HMI</w:t>
        </w:r>
        <w:r w:rsidR="0050469D">
          <w:rPr>
            <w:noProof/>
            <w:webHidden/>
          </w:rPr>
          <w:tab/>
        </w:r>
        <w:r w:rsidR="0050469D">
          <w:rPr>
            <w:noProof/>
            <w:webHidden/>
          </w:rPr>
          <w:fldChar w:fldCharType="begin"/>
        </w:r>
        <w:r w:rsidR="0050469D">
          <w:rPr>
            <w:noProof/>
            <w:webHidden/>
          </w:rPr>
          <w:instrText xml:space="preserve"> PAGEREF _Toc511124828 \h </w:instrText>
        </w:r>
        <w:r w:rsidR="0050469D">
          <w:rPr>
            <w:noProof/>
            <w:webHidden/>
          </w:rPr>
        </w:r>
        <w:r w:rsidR="0050469D">
          <w:rPr>
            <w:noProof/>
            <w:webHidden/>
          </w:rPr>
          <w:fldChar w:fldCharType="separate"/>
        </w:r>
        <w:r w:rsidR="0050469D">
          <w:rPr>
            <w:noProof/>
            <w:webHidden/>
          </w:rPr>
          <w:t>90</w:t>
        </w:r>
        <w:r w:rsidR="0050469D">
          <w:rPr>
            <w:noProof/>
            <w:webHidden/>
          </w:rPr>
          <w:fldChar w:fldCharType="end"/>
        </w:r>
      </w:hyperlink>
    </w:p>
    <w:p w14:paraId="0278EB4A" w14:textId="4AB9058A" w:rsidR="0050469D" w:rsidRDefault="00F05269">
      <w:pPr>
        <w:pStyle w:val="ndicedeilustraes"/>
        <w:tabs>
          <w:tab w:val="right" w:leader="dot" w:pos="9038"/>
        </w:tabs>
        <w:rPr>
          <w:rFonts w:eastAsiaTheme="minorEastAsia" w:cstheme="minorBidi"/>
          <w:caps w:val="0"/>
          <w:noProof/>
          <w:sz w:val="22"/>
          <w:szCs w:val="22"/>
          <w:lang w:eastAsia="pt-PT"/>
        </w:rPr>
      </w:pPr>
      <w:hyperlink w:anchor="_Toc511124829" w:history="1">
        <w:r w:rsidR="0050469D" w:rsidRPr="00542D7D">
          <w:rPr>
            <w:rStyle w:val="Hiperligao"/>
            <w:noProof/>
          </w:rPr>
          <w:t>Figura 69 - Requisitos implementados na HMI</w:t>
        </w:r>
        <w:r w:rsidR="0050469D">
          <w:rPr>
            <w:noProof/>
            <w:webHidden/>
          </w:rPr>
          <w:tab/>
        </w:r>
        <w:r w:rsidR="0050469D">
          <w:rPr>
            <w:noProof/>
            <w:webHidden/>
          </w:rPr>
          <w:fldChar w:fldCharType="begin"/>
        </w:r>
        <w:r w:rsidR="0050469D">
          <w:rPr>
            <w:noProof/>
            <w:webHidden/>
          </w:rPr>
          <w:instrText xml:space="preserve"> PAGEREF _Toc511124829 \h </w:instrText>
        </w:r>
        <w:r w:rsidR="0050469D">
          <w:rPr>
            <w:noProof/>
            <w:webHidden/>
          </w:rPr>
        </w:r>
        <w:r w:rsidR="0050469D">
          <w:rPr>
            <w:noProof/>
            <w:webHidden/>
          </w:rPr>
          <w:fldChar w:fldCharType="separate"/>
        </w:r>
        <w:r w:rsidR="0050469D">
          <w:rPr>
            <w:noProof/>
            <w:webHidden/>
          </w:rPr>
          <w:t>91</w:t>
        </w:r>
        <w:r w:rsidR="0050469D">
          <w:rPr>
            <w:noProof/>
            <w:webHidden/>
          </w:rPr>
          <w:fldChar w:fldCharType="end"/>
        </w:r>
      </w:hyperlink>
    </w:p>
    <w:p w14:paraId="73E723E3" w14:textId="0D7FF061" w:rsidR="0050469D" w:rsidRDefault="00A8326E">
      <w:pPr>
        <w:pStyle w:val="ndicedeilustraes"/>
        <w:tabs>
          <w:tab w:val="right" w:leader="dot" w:pos="9038"/>
        </w:tabs>
        <w:rPr>
          <w:rFonts w:eastAsiaTheme="minorEastAsia" w:cstheme="minorBidi"/>
          <w:caps w:val="0"/>
          <w:noProof/>
          <w:sz w:val="22"/>
          <w:szCs w:val="22"/>
          <w:lang w:eastAsia="pt-PT"/>
        </w:rPr>
      </w:pPr>
      <w:hyperlink w:anchor="_Toc511124830" w:history="1">
        <w:r w:rsidR="0050469D" w:rsidRPr="00542D7D">
          <w:rPr>
            <w:rStyle w:val="Hiperligao"/>
            <w:noProof/>
          </w:rPr>
          <w:t>Figura 70 - Imagem 3D da peça gerada no software gerador de código G (http://slic3r.org)</w:t>
        </w:r>
        <w:r w:rsidR="0050469D">
          <w:rPr>
            <w:noProof/>
            <w:webHidden/>
          </w:rPr>
          <w:tab/>
        </w:r>
        <w:r w:rsidR="0050469D">
          <w:rPr>
            <w:noProof/>
            <w:webHidden/>
          </w:rPr>
          <w:fldChar w:fldCharType="begin"/>
        </w:r>
        <w:r w:rsidR="0050469D">
          <w:rPr>
            <w:noProof/>
            <w:webHidden/>
          </w:rPr>
          <w:instrText xml:space="preserve"> PAGEREF _Toc511124830 \h </w:instrText>
        </w:r>
        <w:r w:rsidR="0050469D">
          <w:rPr>
            <w:noProof/>
            <w:webHidden/>
          </w:rPr>
        </w:r>
        <w:r w:rsidR="0050469D">
          <w:rPr>
            <w:noProof/>
            <w:webHidden/>
          </w:rPr>
          <w:fldChar w:fldCharType="separate"/>
        </w:r>
        <w:r w:rsidR="0050469D">
          <w:rPr>
            <w:noProof/>
            <w:webHidden/>
          </w:rPr>
          <w:t>92</w:t>
        </w:r>
        <w:r w:rsidR="0050469D">
          <w:rPr>
            <w:noProof/>
            <w:webHidden/>
          </w:rPr>
          <w:fldChar w:fldCharType="end"/>
        </w:r>
      </w:hyperlink>
    </w:p>
    <w:p w14:paraId="0558C089" w14:textId="4FF2ABF8" w:rsidR="0050469D" w:rsidRDefault="00A8326E">
      <w:pPr>
        <w:pStyle w:val="ndicedeilustraes"/>
        <w:tabs>
          <w:tab w:val="right" w:leader="dot" w:pos="9038"/>
        </w:tabs>
        <w:rPr>
          <w:rFonts w:eastAsiaTheme="minorEastAsia" w:cstheme="minorBidi"/>
          <w:caps w:val="0"/>
          <w:noProof/>
          <w:sz w:val="22"/>
          <w:szCs w:val="22"/>
          <w:lang w:eastAsia="pt-PT"/>
        </w:rPr>
      </w:pPr>
      <w:hyperlink w:anchor="_Toc511124831" w:history="1">
        <w:r w:rsidR="0050469D" w:rsidRPr="00542D7D">
          <w:rPr>
            <w:rStyle w:val="Hiperligao"/>
            <w:noProof/>
          </w:rPr>
          <w:t>Figura 71 - HMI a monitorizar impressão da peça</w:t>
        </w:r>
        <w:r w:rsidR="0050469D">
          <w:rPr>
            <w:noProof/>
            <w:webHidden/>
          </w:rPr>
          <w:tab/>
        </w:r>
        <w:r w:rsidR="0050469D">
          <w:rPr>
            <w:noProof/>
            <w:webHidden/>
          </w:rPr>
          <w:fldChar w:fldCharType="begin"/>
        </w:r>
        <w:r w:rsidR="0050469D">
          <w:rPr>
            <w:noProof/>
            <w:webHidden/>
          </w:rPr>
          <w:instrText xml:space="preserve"> PAGEREF _Toc511124831 \h </w:instrText>
        </w:r>
        <w:r w:rsidR="0050469D">
          <w:rPr>
            <w:noProof/>
            <w:webHidden/>
          </w:rPr>
        </w:r>
        <w:r w:rsidR="0050469D">
          <w:rPr>
            <w:noProof/>
            <w:webHidden/>
          </w:rPr>
          <w:fldChar w:fldCharType="separate"/>
        </w:r>
        <w:r w:rsidR="0050469D">
          <w:rPr>
            <w:noProof/>
            <w:webHidden/>
          </w:rPr>
          <w:t>93</w:t>
        </w:r>
        <w:r w:rsidR="0050469D">
          <w:rPr>
            <w:noProof/>
            <w:webHidden/>
          </w:rPr>
          <w:fldChar w:fldCharType="end"/>
        </w:r>
      </w:hyperlink>
    </w:p>
    <w:p w14:paraId="38DF0A88" w14:textId="22CBBC51" w:rsidR="0050469D" w:rsidRDefault="00F05269">
      <w:pPr>
        <w:pStyle w:val="ndicedeilustraes"/>
        <w:tabs>
          <w:tab w:val="right" w:leader="dot" w:pos="9038"/>
        </w:tabs>
        <w:rPr>
          <w:rFonts w:eastAsiaTheme="minorEastAsia" w:cstheme="minorBidi"/>
          <w:caps w:val="0"/>
          <w:noProof/>
          <w:sz w:val="22"/>
          <w:szCs w:val="22"/>
          <w:lang w:eastAsia="pt-PT"/>
        </w:rPr>
      </w:pPr>
      <w:r>
        <w:lastRenderedPageBreak/>
        <w:fldChar w:fldCharType="begin"/>
      </w:r>
      <w:r w:rsidRPr="00A8326E">
        <w:rPr>
          <w:rPrChange w:id="12" w:author="Marco Rodrigues" w:date="2018-04-27T11:31:00Z">
            <w:rPr/>
          </w:rPrChange>
        </w:rPr>
        <w:instrText xml:space="preserve"> HYPERLINK \l "_Toc511124832" </w:instrText>
      </w:r>
      <w:r>
        <w:fldChar w:fldCharType="separate"/>
      </w:r>
      <w:r w:rsidR="0050469D" w:rsidRPr="00542D7D">
        <w:rPr>
          <w:rStyle w:val="Hiperligao"/>
          <w:noProof/>
        </w:rPr>
        <w:t>Figura 72 - Primeiras camadas da peça</w:t>
      </w:r>
      <w:r w:rsidR="0050469D">
        <w:rPr>
          <w:noProof/>
          <w:webHidden/>
        </w:rPr>
        <w:tab/>
      </w:r>
      <w:r w:rsidR="0050469D">
        <w:rPr>
          <w:noProof/>
          <w:webHidden/>
        </w:rPr>
        <w:fldChar w:fldCharType="begin"/>
      </w:r>
      <w:r w:rsidR="0050469D">
        <w:rPr>
          <w:noProof/>
          <w:webHidden/>
        </w:rPr>
        <w:instrText xml:space="preserve"> PAGEREF _Toc511124832 \h </w:instrText>
      </w:r>
      <w:r w:rsidR="0050469D">
        <w:rPr>
          <w:noProof/>
          <w:webHidden/>
        </w:rPr>
      </w:r>
      <w:r w:rsidR="0050469D">
        <w:rPr>
          <w:noProof/>
          <w:webHidden/>
        </w:rPr>
        <w:fldChar w:fldCharType="separate"/>
      </w:r>
      <w:r w:rsidR="0050469D">
        <w:rPr>
          <w:noProof/>
          <w:webHidden/>
        </w:rPr>
        <w:t>93</w:t>
      </w:r>
      <w:r w:rsidR="0050469D">
        <w:rPr>
          <w:noProof/>
          <w:webHidden/>
        </w:rPr>
        <w:fldChar w:fldCharType="end"/>
      </w:r>
      <w:r>
        <w:rPr>
          <w:noProof/>
        </w:rPr>
        <w:fldChar w:fldCharType="end"/>
      </w:r>
    </w:p>
    <w:p w14:paraId="5FA3D72D" w14:textId="4B5079BC" w:rsidR="0050469D" w:rsidRDefault="00A8326E">
      <w:pPr>
        <w:pStyle w:val="ndicedeilustraes"/>
        <w:tabs>
          <w:tab w:val="right" w:leader="dot" w:pos="9038"/>
        </w:tabs>
        <w:rPr>
          <w:rFonts w:eastAsiaTheme="minorEastAsia" w:cstheme="minorBidi"/>
          <w:caps w:val="0"/>
          <w:noProof/>
          <w:sz w:val="22"/>
          <w:szCs w:val="22"/>
          <w:lang w:eastAsia="pt-PT"/>
        </w:rPr>
      </w:pPr>
      <w:hyperlink w:anchor="_Toc511124833" w:history="1">
        <w:r w:rsidR="0050469D" w:rsidRPr="00542D7D">
          <w:rPr>
            <w:rStyle w:val="Hiperligao"/>
            <w:noProof/>
          </w:rPr>
          <w:t>Figura 73 - Peça finalizada</w:t>
        </w:r>
        <w:r w:rsidR="0050469D">
          <w:rPr>
            <w:noProof/>
            <w:webHidden/>
          </w:rPr>
          <w:tab/>
        </w:r>
        <w:r w:rsidR="0050469D">
          <w:rPr>
            <w:noProof/>
            <w:webHidden/>
          </w:rPr>
          <w:fldChar w:fldCharType="begin"/>
        </w:r>
        <w:r w:rsidR="0050469D">
          <w:rPr>
            <w:noProof/>
            <w:webHidden/>
          </w:rPr>
          <w:instrText xml:space="preserve"> PAGEREF _Toc511124833 \h </w:instrText>
        </w:r>
        <w:r w:rsidR="0050469D">
          <w:rPr>
            <w:noProof/>
            <w:webHidden/>
          </w:rPr>
        </w:r>
        <w:r w:rsidR="0050469D">
          <w:rPr>
            <w:noProof/>
            <w:webHidden/>
          </w:rPr>
          <w:fldChar w:fldCharType="separate"/>
        </w:r>
        <w:r w:rsidR="0050469D">
          <w:rPr>
            <w:noProof/>
            <w:webHidden/>
          </w:rPr>
          <w:t>94</w:t>
        </w:r>
        <w:r w:rsidR="0050469D">
          <w:rPr>
            <w:noProof/>
            <w:webHidden/>
          </w:rPr>
          <w:fldChar w:fldCharType="end"/>
        </w:r>
      </w:hyperlink>
    </w:p>
    <w:p w14:paraId="2B82B609" w14:textId="0F168F2D" w:rsidR="0050469D" w:rsidRDefault="00A8326E">
      <w:pPr>
        <w:pStyle w:val="ndicedeilustraes"/>
        <w:tabs>
          <w:tab w:val="right" w:leader="dot" w:pos="9038"/>
        </w:tabs>
        <w:rPr>
          <w:rFonts w:eastAsiaTheme="minorEastAsia" w:cstheme="minorBidi"/>
          <w:caps w:val="0"/>
          <w:noProof/>
          <w:sz w:val="22"/>
          <w:szCs w:val="22"/>
          <w:lang w:eastAsia="pt-PT"/>
        </w:rPr>
      </w:pPr>
      <w:hyperlink w:anchor="_Toc511124834" w:history="1">
        <w:r w:rsidR="0050469D" w:rsidRPr="00542D7D">
          <w:rPr>
            <w:rStyle w:val="Hiperligao"/>
            <w:noProof/>
          </w:rPr>
          <w:t>Figura 74 - Peça finalizada e ainda no tabuleiro de impressão</w:t>
        </w:r>
        <w:r w:rsidR="0050469D">
          <w:rPr>
            <w:noProof/>
            <w:webHidden/>
          </w:rPr>
          <w:tab/>
        </w:r>
        <w:r w:rsidR="0050469D">
          <w:rPr>
            <w:noProof/>
            <w:webHidden/>
          </w:rPr>
          <w:fldChar w:fldCharType="begin"/>
        </w:r>
        <w:r w:rsidR="0050469D">
          <w:rPr>
            <w:noProof/>
            <w:webHidden/>
          </w:rPr>
          <w:instrText xml:space="preserve"> PAGEREF _Toc511124834 \h </w:instrText>
        </w:r>
        <w:r w:rsidR="0050469D">
          <w:rPr>
            <w:noProof/>
            <w:webHidden/>
          </w:rPr>
        </w:r>
        <w:r w:rsidR="0050469D">
          <w:rPr>
            <w:noProof/>
            <w:webHidden/>
          </w:rPr>
          <w:fldChar w:fldCharType="separate"/>
        </w:r>
        <w:r w:rsidR="0050469D">
          <w:rPr>
            <w:noProof/>
            <w:webHidden/>
          </w:rPr>
          <w:t>95</w:t>
        </w:r>
        <w:r w:rsidR="0050469D">
          <w:rPr>
            <w:noProof/>
            <w:webHidden/>
          </w:rPr>
          <w:fldChar w:fldCharType="end"/>
        </w:r>
      </w:hyperlink>
    </w:p>
    <w:p w14:paraId="508E4532" w14:textId="7D23FB40" w:rsidR="0050469D" w:rsidRDefault="00A8326E">
      <w:pPr>
        <w:pStyle w:val="ndicedeilustraes"/>
        <w:tabs>
          <w:tab w:val="right" w:leader="dot" w:pos="9038"/>
        </w:tabs>
        <w:rPr>
          <w:rFonts w:eastAsiaTheme="minorEastAsia" w:cstheme="minorBidi"/>
          <w:caps w:val="0"/>
          <w:noProof/>
          <w:sz w:val="22"/>
          <w:szCs w:val="22"/>
          <w:lang w:eastAsia="pt-PT"/>
        </w:rPr>
      </w:pPr>
      <w:hyperlink w:anchor="_Toc511124835" w:history="1">
        <w:r w:rsidR="0050469D" w:rsidRPr="00542D7D">
          <w:rPr>
            <w:rStyle w:val="Hiperligao"/>
            <w:noProof/>
          </w:rPr>
          <w:t>Figura 75 - Peça finalizada e impressa através da HMI</w:t>
        </w:r>
        <w:r w:rsidR="0050469D">
          <w:rPr>
            <w:noProof/>
            <w:webHidden/>
          </w:rPr>
          <w:tab/>
        </w:r>
        <w:r w:rsidR="0050469D">
          <w:rPr>
            <w:noProof/>
            <w:webHidden/>
          </w:rPr>
          <w:fldChar w:fldCharType="begin"/>
        </w:r>
        <w:r w:rsidR="0050469D">
          <w:rPr>
            <w:noProof/>
            <w:webHidden/>
          </w:rPr>
          <w:instrText xml:space="preserve"> PAGEREF _Toc511124835 \h </w:instrText>
        </w:r>
        <w:r w:rsidR="0050469D">
          <w:rPr>
            <w:noProof/>
            <w:webHidden/>
          </w:rPr>
        </w:r>
        <w:r w:rsidR="0050469D">
          <w:rPr>
            <w:noProof/>
            <w:webHidden/>
          </w:rPr>
          <w:fldChar w:fldCharType="separate"/>
        </w:r>
        <w:r w:rsidR="0050469D">
          <w:rPr>
            <w:noProof/>
            <w:webHidden/>
          </w:rPr>
          <w:t>95</w:t>
        </w:r>
        <w:r w:rsidR="0050469D">
          <w:rPr>
            <w:noProof/>
            <w:webHidden/>
          </w:rPr>
          <w:fldChar w:fldCharType="end"/>
        </w:r>
      </w:hyperlink>
    </w:p>
    <w:p w14:paraId="7D016567" w14:textId="048E4775" w:rsidR="0050469D" w:rsidRDefault="00A8326E">
      <w:pPr>
        <w:pStyle w:val="ndicedeilustraes"/>
        <w:tabs>
          <w:tab w:val="right" w:leader="dot" w:pos="9038"/>
        </w:tabs>
        <w:rPr>
          <w:rFonts w:eastAsiaTheme="minorEastAsia" w:cstheme="minorBidi"/>
          <w:caps w:val="0"/>
          <w:noProof/>
          <w:sz w:val="22"/>
          <w:szCs w:val="22"/>
          <w:lang w:eastAsia="pt-PT"/>
        </w:rPr>
      </w:pPr>
      <w:hyperlink w:anchor="_Toc511124836" w:history="1">
        <w:r w:rsidR="0050469D" w:rsidRPr="00542D7D">
          <w:rPr>
            <w:rStyle w:val="Hiperligao"/>
            <w:noProof/>
          </w:rPr>
          <w:t>Figura 76 - Execução do ficheiro "box.nc" registada na base de dados</w:t>
        </w:r>
        <w:r w:rsidR="0050469D">
          <w:rPr>
            <w:noProof/>
            <w:webHidden/>
          </w:rPr>
          <w:tab/>
        </w:r>
        <w:r w:rsidR="0050469D">
          <w:rPr>
            <w:noProof/>
            <w:webHidden/>
          </w:rPr>
          <w:fldChar w:fldCharType="begin"/>
        </w:r>
        <w:r w:rsidR="0050469D">
          <w:rPr>
            <w:noProof/>
            <w:webHidden/>
          </w:rPr>
          <w:instrText xml:space="preserve"> PAGEREF _Toc511124836 \h </w:instrText>
        </w:r>
        <w:r w:rsidR="0050469D">
          <w:rPr>
            <w:noProof/>
            <w:webHidden/>
          </w:rPr>
        </w:r>
        <w:r w:rsidR="0050469D">
          <w:rPr>
            <w:noProof/>
            <w:webHidden/>
          </w:rPr>
          <w:fldChar w:fldCharType="separate"/>
        </w:r>
        <w:r w:rsidR="0050469D">
          <w:rPr>
            <w:noProof/>
            <w:webHidden/>
          </w:rPr>
          <w:t>96</w:t>
        </w:r>
        <w:r w:rsidR="0050469D">
          <w:rPr>
            <w:noProof/>
            <w:webHidden/>
          </w:rPr>
          <w:fldChar w:fldCharType="end"/>
        </w:r>
      </w:hyperlink>
    </w:p>
    <w:p w14:paraId="399C233E" w14:textId="2D8642AE" w:rsidR="0050469D" w:rsidRDefault="00A8326E">
      <w:pPr>
        <w:pStyle w:val="ndicedeilustraes"/>
        <w:tabs>
          <w:tab w:val="right" w:leader="dot" w:pos="9038"/>
        </w:tabs>
        <w:rPr>
          <w:rFonts w:eastAsiaTheme="minorEastAsia" w:cstheme="minorBidi"/>
          <w:caps w:val="0"/>
          <w:noProof/>
          <w:sz w:val="22"/>
          <w:szCs w:val="22"/>
          <w:lang w:eastAsia="pt-PT"/>
        </w:rPr>
      </w:pPr>
      <w:hyperlink w:anchor="_Toc511124837" w:history="1">
        <w:r w:rsidR="0050469D" w:rsidRPr="00542D7D">
          <w:rPr>
            <w:rStyle w:val="Hiperligao"/>
            <w:noProof/>
          </w:rPr>
          <w:t>Figura 77 - Temperaturas registadas e gráfico produzido com as mesmas</w:t>
        </w:r>
        <w:r w:rsidR="0050469D">
          <w:rPr>
            <w:noProof/>
            <w:webHidden/>
          </w:rPr>
          <w:tab/>
        </w:r>
        <w:r w:rsidR="0050469D">
          <w:rPr>
            <w:noProof/>
            <w:webHidden/>
          </w:rPr>
          <w:fldChar w:fldCharType="begin"/>
        </w:r>
        <w:r w:rsidR="0050469D">
          <w:rPr>
            <w:noProof/>
            <w:webHidden/>
          </w:rPr>
          <w:instrText xml:space="preserve"> PAGEREF _Toc511124837 \h </w:instrText>
        </w:r>
        <w:r w:rsidR="0050469D">
          <w:rPr>
            <w:noProof/>
            <w:webHidden/>
          </w:rPr>
        </w:r>
        <w:r w:rsidR="0050469D">
          <w:rPr>
            <w:noProof/>
            <w:webHidden/>
          </w:rPr>
          <w:fldChar w:fldCharType="separate"/>
        </w:r>
        <w:r w:rsidR="0050469D">
          <w:rPr>
            <w:noProof/>
            <w:webHidden/>
          </w:rPr>
          <w:t>97</w:t>
        </w:r>
        <w:r w:rsidR="0050469D">
          <w:rPr>
            <w:noProof/>
            <w:webHidden/>
          </w:rPr>
          <w:fldChar w:fldCharType="end"/>
        </w:r>
      </w:hyperlink>
    </w:p>
    <w:p w14:paraId="0905A164" w14:textId="11C24F6D" w:rsidR="001F1E4D" w:rsidRPr="006C7C68" w:rsidRDefault="00484F6C" w:rsidP="00AA60D4">
      <w:pPr>
        <w:rPr>
          <w:rStyle w:val="Hiperligao"/>
          <w:noProof/>
          <w:color w:val="auto"/>
          <w:u w:val="none"/>
          <w:lang w:val="en-US"/>
        </w:rPr>
      </w:pPr>
      <w:r>
        <w:rPr>
          <w:rStyle w:val="Hiperligao"/>
          <w:noProof/>
          <w:color w:val="auto"/>
          <w:u w:val="none"/>
          <w:lang w:val="en-US"/>
        </w:rPr>
        <w:fldChar w:fldCharType="end"/>
      </w:r>
    </w:p>
    <w:p w14:paraId="0905A165" w14:textId="77777777" w:rsidR="004A6464" w:rsidRPr="006C7C68" w:rsidRDefault="004A6464" w:rsidP="00AA60D4">
      <w:pPr>
        <w:rPr>
          <w:rStyle w:val="Hiperligao"/>
          <w:noProof/>
          <w:color w:val="auto"/>
          <w:u w:val="none"/>
          <w:lang w:val="en-US"/>
        </w:rPr>
      </w:pPr>
      <w:r w:rsidRPr="006C7C68">
        <w:rPr>
          <w:rStyle w:val="Hiperligao"/>
          <w:noProof/>
          <w:color w:val="auto"/>
          <w:u w:val="none"/>
          <w:lang w:val="en-US"/>
        </w:rPr>
        <w:br w:type="page"/>
      </w:r>
    </w:p>
    <w:p w14:paraId="0905A166" w14:textId="77777777" w:rsidR="00AA60D4" w:rsidRPr="002A4B1A" w:rsidRDefault="00AA60D4" w:rsidP="00AA60D4">
      <w:pPr>
        <w:pStyle w:val="Cabealhodondice"/>
      </w:pPr>
      <w:r w:rsidRPr="002A4B1A">
        <w:lastRenderedPageBreak/>
        <w:t>Índice de Tabelas</w:t>
      </w:r>
    </w:p>
    <w:p w14:paraId="0905A167" w14:textId="77777777" w:rsidR="00AA60D4" w:rsidRPr="002A4B1A" w:rsidRDefault="00AA60D4" w:rsidP="00AA60D4">
      <w:pPr>
        <w:rPr>
          <w:rStyle w:val="Hiperligao"/>
          <w:noProof/>
          <w:color w:val="auto"/>
          <w:u w:val="none"/>
        </w:rPr>
      </w:pPr>
    </w:p>
    <w:p w14:paraId="46B15B7A" w14:textId="65704676" w:rsidR="0050469D" w:rsidRDefault="00553446">
      <w:pPr>
        <w:pStyle w:val="ndicedeilustraes"/>
        <w:tabs>
          <w:tab w:val="right" w:leader="dot" w:pos="9038"/>
        </w:tabs>
        <w:rPr>
          <w:rFonts w:eastAsiaTheme="minorEastAsia" w:cstheme="minorBidi"/>
          <w:caps w:val="0"/>
          <w:noProof/>
          <w:sz w:val="22"/>
          <w:szCs w:val="22"/>
          <w:lang w:eastAsia="pt-PT"/>
        </w:rPr>
      </w:pPr>
      <w:r>
        <w:rPr>
          <w:rStyle w:val="Hiperligao"/>
          <w:noProof/>
          <w:color w:val="auto"/>
          <w:u w:val="none"/>
          <w:lang w:val="en-US"/>
        </w:rPr>
        <w:fldChar w:fldCharType="begin"/>
      </w:r>
      <w:r>
        <w:rPr>
          <w:rStyle w:val="Hiperligao"/>
          <w:noProof/>
          <w:color w:val="auto"/>
          <w:u w:val="none"/>
          <w:lang w:val="en-US"/>
        </w:rPr>
        <w:instrText xml:space="preserve"> TOC \h \z \c "Tabela" </w:instrText>
      </w:r>
      <w:r>
        <w:rPr>
          <w:rStyle w:val="Hiperligao"/>
          <w:noProof/>
          <w:color w:val="auto"/>
          <w:u w:val="none"/>
          <w:lang w:val="en-US"/>
        </w:rPr>
        <w:fldChar w:fldCharType="separate"/>
      </w:r>
      <w:hyperlink w:anchor="_Toc511124838" w:history="1">
        <w:r w:rsidR="0050469D" w:rsidRPr="00EC0F11">
          <w:rPr>
            <w:rStyle w:val="Hiperligao"/>
            <w:noProof/>
          </w:rPr>
          <w:t>Tabela 1 - Características dos artigos e casos descritos</w:t>
        </w:r>
        <w:r w:rsidR="0050469D">
          <w:rPr>
            <w:noProof/>
            <w:webHidden/>
          </w:rPr>
          <w:tab/>
        </w:r>
        <w:r w:rsidR="0050469D">
          <w:rPr>
            <w:noProof/>
            <w:webHidden/>
          </w:rPr>
          <w:fldChar w:fldCharType="begin"/>
        </w:r>
        <w:r w:rsidR="0050469D">
          <w:rPr>
            <w:noProof/>
            <w:webHidden/>
          </w:rPr>
          <w:instrText xml:space="preserve"> PAGEREF _Toc511124838 \h </w:instrText>
        </w:r>
        <w:r w:rsidR="0050469D">
          <w:rPr>
            <w:noProof/>
            <w:webHidden/>
          </w:rPr>
        </w:r>
        <w:r w:rsidR="0050469D">
          <w:rPr>
            <w:noProof/>
            <w:webHidden/>
          </w:rPr>
          <w:fldChar w:fldCharType="separate"/>
        </w:r>
        <w:r w:rsidR="0050469D">
          <w:rPr>
            <w:noProof/>
            <w:webHidden/>
          </w:rPr>
          <w:t>45</w:t>
        </w:r>
        <w:r w:rsidR="0050469D">
          <w:rPr>
            <w:noProof/>
            <w:webHidden/>
          </w:rPr>
          <w:fldChar w:fldCharType="end"/>
        </w:r>
      </w:hyperlink>
    </w:p>
    <w:p w14:paraId="1D0F3223" w14:textId="4468E970" w:rsidR="0050469D" w:rsidRDefault="00A8326E">
      <w:pPr>
        <w:pStyle w:val="ndicedeilustraes"/>
        <w:tabs>
          <w:tab w:val="right" w:leader="dot" w:pos="9038"/>
        </w:tabs>
        <w:rPr>
          <w:rFonts w:eastAsiaTheme="minorEastAsia" w:cstheme="minorBidi"/>
          <w:caps w:val="0"/>
          <w:noProof/>
          <w:sz w:val="22"/>
          <w:szCs w:val="22"/>
          <w:lang w:eastAsia="pt-PT"/>
        </w:rPr>
      </w:pPr>
      <w:hyperlink w:anchor="_Toc511124839" w:history="1">
        <w:r w:rsidR="0050469D" w:rsidRPr="00EC0F11">
          <w:rPr>
            <w:rStyle w:val="Hiperligao"/>
            <w:noProof/>
          </w:rPr>
          <w:t>Tabela 2 - Avaliação com SUS (System Usability Scale)</w:t>
        </w:r>
        <w:r w:rsidR="0050469D">
          <w:rPr>
            <w:noProof/>
            <w:webHidden/>
          </w:rPr>
          <w:tab/>
        </w:r>
        <w:r w:rsidR="0050469D">
          <w:rPr>
            <w:noProof/>
            <w:webHidden/>
          </w:rPr>
          <w:fldChar w:fldCharType="begin"/>
        </w:r>
        <w:r w:rsidR="0050469D">
          <w:rPr>
            <w:noProof/>
            <w:webHidden/>
          </w:rPr>
          <w:instrText xml:space="preserve"> PAGEREF _Toc511124839 \h </w:instrText>
        </w:r>
        <w:r w:rsidR="0050469D">
          <w:rPr>
            <w:noProof/>
            <w:webHidden/>
          </w:rPr>
        </w:r>
        <w:r w:rsidR="0050469D">
          <w:rPr>
            <w:noProof/>
            <w:webHidden/>
          </w:rPr>
          <w:fldChar w:fldCharType="separate"/>
        </w:r>
        <w:r w:rsidR="0050469D">
          <w:rPr>
            <w:noProof/>
            <w:webHidden/>
          </w:rPr>
          <w:t>74</w:t>
        </w:r>
        <w:r w:rsidR="0050469D">
          <w:rPr>
            <w:noProof/>
            <w:webHidden/>
          </w:rPr>
          <w:fldChar w:fldCharType="end"/>
        </w:r>
      </w:hyperlink>
    </w:p>
    <w:p w14:paraId="6B0321E2" w14:textId="34D618DC" w:rsidR="0050469D" w:rsidRDefault="00A8326E">
      <w:pPr>
        <w:pStyle w:val="ndicedeilustraes"/>
        <w:tabs>
          <w:tab w:val="right" w:leader="dot" w:pos="9038"/>
        </w:tabs>
        <w:rPr>
          <w:rFonts w:eastAsiaTheme="minorEastAsia" w:cstheme="minorBidi"/>
          <w:caps w:val="0"/>
          <w:noProof/>
          <w:sz w:val="22"/>
          <w:szCs w:val="22"/>
          <w:lang w:eastAsia="pt-PT"/>
        </w:rPr>
      </w:pPr>
      <w:hyperlink w:anchor="_Toc511124840" w:history="1">
        <w:r w:rsidR="0050469D" w:rsidRPr="00EC0F11">
          <w:rPr>
            <w:rStyle w:val="Hiperligao"/>
            <w:noProof/>
          </w:rPr>
          <w:t>Tabela 3 - Sugestões de Melhoria dos Utilizadores</w:t>
        </w:r>
        <w:r w:rsidR="0050469D">
          <w:rPr>
            <w:noProof/>
            <w:webHidden/>
          </w:rPr>
          <w:tab/>
        </w:r>
        <w:r w:rsidR="0050469D">
          <w:rPr>
            <w:noProof/>
            <w:webHidden/>
          </w:rPr>
          <w:fldChar w:fldCharType="begin"/>
        </w:r>
        <w:r w:rsidR="0050469D">
          <w:rPr>
            <w:noProof/>
            <w:webHidden/>
          </w:rPr>
          <w:instrText xml:space="preserve"> PAGEREF _Toc511124840 \h </w:instrText>
        </w:r>
        <w:r w:rsidR="0050469D">
          <w:rPr>
            <w:noProof/>
            <w:webHidden/>
          </w:rPr>
        </w:r>
        <w:r w:rsidR="0050469D">
          <w:rPr>
            <w:noProof/>
            <w:webHidden/>
          </w:rPr>
          <w:fldChar w:fldCharType="separate"/>
        </w:r>
        <w:r w:rsidR="0050469D">
          <w:rPr>
            <w:noProof/>
            <w:webHidden/>
          </w:rPr>
          <w:t>75</w:t>
        </w:r>
        <w:r w:rsidR="0050469D">
          <w:rPr>
            <w:noProof/>
            <w:webHidden/>
          </w:rPr>
          <w:fldChar w:fldCharType="end"/>
        </w:r>
      </w:hyperlink>
    </w:p>
    <w:p w14:paraId="7237CBA4" w14:textId="21C5886F" w:rsidR="0050469D" w:rsidRDefault="00A8326E">
      <w:pPr>
        <w:pStyle w:val="ndicedeilustraes"/>
        <w:tabs>
          <w:tab w:val="right" w:leader="dot" w:pos="9038"/>
        </w:tabs>
        <w:rPr>
          <w:rFonts w:eastAsiaTheme="minorEastAsia" w:cstheme="minorBidi"/>
          <w:caps w:val="0"/>
          <w:noProof/>
          <w:sz w:val="22"/>
          <w:szCs w:val="22"/>
          <w:lang w:eastAsia="pt-PT"/>
        </w:rPr>
      </w:pPr>
      <w:hyperlink w:anchor="_Toc511124841" w:history="1">
        <w:r w:rsidR="0050469D" w:rsidRPr="00EC0F11">
          <w:rPr>
            <w:rStyle w:val="Hiperligao"/>
            <w:noProof/>
          </w:rPr>
          <w:t>Tabela 4 - Avaliação SUS após teste</w:t>
        </w:r>
        <w:r w:rsidR="0050469D">
          <w:rPr>
            <w:noProof/>
            <w:webHidden/>
          </w:rPr>
          <w:tab/>
        </w:r>
        <w:r w:rsidR="0050469D">
          <w:rPr>
            <w:noProof/>
            <w:webHidden/>
          </w:rPr>
          <w:fldChar w:fldCharType="begin"/>
        </w:r>
        <w:r w:rsidR="0050469D">
          <w:rPr>
            <w:noProof/>
            <w:webHidden/>
          </w:rPr>
          <w:instrText xml:space="preserve"> PAGEREF _Toc511124841 \h </w:instrText>
        </w:r>
        <w:r w:rsidR="0050469D">
          <w:rPr>
            <w:noProof/>
            <w:webHidden/>
          </w:rPr>
        </w:r>
        <w:r w:rsidR="0050469D">
          <w:rPr>
            <w:noProof/>
            <w:webHidden/>
          </w:rPr>
          <w:fldChar w:fldCharType="separate"/>
        </w:r>
        <w:r w:rsidR="0050469D">
          <w:rPr>
            <w:noProof/>
            <w:webHidden/>
          </w:rPr>
          <w:t>98</w:t>
        </w:r>
        <w:r w:rsidR="0050469D">
          <w:rPr>
            <w:noProof/>
            <w:webHidden/>
          </w:rPr>
          <w:fldChar w:fldCharType="end"/>
        </w:r>
      </w:hyperlink>
    </w:p>
    <w:p w14:paraId="0905A16B" w14:textId="539999E2" w:rsidR="004A6464" w:rsidRPr="00553446" w:rsidRDefault="00553446" w:rsidP="0070556F">
      <w:pPr>
        <w:rPr>
          <w:rStyle w:val="Hiperligao"/>
          <w:noProof/>
          <w:color w:val="auto"/>
          <w:u w:val="none"/>
          <w:lang w:val="en-US"/>
        </w:rPr>
      </w:pPr>
      <w:r>
        <w:rPr>
          <w:rStyle w:val="Hiperligao"/>
          <w:noProof/>
          <w:color w:val="auto"/>
          <w:u w:val="none"/>
          <w:lang w:val="en-US"/>
        </w:rPr>
        <w:fldChar w:fldCharType="end"/>
      </w:r>
    </w:p>
    <w:p w14:paraId="3B055D25" w14:textId="037710B5" w:rsidR="00A03DDF" w:rsidRPr="00553446" w:rsidRDefault="00A03DDF">
      <w:pPr>
        <w:spacing w:after="200"/>
        <w:rPr>
          <w:rStyle w:val="Hiperligao"/>
          <w:noProof/>
          <w:color w:val="auto"/>
          <w:u w:val="none"/>
          <w:lang w:val="en-US"/>
        </w:rPr>
      </w:pPr>
      <w:r w:rsidRPr="00553446">
        <w:rPr>
          <w:rStyle w:val="Hiperligao"/>
          <w:noProof/>
          <w:color w:val="auto"/>
          <w:u w:val="none"/>
          <w:lang w:val="en-US"/>
        </w:rPr>
        <w:br w:type="page"/>
      </w:r>
    </w:p>
    <w:p w14:paraId="09C89D3D" w14:textId="77777777" w:rsidR="0070556F" w:rsidRPr="00553446" w:rsidRDefault="0070556F" w:rsidP="0070556F">
      <w:pPr>
        <w:rPr>
          <w:rStyle w:val="Hiperligao"/>
          <w:noProof/>
          <w:color w:val="auto"/>
          <w:u w:val="none"/>
          <w:lang w:val="en-US"/>
        </w:rPr>
      </w:pPr>
    </w:p>
    <w:p w14:paraId="30B0CE78" w14:textId="5D3129FA" w:rsidR="0070556F" w:rsidRPr="00553446" w:rsidRDefault="0070556F" w:rsidP="0070556F">
      <w:pPr>
        <w:rPr>
          <w:rStyle w:val="Hiperligao"/>
          <w:noProof/>
          <w:color w:val="auto"/>
          <w:u w:val="none"/>
          <w:lang w:val="en-US"/>
        </w:rPr>
      </w:pPr>
    </w:p>
    <w:p w14:paraId="42244791" w14:textId="6C9A2BE3" w:rsidR="0070556F" w:rsidRPr="00553446" w:rsidRDefault="0070556F" w:rsidP="0070556F">
      <w:pPr>
        <w:rPr>
          <w:rStyle w:val="Hiperligao"/>
          <w:noProof/>
          <w:color w:val="auto"/>
          <w:u w:val="none"/>
          <w:lang w:val="en-US"/>
        </w:rPr>
      </w:pPr>
    </w:p>
    <w:p w14:paraId="7192A564" w14:textId="41789754" w:rsidR="0070556F" w:rsidRPr="00553446" w:rsidRDefault="0070556F" w:rsidP="0070556F">
      <w:pPr>
        <w:rPr>
          <w:rStyle w:val="Hiperligao"/>
          <w:noProof/>
          <w:color w:val="auto"/>
          <w:u w:val="none"/>
          <w:lang w:val="en-US"/>
        </w:rPr>
      </w:pPr>
    </w:p>
    <w:p w14:paraId="4A525AF0" w14:textId="77777777" w:rsidR="0070556F" w:rsidRPr="00553446" w:rsidRDefault="0070556F" w:rsidP="0070556F">
      <w:pPr>
        <w:rPr>
          <w:rStyle w:val="Hiperligao"/>
          <w:noProof/>
          <w:color w:val="auto"/>
          <w:u w:val="none"/>
          <w:lang w:val="en-US"/>
        </w:rPr>
        <w:sectPr w:rsidR="0070556F" w:rsidRPr="00553446" w:rsidSect="000D2E53">
          <w:type w:val="evenPage"/>
          <w:pgSz w:w="11906" w:h="16838" w:code="9"/>
          <w:pgMar w:top="1440" w:right="1440" w:bottom="1440" w:left="1418" w:header="708" w:footer="708" w:gutter="0"/>
          <w:pgNumType w:fmt="lowerRoman"/>
          <w:cols w:space="708"/>
          <w:docGrid w:linePitch="360"/>
        </w:sectPr>
      </w:pPr>
    </w:p>
    <w:p w14:paraId="639149E1" w14:textId="021AEE05" w:rsidR="00A03DDF" w:rsidRPr="002A4B1A" w:rsidRDefault="00A03DDF" w:rsidP="00A03DDF">
      <w:pPr>
        <w:pStyle w:val="Cabealhodondice"/>
      </w:pPr>
      <w:r>
        <w:lastRenderedPageBreak/>
        <w:t>Lista de Abreviaturas</w:t>
      </w:r>
    </w:p>
    <w:p w14:paraId="57CC35E5" w14:textId="77777777" w:rsidR="00A03DDF" w:rsidRPr="002C6FB1" w:rsidRDefault="00A03DDF" w:rsidP="00A03DDF">
      <w:pPr>
        <w:rPr>
          <w:rStyle w:val="Hiperligao"/>
          <w:noProof/>
          <w:color w:val="auto"/>
          <w:u w:val="none"/>
        </w:rPr>
      </w:pPr>
    </w:p>
    <w:tbl>
      <w:tblPr>
        <w:tblStyle w:val="Tabelacomgrelha"/>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242"/>
        <w:gridCol w:w="7564"/>
      </w:tblGrid>
      <w:tr w:rsidR="00A03DDF" w:rsidRPr="002C6FB1" w14:paraId="1F1F2C62" w14:textId="77777777" w:rsidTr="00553446">
        <w:tc>
          <w:tcPr>
            <w:tcW w:w="1242" w:type="dxa"/>
          </w:tcPr>
          <w:p w14:paraId="7BAFA353" w14:textId="60CC2C48" w:rsidR="00A03DDF" w:rsidRPr="002C6FB1" w:rsidRDefault="00A03DDF" w:rsidP="00AA60D4">
            <w:pPr>
              <w:rPr>
                <w:rStyle w:val="Hiperligao"/>
                <w:noProof/>
                <w:color w:val="auto"/>
                <w:u w:val="none"/>
                <w:lang w:val="en-US"/>
              </w:rPr>
            </w:pPr>
            <w:r w:rsidRPr="002C6FB1">
              <w:rPr>
                <w:rStyle w:val="Hiperligao"/>
                <w:noProof/>
                <w:color w:val="auto"/>
                <w:u w:val="none"/>
                <w:lang w:val="en-US"/>
              </w:rPr>
              <w:t>HMI</w:t>
            </w:r>
          </w:p>
        </w:tc>
        <w:tc>
          <w:tcPr>
            <w:tcW w:w="7564" w:type="dxa"/>
          </w:tcPr>
          <w:p w14:paraId="1C19A6C2" w14:textId="628ADC45" w:rsidR="00A03DDF" w:rsidRPr="002C6FB1" w:rsidRDefault="00A03DDF" w:rsidP="00AA60D4">
            <w:pPr>
              <w:rPr>
                <w:rStyle w:val="Hiperligao"/>
                <w:noProof/>
                <w:color w:val="auto"/>
                <w:u w:val="none"/>
                <w:lang w:val="en-US"/>
              </w:rPr>
            </w:pPr>
            <w:r w:rsidRPr="002C6FB1">
              <w:rPr>
                <w:rStyle w:val="Hiperligao"/>
                <w:noProof/>
                <w:color w:val="auto"/>
                <w:u w:val="none"/>
                <w:lang w:val="en-US"/>
              </w:rPr>
              <w:t>Human-</w:t>
            </w:r>
            <w:r w:rsidR="009B17B1">
              <w:rPr>
                <w:rStyle w:val="Hiperligao"/>
                <w:noProof/>
                <w:color w:val="auto"/>
                <w:u w:val="none"/>
                <w:lang w:val="en-US"/>
              </w:rPr>
              <w:t>M</w:t>
            </w:r>
            <w:r w:rsidRPr="002C6FB1">
              <w:rPr>
                <w:rStyle w:val="Hiperligao"/>
                <w:noProof/>
                <w:color w:val="auto"/>
                <w:u w:val="none"/>
                <w:lang w:val="en-US"/>
              </w:rPr>
              <w:t xml:space="preserve">achine </w:t>
            </w:r>
            <w:r w:rsidR="009B17B1">
              <w:rPr>
                <w:rStyle w:val="Hiperligao"/>
                <w:noProof/>
                <w:color w:val="auto"/>
                <w:u w:val="none"/>
                <w:lang w:val="en-US"/>
              </w:rPr>
              <w:t>I</w:t>
            </w:r>
            <w:r w:rsidRPr="002C6FB1">
              <w:rPr>
                <w:rStyle w:val="Hiperligao"/>
                <w:noProof/>
                <w:color w:val="auto"/>
                <w:u w:val="none"/>
                <w:lang w:val="en-US"/>
              </w:rPr>
              <w:t>nterface (interface homem-máquina)</w:t>
            </w:r>
          </w:p>
        </w:tc>
      </w:tr>
      <w:tr w:rsidR="00A03DDF" w:rsidRPr="002C6FB1" w14:paraId="4EA96178" w14:textId="77777777" w:rsidTr="00553446">
        <w:tc>
          <w:tcPr>
            <w:tcW w:w="1242" w:type="dxa"/>
          </w:tcPr>
          <w:p w14:paraId="09F65F28" w14:textId="6311492F" w:rsidR="00A03DDF" w:rsidRPr="002C6FB1" w:rsidRDefault="00A03DDF" w:rsidP="00AA60D4">
            <w:pPr>
              <w:rPr>
                <w:rStyle w:val="Hiperligao"/>
                <w:noProof/>
                <w:color w:val="auto"/>
                <w:u w:val="none"/>
                <w:lang w:val="en-US"/>
              </w:rPr>
            </w:pPr>
            <w:commentRangeStart w:id="13"/>
            <w:r w:rsidRPr="002C6FB1">
              <w:rPr>
                <w:rStyle w:val="Hiperligao"/>
                <w:noProof/>
                <w:color w:val="auto"/>
                <w:u w:val="none"/>
                <w:lang w:val="en-US"/>
              </w:rPr>
              <w:t>PAC</w:t>
            </w:r>
            <w:commentRangeEnd w:id="13"/>
            <w:r w:rsidR="009B17B1">
              <w:rPr>
                <w:rStyle w:val="Refdecomentrio"/>
              </w:rPr>
              <w:commentReference w:id="13"/>
            </w:r>
          </w:p>
        </w:tc>
        <w:tc>
          <w:tcPr>
            <w:tcW w:w="7564" w:type="dxa"/>
          </w:tcPr>
          <w:p w14:paraId="4BAD33CF" w14:textId="1701DE30" w:rsidR="00A03DDF" w:rsidRPr="002C6FB1" w:rsidRDefault="00A03DDF" w:rsidP="00AA60D4">
            <w:pPr>
              <w:rPr>
                <w:rStyle w:val="Hiperligao"/>
                <w:noProof/>
                <w:color w:val="auto"/>
                <w:u w:val="none"/>
                <w:lang w:val="en-US"/>
              </w:rPr>
            </w:pPr>
            <w:r w:rsidRPr="002C6FB1">
              <w:rPr>
                <w:rStyle w:val="Hiperligao"/>
                <w:noProof/>
                <w:color w:val="auto"/>
                <w:u w:val="none"/>
                <w:lang w:val="en-US"/>
              </w:rPr>
              <w:t>Programmable Automation Controllers</w:t>
            </w:r>
          </w:p>
        </w:tc>
      </w:tr>
      <w:tr w:rsidR="00A03DDF" w:rsidRPr="002C6FB1" w14:paraId="0042ED6E" w14:textId="77777777" w:rsidTr="00553446">
        <w:tc>
          <w:tcPr>
            <w:tcW w:w="1242" w:type="dxa"/>
          </w:tcPr>
          <w:p w14:paraId="530D0731" w14:textId="0E55F216" w:rsidR="00A03DDF" w:rsidRPr="002C6FB1" w:rsidRDefault="00A03DDF" w:rsidP="00AA60D4">
            <w:pPr>
              <w:rPr>
                <w:rStyle w:val="Hiperligao"/>
                <w:noProof/>
                <w:color w:val="auto"/>
                <w:u w:val="none"/>
                <w:lang w:val="en-US"/>
              </w:rPr>
            </w:pPr>
            <w:r w:rsidRPr="002C6FB1">
              <w:rPr>
                <w:rStyle w:val="Hiperligao"/>
                <w:noProof/>
                <w:color w:val="auto"/>
                <w:u w:val="none"/>
                <w:lang w:val="en-US"/>
              </w:rPr>
              <w:t>PLC</w:t>
            </w:r>
          </w:p>
        </w:tc>
        <w:tc>
          <w:tcPr>
            <w:tcW w:w="7564" w:type="dxa"/>
          </w:tcPr>
          <w:p w14:paraId="35D9D165" w14:textId="2EF01142" w:rsidR="00A03DDF" w:rsidRPr="002C6FB1" w:rsidRDefault="00A03DDF" w:rsidP="00AA60D4">
            <w:pPr>
              <w:rPr>
                <w:rStyle w:val="Hiperligao"/>
                <w:noProof/>
                <w:color w:val="auto"/>
                <w:u w:val="none"/>
              </w:rPr>
            </w:pPr>
            <w:r w:rsidRPr="002C6FB1">
              <w:rPr>
                <w:rStyle w:val="Hiperligao"/>
                <w:noProof/>
                <w:color w:val="auto"/>
                <w:u w:val="none"/>
              </w:rPr>
              <w:t>Programmable Logical Controllers (controlador lógico programável)</w:t>
            </w:r>
          </w:p>
        </w:tc>
      </w:tr>
      <w:tr w:rsidR="00A03DDF" w:rsidRPr="002C6FB1" w14:paraId="24866430" w14:textId="77777777" w:rsidTr="00553446">
        <w:tc>
          <w:tcPr>
            <w:tcW w:w="1242" w:type="dxa"/>
          </w:tcPr>
          <w:p w14:paraId="229B515B" w14:textId="3F561BC0" w:rsidR="00A03DDF" w:rsidRPr="002C6FB1" w:rsidRDefault="00A03DDF" w:rsidP="00AA60D4">
            <w:pPr>
              <w:rPr>
                <w:rStyle w:val="Hiperligao"/>
                <w:noProof/>
                <w:color w:val="auto"/>
                <w:u w:val="none"/>
                <w:lang w:val="en-US"/>
              </w:rPr>
            </w:pPr>
            <w:r w:rsidRPr="002C6FB1">
              <w:rPr>
                <w:rStyle w:val="Hiperligao"/>
                <w:noProof/>
                <w:color w:val="auto"/>
                <w:u w:val="none"/>
                <w:lang w:val="en-US"/>
              </w:rPr>
              <w:t>SCADA</w:t>
            </w:r>
          </w:p>
        </w:tc>
        <w:tc>
          <w:tcPr>
            <w:tcW w:w="7564" w:type="dxa"/>
          </w:tcPr>
          <w:p w14:paraId="3B8CD2F9" w14:textId="4B1A69A5" w:rsidR="00A03DDF" w:rsidRPr="002C6FB1" w:rsidRDefault="00A03DDF" w:rsidP="00AA60D4">
            <w:pPr>
              <w:rPr>
                <w:rStyle w:val="Hiperligao"/>
                <w:noProof/>
                <w:color w:val="auto"/>
                <w:u w:val="none"/>
              </w:rPr>
            </w:pPr>
            <w:r w:rsidRPr="002C6FB1">
              <w:rPr>
                <w:rStyle w:val="Hiperligao"/>
                <w:noProof/>
                <w:color w:val="auto"/>
                <w:u w:val="none"/>
              </w:rPr>
              <w:t>Supervisory Control and Data Acquisition</w:t>
            </w:r>
            <w:r w:rsidR="00D37FB2" w:rsidRPr="002C6FB1">
              <w:rPr>
                <w:rStyle w:val="Hiperligao"/>
                <w:noProof/>
                <w:color w:val="auto"/>
                <w:u w:val="none"/>
              </w:rPr>
              <w:t xml:space="preserve"> (Controlo Supervisório e Aquisição de Dados)</w:t>
            </w:r>
          </w:p>
        </w:tc>
      </w:tr>
      <w:tr w:rsidR="00A03DDF" w:rsidRPr="00A8326E" w14:paraId="3D35857E" w14:textId="77777777" w:rsidTr="00553446">
        <w:tc>
          <w:tcPr>
            <w:tcW w:w="1242" w:type="dxa"/>
          </w:tcPr>
          <w:p w14:paraId="52BE5516" w14:textId="71AC3D6C" w:rsidR="00A03DDF" w:rsidRPr="002C6FB1" w:rsidRDefault="008C65EE" w:rsidP="00AA60D4">
            <w:pPr>
              <w:rPr>
                <w:rStyle w:val="Hiperligao"/>
                <w:noProof/>
                <w:color w:val="auto"/>
                <w:u w:val="none"/>
                <w:lang w:val="en-US"/>
              </w:rPr>
            </w:pPr>
            <w:r w:rsidRPr="002C6FB1">
              <w:rPr>
                <w:rStyle w:val="Hiperligao"/>
                <w:noProof/>
                <w:color w:val="auto"/>
                <w:u w:val="none"/>
                <w:lang w:val="en-US"/>
              </w:rPr>
              <w:t>OPC</w:t>
            </w:r>
          </w:p>
        </w:tc>
        <w:tc>
          <w:tcPr>
            <w:tcW w:w="7564" w:type="dxa"/>
          </w:tcPr>
          <w:p w14:paraId="6AD30A0D" w14:textId="17193E7D" w:rsidR="00A03DDF" w:rsidRPr="002C6FB1" w:rsidRDefault="008C65EE" w:rsidP="00AA60D4">
            <w:pPr>
              <w:rPr>
                <w:rStyle w:val="Hiperligao"/>
                <w:noProof/>
                <w:color w:val="auto"/>
                <w:u w:val="none"/>
                <w:lang w:val="en-US"/>
              </w:rPr>
            </w:pPr>
            <w:r w:rsidRPr="002C6FB1">
              <w:rPr>
                <w:rStyle w:val="Hiperligao"/>
                <w:noProof/>
                <w:color w:val="auto"/>
                <w:u w:val="none"/>
                <w:lang w:val="en-US"/>
              </w:rPr>
              <w:t>OLE (Object Linking and Embedding) for Process Control</w:t>
            </w:r>
          </w:p>
        </w:tc>
      </w:tr>
      <w:tr w:rsidR="00A03DDF" w:rsidRPr="002C6FB1" w14:paraId="06C72C5B" w14:textId="77777777" w:rsidTr="00553446">
        <w:tc>
          <w:tcPr>
            <w:tcW w:w="1242" w:type="dxa"/>
          </w:tcPr>
          <w:p w14:paraId="494EF47C" w14:textId="4022EEB4" w:rsidR="00A03DDF" w:rsidRPr="002C6FB1" w:rsidRDefault="00D848C2" w:rsidP="00AA60D4">
            <w:pPr>
              <w:rPr>
                <w:rStyle w:val="Hiperligao"/>
                <w:noProof/>
                <w:color w:val="auto"/>
                <w:u w:val="none"/>
                <w:lang w:val="en-US"/>
              </w:rPr>
            </w:pPr>
            <w:r w:rsidRPr="002C6FB1">
              <w:rPr>
                <w:rStyle w:val="Hiperligao"/>
                <w:noProof/>
                <w:color w:val="auto"/>
                <w:u w:val="none"/>
                <w:lang w:val="en-US"/>
              </w:rPr>
              <w:t>CSS</w:t>
            </w:r>
          </w:p>
        </w:tc>
        <w:tc>
          <w:tcPr>
            <w:tcW w:w="7564" w:type="dxa"/>
          </w:tcPr>
          <w:p w14:paraId="75061E59" w14:textId="6B9FAA5D" w:rsidR="00A03DDF" w:rsidRPr="002C6FB1" w:rsidRDefault="00D848C2" w:rsidP="00AA60D4">
            <w:pPr>
              <w:rPr>
                <w:rStyle w:val="Hiperligao"/>
                <w:noProof/>
                <w:color w:val="auto"/>
                <w:u w:val="none"/>
                <w:lang w:val="en-US"/>
              </w:rPr>
            </w:pPr>
            <w:r w:rsidRPr="002C6FB1">
              <w:rPr>
                <w:rStyle w:val="Hiperligao"/>
                <w:noProof/>
                <w:color w:val="auto"/>
                <w:u w:val="none"/>
                <w:lang w:val="en-US"/>
              </w:rPr>
              <w:t>Cascade Stylesheet</w:t>
            </w:r>
          </w:p>
        </w:tc>
      </w:tr>
      <w:tr w:rsidR="00A03DDF" w:rsidRPr="002C6FB1" w14:paraId="162A305F" w14:textId="77777777" w:rsidTr="00553446">
        <w:tc>
          <w:tcPr>
            <w:tcW w:w="1242" w:type="dxa"/>
          </w:tcPr>
          <w:p w14:paraId="21FD4174" w14:textId="49EBD3D7" w:rsidR="00A03DDF" w:rsidRPr="002C6FB1" w:rsidRDefault="0076658B" w:rsidP="00AA60D4">
            <w:pPr>
              <w:rPr>
                <w:rStyle w:val="Hiperligao"/>
                <w:noProof/>
                <w:color w:val="auto"/>
                <w:u w:val="none"/>
                <w:lang w:val="en-US"/>
              </w:rPr>
            </w:pPr>
            <w:r w:rsidRPr="002C6FB1">
              <w:rPr>
                <w:rStyle w:val="Hiperligao"/>
                <w:noProof/>
                <w:color w:val="auto"/>
                <w:u w:val="none"/>
                <w:lang w:val="en-US"/>
              </w:rPr>
              <w:t>CNC</w:t>
            </w:r>
          </w:p>
        </w:tc>
        <w:tc>
          <w:tcPr>
            <w:tcW w:w="7564" w:type="dxa"/>
          </w:tcPr>
          <w:p w14:paraId="0BC4C0EE" w14:textId="48B824A5" w:rsidR="00A03DDF" w:rsidRPr="002C6FB1" w:rsidRDefault="0076658B" w:rsidP="00AA60D4">
            <w:pPr>
              <w:rPr>
                <w:rStyle w:val="Hiperligao"/>
                <w:noProof/>
                <w:color w:val="auto"/>
                <w:u w:val="none"/>
                <w:lang w:val="en-US"/>
              </w:rPr>
            </w:pPr>
            <w:r w:rsidRPr="002C6FB1">
              <w:rPr>
                <w:rStyle w:val="Hiperligao"/>
                <w:noProof/>
                <w:color w:val="auto"/>
                <w:u w:val="none"/>
                <w:lang w:val="en-US"/>
              </w:rPr>
              <w:t>Comando Numérico Computorizado</w:t>
            </w:r>
          </w:p>
        </w:tc>
      </w:tr>
      <w:tr w:rsidR="00A03DDF" w:rsidRPr="002C6FB1" w14:paraId="4488633E" w14:textId="77777777" w:rsidTr="00553446">
        <w:tc>
          <w:tcPr>
            <w:tcW w:w="1242" w:type="dxa"/>
          </w:tcPr>
          <w:p w14:paraId="6B8E720B" w14:textId="22186288" w:rsidR="00A03DDF" w:rsidRPr="002C6FB1" w:rsidRDefault="00D37FB2" w:rsidP="00AA60D4">
            <w:pPr>
              <w:rPr>
                <w:rStyle w:val="Hiperligao"/>
                <w:noProof/>
                <w:color w:val="auto"/>
                <w:u w:val="none"/>
                <w:lang w:val="en-US"/>
              </w:rPr>
            </w:pPr>
            <w:r w:rsidRPr="002C6FB1">
              <w:rPr>
                <w:rStyle w:val="Hiperligao"/>
                <w:noProof/>
                <w:color w:val="auto"/>
                <w:u w:val="none"/>
                <w:lang w:val="en-US"/>
              </w:rPr>
              <w:t>NC</w:t>
            </w:r>
          </w:p>
        </w:tc>
        <w:tc>
          <w:tcPr>
            <w:tcW w:w="7564" w:type="dxa"/>
          </w:tcPr>
          <w:p w14:paraId="52B9FF6A" w14:textId="54E1EEFB" w:rsidR="00A03DDF" w:rsidRPr="002C6FB1" w:rsidRDefault="00D37FB2" w:rsidP="00AA60D4">
            <w:pPr>
              <w:rPr>
                <w:rStyle w:val="Hiperligao"/>
                <w:noProof/>
                <w:color w:val="auto"/>
                <w:u w:val="none"/>
                <w:lang w:val="en-US"/>
              </w:rPr>
            </w:pPr>
            <w:commentRangeStart w:id="14"/>
            <w:r w:rsidRPr="002C6FB1">
              <w:rPr>
                <w:rStyle w:val="Hiperligao"/>
                <w:noProof/>
                <w:color w:val="auto"/>
                <w:u w:val="none"/>
                <w:lang w:val="en-US"/>
              </w:rPr>
              <w:t>Numeric Control (Controlo Numérico)</w:t>
            </w:r>
            <w:commentRangeEnd w:id="14"/>
            <w:r w:rsidR="009B17B1">
              <w:rPr>
                <w:rStyle w:val="Refdecomentrio"/>
              </w:rPr>
              <w:commentReference w:id="14"/>
            </w:r>
          </w:p>
        </w:tc>
      </w:tr>
      <w:tr w:rsidR="0061678A" w:rsidRPr="002C6FB1" w14:paraId="571F7134" w14:textId="77777777" w:rsidTr="00553446">
        <w:tc>
          <w:tcPr>
            <w:tcW w:w="1242" w:type="dxa"/>
          </w:tcPr>
          <w:p w14:paraId="438730D9" w14:textId="44A168EC" w:rsidR="0061678A" w:rsidRPr="002C6FB1" w:rsidRDefault="0061678A" w:rsidP="00AA60D4">
            <w:pPr>
              <w:rPr>
                <w:rStyle w:val="Hiperligao"/>
                <w:noProof/>
                <w:color w:val="auto"/>
                <w:u w:val="none"/>
                <w:lang w:val="en-US"/>
              </w:rPr>
            </w:pPr>
            <w:r w:rsidRPr="002C6FB1">
              <w:rPr>
                <w:rStyle w:val="Hiperligao"/>
                <w:noProof/>
                <w:color w:val="auto"/>
                <w:u w:val="none"/>
                <w:lang w:val="en-US"/>
              </w:rPr>
              <w:t>ADS</w:t>
            </w:r>
          </w:p>
        </w:tc>
        <w:tc>
          <w:tcPr>
            <w:tcW w:w="7564" w:type="dxa"/>
          </w:tcPr>
          <w:p w14:paraId="3469BA5E" w14:textId="2EB7C6C1" w:rsidR="0061678A" w:rsidRPr="002C6FB1" w:rsidRDefault="0061678A" w:rsidP="00AA60D4">
            <w:pPr>
              <w:rPr>
                <w:rStyle w:val="Hiperligao"/>
                <w:noProof/>
                <w:color w:val="auto"/>
                <w:u w:val="none"/>
                <w:lang w:val="en-US"/>
              </w:rPr>
            </w:pPr>
            <w:r w:rsidRPr="002C6FB1">
              <w:rPr>
                <w:rStyle w:val="Hiperligao"/>
                <w:noProof/>
                <w:color w:val="auto"/>
                <w:u w:val="none"/>
                <w:lang w:val="en-US"/>
              </w:rPr>
              <w:t>Automation Device Specification</w:t>
            </w:r>
          </w:p>
        </w:tc>
      </w:tr>
      <w:tr w:rsidR="002D2567" w:rsidRPr="002C6FB1" w14:paraId="5E5667BE" w14:textId="77777777" w:rsidTr="00553446">
        <w:tc>
          <w:tcPr>
            <w:tcW w:w="1242" w:type="dxa"/>
          </w:tcPr>
          <w:p w14:paraId="044C896D" w14:textId="71521ED0" w:rsidR="002D2567" w:rsidRPr="002C6FB1" w:rsidRDefault="002D2567" w:rsidP="00AA60D4">
            <w:pPr>
              <w:rPr>
                <w:rStyle w:val="Hiperligao"/>
                <w:noProof/>
                <w:color w:val="auto"/>
                <w:u w:val="none"/>
                <w:lang w:val="en-US"/>
              </w:rPr>
            </w:pPr>
            <w:r w:rsidRPr="002C6FB1">
              <w:rPr>
                <w:rStyle w:val="Hiperligao"/>
                <w:noProof/>
                <w:color w:val="auto"/>
                <w:u w:val="none"/>
                <w:lang w:val="en-US"/>
              </w:rPr>
              <w:t>RA</w:t>
            </w:r>
          </w:p>
        </w:tc>
        <w:tc>
          <w:tcPr>
            <w:tcW w:w="7564" w:type="dxa"/>
          </w:tcPr>
          <w:p w14:paraId="0740DC77" w14:textId="7B0691AA" w:rsidR="002D2567" w:rsidRPr="002C6FB1" w:rsidRDefault="002D2567" w:rsidP="00AA60D4">
            <w:pPr>
              <w:rPr>
                <w:rStyle w:val="Hiperligao"/>
                <w:noProof/>
                <w:color w:val="auto"/>
                <w:u w:val="none"/>
                <w:lang w:val="en-US"/>
              </w:rPr>
            </w:pPr>
            <w:r w:rsidRPr="002C6FB1">
              <w:rPr>
                <w:rStyle w:val="Hiperligao"/>
                <w:noProof/>
                <w:color w:val="auto"/>
                <w:u w:val="none"/>
                <w:lang w:val="en-US"/>
              </w:rPr>
              <w:t>Realidade Aumentada</w:t>
            </w:r>
          </w:p>
        </w:tc>
      </w:tr>
      <w:tr w:rsidR="002A4EA1" w:rsidRPr="002C6FB1" w14:paraId="672DC896" w14:textId="77777777" w:rsidTr="00553446">
        <w:tc>
          <w:tcPr>
            <w:tcW w:w="1242" w:type="dxa"/>
          </w:tcPr>
          <w:p w14:paraId="52C22BFB" w14:textId="0BB24106" w:rsidR="002A4EA1" w:rsidRPr="002C6FB1" w:rsidRDefault="002A4EA1" w:rsidP="00AA60D4">
            <w:pPr>
              <w:rPr>
                <w:rStyle w:val="Hiperligao"/>
                <w:noProof/>
                <w:color w:val="auto"/>
                <w:u w:val="none"/>
                <w:lang w:val="en-US"/>
              </w:rPr>
            </w:pPr>
            <w:r w:rsidRPr="002C6FB1">
              <w:rPr>
                <w:rStyle w:val="Hiperligao"/>
                <w:noProof/>
                <w:color w:val="auto"/>
                <w:u w:val="none"/>
                <w:lang w:val="en-US"/>
              </w:rPr>
              <w:t>TI</w:t>
            </w:r>
          </w:p>
        </w:tc>
        <w:tc>
          <w:tcPr>
            <w:tcW w:w="7564" w:type="dxa"/>
          </w:tcPr>
          <w:p w14:paraId="7E1E303E" w14:textId="4D9EAD62" w:rsidR="002A4EA1" w:rsidRPr="002C6FB1" w:rsidRDefault="002A4EA1" w:rsidP="00AA60D4">
            <w:pPr>
              <w:rPr>
                <w:rStyle w:val="Hiperligao"/>
                <w:noProof/>
                <w:color w:val="auto"/>
                <w:u w:val="none"/>
                <w:lang w:val="en-US"/>
              </w:rPr>
            </w:pPr>
            <w:r w:rsidRPr="002C6FB1">
              <w:rPr>
                <w:rStyle w:val="Hiperligao"/>
                <w:noProof/>
                <w:color w:val="auto"/>
                <w:u w:val="none"/>
                <w:lang w:val="en-US"/>
              </w:rPr>
              <w:t>Tecnologias de Informação</w:t>
            </w:r>
          </w:p>
        </w:tc>
      </w:tr>
      <w:tr w:rsidR="002A4EA1" w:rsidRPr="002C6FB1" w14:paraId="1E422883" w14:textId="77777777" w:rsidTr="00553446">
        <w:tc>
          <w:tcPr>
            <w:tcW w:w="1242" w:type="dxa"/>
          </w:tcPr>
          <w:p w14:paraId="2C6509E4" w14:textId="4693BE61" w:rsidR="002A4EA1" w:rsidRPr="002C6FB1" w:rsidRDefault="002A4EA1" w:rsidP="00AA60D4">
            <w:pPr>
              <w:rPr>
                <w:rStyle w:val="Hiperligao"/>
                <w:noProof/>
                <w:color w:val="auto"/>
                <w:u w:val="none"/>
                <w:lang w:val="en-US"/>
              </w:rPr>
            </w:pPr>
            <w:r w:rsidRPr="002C6FB1">
              <w:rPr>
                <w:rStyle w:val="Hiperligao"/>
                <w:noProof/>
                <w:color w:val="auto"/>
                <w:u w:val="none"/>
                <w:lang w:val="en-US"/>
              </w:rPr>
              <w:t>TIC</w:t>
            </w:r>
          </w:p>
        </w:tc>
        <w:tc>
          <w:tcPr>
            <w:tcW w:w="7564" w:type="dxa"/>
          </w:tcPr>
          <w:p w14:paraId="3B393F67" w14:textId="46FD9B7C" w:rsidR="002A4EA1" w:rsidRPr="002C6FB1" w:rsidRDefault="002A4EA1" w:rsidP="00AA60D4">
            <w:pPr>
              <w:rPr>
                <w:rStyle w:val="Hiperligao"/>
                <w:noProof/>
                <w:color w:val="auto"/>
                <w:u w:val="none"/>
              </w:rPr>
            </w:pPr>
            <w:r w:rsidRPr="002C6FB1">
              <w:rPr>
                <w:rStyle w:val="Hiperligao"/>
                <w:noProof/>
                <w:color w:val="auto"/>
                <w:u w:val="none"/>
              </w:rPr>
              <w:t>Tecnologias de Informação e Comunicação</w:t>
            </w:r>
          </w:p>
        </w:tc>
      </w:tr>
    </w:tbl>
    <w:p w14:paraId="0905A177" w14:textId="2114B8C4" w:rsidR="00A03DDF" w:rsidRPr="002A4EA1" w:rsidRDefault="00A03DDF" w:rsidP="00AA60D4">
      <w:pPr>
        <w:rPr>
          <w:rStyle w:val="Hiperligao"/>
          <w:noProof/>
          <w:color w:val="auto"/>
          <w:u w:val="none"/>
        </w:rPr>
      </w:pPr>
    </w:p>
    <w:p w14:paraId="3300EC1B" w14:textId="77777777" w:rsidR="00A03DDF" w:rsidRPr="002A4EA1" w:rsidRDefault="00A03DDF">
      <w:pPr>
        <w:spacing w:after="200"/>
        <w:rPr>
          <w:rStyle w:val="Hiperligao"/>
          <w:noProof/>
          <w:color w:val="auto"/>
          <w:u w:val="none"/>
        </w:rPr>
      </w:pPr>
      <w:r w:rsidRPr="002A4EA1">
        <w:rPr>
          <w:rStyle w:val="Hiperligao"/>
          <w:noProof/>
          <w:color w:val="auto"/>
          <w:u w:val="none"/>
        </w:rPr>
        <w:br w:type="page"/>
      </w:r>
    </w:p>
    <w:p w14:paraId="175E8B5A" w14:textId="77777777" w:rsidR="002626CB" w:rsidRPr="002A4EA1" w:rsidRDefault="002626CB" w:rsidP="00AA60D4">
      <w:pPr>
        <w:rPr>
          <w:rStyle w:val="Hiperligao"/>
          <w:noProof/>
          <w:color w:val="auto"/>
          <w:u w:val="none"/>
        </w:rPr>
        <w:sectPr w:rsidR="002626CB" w:rsidRPr="002A4EA1" w:rsidSect="00D739F9">
          <w:type w:val="oddPage"/>
          <w:pgSz w:w="11906" w:h="16838" w:code="9"/>
          <w:pgMar w:top="1440" w:right="1440" w:bottom="1440" w:left="1800" w:header="708" w:footer="708" w:gutter="0"/>
          <w:pgNumType w:fmt="lowerRoman"/>
          <w:cols w:space="708"/>
          <w:docGrid w:linePitch="360"/>
        </w:sectPr>
      </w:pPr>
    </w:p>
    <w:p w14:paraId="0905A178" w14:textId="01F14EF9" w:rsidR="00952285" w:rsidRDefault="00B0736C" w:rsidP="00036B02">
      <w:pPr>
        <w:pStyle w:val="Cabealho1"/>
      </w:pPr>
      <w:bookmarkStart w:id="15" w:name="_Toc511124529"/>
      <w:r w:rsidRPr="002A4B1A">
        <w:lastRenderedPageBreak/>
        <w:t xml:space="preserve">1. </w:t>
      </w:r>
      <w:r w:rsidR="00952285" w:rsidRPr="002A4B1A">
        <w:t>Introdução</w:t>
      </w:r>
      <w:bookmarkEnd w:id="15"/>
    </w:p>
    <w:p w14:paraId="763F8DD2" w14:textId="60DDA648" w:rsidR="003C014D" w:rsidRDefault="003C014D" w:rsidP="007D66CA">
      <w:pPr>
        <w:pStyle w:val="Cabealho2"/>
        <w:ind w:left="1418" w:hanging="709"/>
      </w:pPr>
      <w:bookmarkStart w:id="16" w:name="_Toc511124530"/>
      <w:r w:rsidRPr="00FC52FE">
        <w:t>1.1 Contexto e Motivação</w:t>
      </w:r>
      <w:bookmarkEnd w:id="16"/>
    </w:p>
    <w:p w14:paraId="67A4DF63" w14:textId="33B51866" w:rsidR="007169AF" w:rsidRDefault="007169AF" w:rsidP="00882DE1">
      <w:r w:rsidRPr="003A51FA">
        <w:t>Com o rápido crescimento tecnoló</w:t>
      </w:r>
      <w:r w:rsidR="00AD3030">
        <w:t xml:space="preserve">gico ao longo dos últimos anos </w:t>
      </w:r>
      <w:r w:rsidRPr="003A51FA">
        <w:t xml:space="preserve">a integração de novas tendências tecnológicas tornou-se natural em qualquer área ou setor que beneficie das mesmas. Tecnologias emergentes como realidade aumentada, realidade virtual, entre outras, tendem a ser exploradas e embebidas nas mais variadas aplicações em diversos setores da indústria. Estes facilmente encontram a motivação certa para cada vez mais apostar em soluções </w:t>
      </w:r>
      <w:r w:rsidR="00036B02">
        <w:t>de alta tecnologia</w:t>
      </w:r>
      <w:r w:rsidRPr="003A51FA">
        <w:t xml:space="preserve"> dado que os ganhos são imensos e a não aposta pode resultar numa falta de inovação e consequentemente </w:t>
      </w:r>
      <w:r>
        <w:t xml:space="preserve">no </w:t>
      </w:r>
      <w:r w:rsidRPr="003A51FA">
        <w:t>não acompanha</w:t>
      </w:r>
      <w:r>
        <w:t>mento</w:t>
      </w:r>
      <w:r w:rsidRPr="003A51FA">
        <w:t xml:space="preserve"> </w:t>
      </w:r>
      <w:r>
        <w:t>d</w:t>
      </w:r>
      <w:r w:rsidRPr="003A51FA">
        <w:t>o trilho da evolução.</w:t>
      </w:r>
      <w:r>
        <w:t xml:space="preserve"> As </w:t>
      </w:r>
      <w:r w:rsidR="00484F6C" w:rsidRPr="00484F6C">
        <w:t>HMIs</w:t>
      </w:r>
      <w:r w:rsidR="000231A7">
        <w:t xml:space="preserve"> (</w:t>
      </w:r>
      <w:r w:rsidR="000231A7" w:rsidRPr="000231A7">
        <w:rPr>
          <w:i/>
        </w:rPr>
        <w:t>Human-Machine Interface</w:t>
      </w:r>
      <w:r w:rsidR="000231A7">
        <w:t>)</w:t>
      </w:r>
      <w:r>
        <w:t xml:space="preserve"> para controlo de processos de fabrico</w:t>
      </w:r>
      <w:r w:rsidRPr="003A51FA">
        <w:t xml:space="preserve"> não </w:t>
      </w:r>
      <w:r>
        <w:t>são</w:t>
      </w:r>
      <w:r w:rsidRPr="003A51FA">
        <w:t xml:space="preserve"> diferente</w:t>
      </w:r>
      <w:r>
        <w:t>s</w:t>
      </w:r>
      <w:r w:rsidRPr="003A51FA">
        <w:t xml:space="preserve"> de outras áreas e pode</w:t>
      </w:r>
      <w:r>
        <w:t>m</w:t>
      </w:r>
      <w:r w:rsidRPr="003A51FA">
        <w:t xml:space="preserve"> beneficiar muito da integração de variadas tecnologias (como as supramencionadas).</w:t>
      </w:r>
    </w:p>
    <w:p w14:paraId="3B1ADA37" w14:textId="77777777" w:rsidR="007169AF" w:rsidRPr="003A51FA" w:rsidRDefault="007169AF" w:rsidP="00882DE1">
      <w:r>
        <w:t xml:space="preserve">Numa perspetiva histórica de evolução das HMIs, é importante referenciar que por volta de 1945 apareceu a primeira interface homem-computador que ficou conhecida como a era da </w:t>
      </w:r>
      <w:r w:rsidRPr="000231A7">
        <w:rPr>
          <w:i/>
        </w:rPr>
        <w:t>Batch Interface</w:t>
      </w:r>
      <w:r w:rsidRPr="00D37FB2">
        <w:t>,</w:t>
      </w:r>
      <w:r>
        <w:t xml:space="preserve"> numa fase em que o poder computacional era escasso e caro, as interfaces eram rudimentares e os utilizadores tinham que se acomodar aos computadores e nunca o contrário. As tecnologias evoluíram, passando por vários processos e transformações, levando a que as interfaces passassem também elas por várias fases como a era da linha de comandos e culminando na era das interfaces gráficas como as que conhecemos e utilizamos hoje em dia.</w:t>
      </w:r>
    </w:p>
    <w:p w14:paraId="23AA1F2C" w14:textId="71475097" w:rsidR="00087A14" w:rsidRDefault="007169AF" w:rsidP="00F05FA3">
      <w:r>
        <w:t>As HMIs são, nos dias que correm, utilizadas para os mais variados fins, como por exemplo nos automóveis para fornecerem informação ao condutor acerca da viagem, de parâmetros do automóvel, de extras como o ar condicionado ou o rádio, em equipamento médico para fornecer informação acerca do paciente ou do processo/exame para o qual o equipamento foi construído e para permitir alguma ação mediante o estado do paciente, na indústria para fornecer informação sobre um processo de fabrico e para permitir contr</w:t>
      </w:r>
      <w:r w:rsidR="00882DE1">
        <w:t>olo sobre o mesmo.</w:t>
      </w:r>
    </w:p>
    <w:p w14:paraId="762C991A" w14:textId="4A26EBD2" w:rsidR="007169AF" w:rsidRDefault="007169AF" w:rsidP="00F05FA3">
      <w:r>
        <w:t xml:space="preserve">O </w:t>
      </w:r>
      <w:r w:rsidR="009B17B1">
        <w:t>trabalho aqui descrito</w:t>
      </w:r>
      <w:r>
        <w:t xml:space="preserve"> surge no </w:t>
      </w:r>
      <w:r w:rsidRPr="003B4E2B">
        <w:t xml:space="preserve">âmbito de um </w:t>
      </w:r>
      <w:r>
        <w:t xml:space="preserve">outro </w:t>
      </w:r>
      <w:r w:rsidRPr="003B4E2B">
        <w:t>projeto de investigação a decorrer no INEGI que visa explorar tecnologias emergentes de fabrico aditivo e a sua aplicação</w:t>
      </w:r>
      <w:r>
        <w:t xml:space="preserve"> </w:t>
      </w:r>
      <w:r w:rsidRPr="003B4E2B">
        <w:t>para além do estado da arte em termoplásticos para aplicações de alta temperatura e resistência.</w:t>
      </w:r>
    </w:p>
    <w:p w14:paraId="27FA7448" w14:textId="18C1877F" w:rsidR="007169AF" w:rsidRDefault="007169AF" w:rsidP="00F05FA3">
      <w:pPr>
        <w:ind w:right="-24"/>
      </w:pPr>
      <w:r>
        <w:t xml:space="preserve">O INEGI </w:t>
      </w:r>
      <w:r w:rsidR="00087A14">
        <w:t xml:space="preserve">é um instituto de investigação de Engenharia Mecânica e Gestão Industrial, e </w:t>
      </w:r>
      <w:r>
        <w:t xml:space="preserve">tem, nos últimos anos, </w:t>
      </w:r>
      <w:r w:rsidRPr="008D5FC3">
        <w:t xml:space="preserve">participado e consolidado a sua posição como parceiro da indústria nacional e internacional pela larga experiência e reconhecimento em diversas áreas de </w:t>
      </w:r>
      <w:r w:rsidRPr="008D5FC3">
        <w:lastRenderedPageBreak/>
        <w:t>interesse, entre elas o desenvolvimento de produto, a engenharia industrial e a gestão de projetos de I&amp;I, apresentando uma larga experiência e reconhecimento a nível na</w:t>
      </w:r>
      <w:r w:rsidR="00A14179">
        <w:t xml:space="preserve">cional e internacional em áreas </w:t>
      </w:r>
      <w:r w:rsidRPr="008D5FC3">
        <w:t xml:space="preserve">relevantes para o presente projeto como o desenvolvimento de produto, </w:t>
      </w:r>
      <w:r>
        <w:t>Fabrico Aditivo</w:t>
      </w:r>
      <w:r w:rsidR="009A6A33">
        <w:t xml:space="preserve">, Indústria 4.0, </w:t>
      </w:r>
      <w:r w:rsidRPr="008D5FC3">
        <w:t>engenharia industrial e a gestão de projetos de I&amp;I.</w:t>
      </w:r>
    </w:p>
    <w:p w14:paraId="4E4BAF1E" w14:textId="086BDAC2" w:rsidR="007169AF" w:rsidRDefault="007169AF" w:rsidP="00F05FA3">
      <w:r>
        <w:t xml:space="preserve">Assim, este </w:t>
      </w:r>
      <w:r w:rsidR="009B17B1">
        <w:t xml:space="preserve">trabalho </w:t>
      </w:r>
      <w:r>
        <w:t>vis</w:t>
      </w:r>
      <w:r w:rsidR="009B17B1">
        <w:t>ou</w:t>
      </w:r>
      <w:r>
        <w:t xml:space="preserve"> desenvolver uma </w:t>
      </w:r>
      <w:r w:rsidR="00C86779">
        <w:t>HMI</w:t>
      </w:r>
      <w:r w:rsidRPr="00DC6DEE">
        <w:rPr>
          <w:i/>
        </w:rPr>
        <w:t xml:space="preserve"> </w:t>
      </w:r>
      <w:r w:rsidRPr="000231A7">
        <w:rPr>
          <w:i/>
        </w:rPr>
        <w:t>web-based</w:t>
      </w:r>
      <w:r>
        <w:t xml:space="preserve"> </w:t>
      </w:r>
      <w:r w:rsidR="008D23E9">
        <w:t>customizada para um equipamento de fabrico aditivo</w:t>
      </w:r>
      <w:r w:rsidR="00087A14">
        <w:t>. A HMI deve</w:t>
      </w:r>
      <w:r>
        <w:t xml:space="preserve"> </w:t>
      </w:r>
      <w:r w:rsidR="00087A14">
        <w:t>permitir</w:t>
      </w:r>
      <w:r>
        <w:t xml:space="preserve"> monitorização e </w:t>
      </w:r>
      <w:r w:rsidR="00087A14">
        <w:t>manipulação dos seus parâmetros</w:t>
      </w:r>
      <w:r>
        <w:t xml:space="preserve"> munindo o operador de uma ferramenta capaz de fornecer atempadamente toda a informação relativa ao processo de fabrico, assim como ao equipamento em si, e </w:t>
      </w:r>
      <w:r w:rsidR="00087A14">
        <w:t>deve</w:t>
      </w:r>
      <w:r>
        <w:t xml:space="preserve"> permitir o controlo do mesmo através de funções para o efeito. Para atingir os objetivos é expectável que sejam exploradas tecnologias de desenvolvimento web, assim como a possibilidade de integrar tecnologias emergentes e que acrescentem valor, como por </w:t>
      </w:r>
      <w:r w:rsidR="00FA26BD">
        <w:t xml:space="preserve">exemplo realidade aumentada, </w:t>
      </w:r>
      <w:r>
        <w:t>realidade virtual</w:t>
      </w:r>
      <w:r w:rsidR="00FA26BD">
        <w:t>, entre outras</w:t>
      </w:r>
      <w:r>
        <w:t>.</w:t>
      </w:r>
    </w:p>
    <w:p w14:paraId="0DC731D5" w14:textId="77777777" w:rsidR="008A070A" w:rsidRPr="0095446C" w:rsidRDefault="008A070A" w:rsidP="008A070A">
      <w:pPr>
        <w:ind w:left="360"/>
      </w:pPr>
    </w:p>
    <w:p w14:paraId="02188F4B" w14:textId="77777777" w:rsidR="00C4003E" w:rsidRDefault="00C4003E">
      <w:pPr>
        <w:rPr>
          <w:smallCaps/>
          <w:sz w:val="28"/>
          <w:szCs w:val="28"/>
        </w:rPr>
      </w:pPr>
      <w:r>
        <w:br w:type="page"/>
      </w:r>
    </w:p>
    <w:p w14:paraId="380EF13D" w14:textId="397CC183" w:rsidR="003C014D" w:rsidRDefault="003C014D" w:rsidP="00C4798E">
      <w:pPr>
        <w:pStyle w:val="Cabealho2"/>
        <w:ind w:firstLine="708"/>
      </w:pPr>
      <w:bookmarkStart w:id="17" w:name="_Toc511124531"/>
      <w:r w:rsidRPr="00FC52FE">
        <w:lastRenderedPageBreak/>
        <w:t>1.</w:t>
      </w:r>
      <w:r w:rsidR="00AA0F54">
        <w:t>2</w:t>
      </w:r>
      <w:r w:rsidRPr="00FC52FE">
        <w:t xml:space="preserve"> </w:t>
      </w:r>
      <w:r w:rsidR="00352309">
        <w:t>Problema</w:t>
      </w:r>
      <w:bookmarkEnd w:id="17"/>
    </w:p>
    <w:p w14:paraId="4CAD5F84" w14:textId="1AF0B77D" w:rsidR="00CD5DF0" w:rsidRDefault="00CD5DF0" w:rsidP="00F05FA3">
      <w:r>
        <w:t>Dada a contextualização e motivação do projeto, facilmente conseguimos identificar uma clara n</w:t>
      </w:r>
      <w:r w:rsidR="00627ECD">
        <w:t>ecessidade que deve ser suprida com o desenvolvimento do mesmo.</w:t>
      </w:r>
    </w:p>
    <w:p w14:paraId="2048FDCF" w14:textId="081BF28E" w:rsidR="00CD5DF0" w:rsidRDefault="00627ECD" w:rsidP="00F05FA3">
      <w:r>
        <w:t xml:space="preserve">No contexto industrial já existem HMIs para controlo de equipamentos </w:t>
      </w:r>
      <w:r w:rsidR="0002026E">
        <w:t>h</w:t>
      </w:r>
      <w:r>
        <w:t>á vários anos, no entanto</w:t>
      </w:r>
      <w:r w:rsidR="00BB2505">
        <w:t xml:space="preserve">, </w:t>
      </w:r>
      <w:r>
        <w:t>diferentes processos de fabrico têm diferentes necessidades do ponto de vista do controlo e automação</w:t>
      </w:r>
      <w:r w:rsidR="000E0A59">
        <w:t xml:space="preserve">. </w:t>
      </w:r>
      <w:r w:rsidR="00BB2505">
        <w:t xml:space="preserve">O trabalho aqui reportado </w:t>
      </w:r>
      <w:r w:rsidR="000E0A59">
        <w:t xml:space="preserve">surge no âmbito de um projeto inovador que </w:t>
      </w:r>
      <w:r w:rsidR="00D5750E">
        <w:t>visa</w:t>
      </w:r>
      <w:r w:rsidR="000E0A59">
        <w:t xml:space="preserve"> investigar sobre o processo de fabrico aditivo em ambiente industrial utilizando</w:t>
      </w:r>
      <w:r w:rsidR="00D5750E">
        <w:t xml:space="preserve"> materiais</w:t>
      </w:r>
      <w:r w:rsidR="000E0A59">
        <w:t xml:space="preserve"> termoplásticos para aplicações em alta temperatura e resistência</w:t>
      </w:r>
      <w:r w:rsidR="00D5750E">
        <w:t>, processo este que traz necessidades muito específicas no que diz respeito ao controlo do equipamento e monitorização do processo.</w:t>
      </w:r>
    </w:p>
    <w:p w14:paraId="1C72144C" w14:textId="5E0B3F47" w:rsidR="00D5750E" w:rsidRDefault="00D5750E" w:rsidP="00F05FA3">
      <w:r>
        <w:t>Assim, facilmente se identifica como necessidade deste projeto de investigaç</w:t>
      </w:r>
      <w:r w:rsidR="00C116C1">
        <w:t>ão</w:t>
      </w:r>
      <w:r>
        <w:t xml:space="preserve"> o desenvolvimento de uma HMI customizada ao processo de fabrico aditivo em ambiente industrial</w:t>
      </w:r>
      <w:r w:rsidR="000A7241">
        <w:t>, que permita ao operador controlar o equipamento e monitorizar o processo em tempo real</w:t>
      </w:r>
      <w:r>
        <w:t xml:space="preserve">. </w:t>
      </w:r>
    </w:p>
    <w:p w14:paraId="6260F8B9" w14:textId="3E93EEE2" w:rsidR="00D5750E" w:rsidRDefault="00D5750E" w:rsidP="00CD5DF0"/>
    <w:p w14:paraId="6B53D1A6" w14:textId="77777777" w:rsidR="00D5750E" w:rsidRDefault="00D5750E" w:rsidP="00D5750E">
      <w:pPr>
        <w:keepNext/>
        <w:jc w:val="center"/>
      </w:pPr>
      <w:r>
        <w:rPr>
          <w:noProof/>
          <w:lang w:eastAsia="pt-PT"/>
        </w:rPr>
        <w:drawing>
          <wp:inline distT="0" distB="0" distL="0" distR="0" wp14:anchorId="5B7433F8" wp14:editId="4D77BC6D">
            <wp:extent cx="3131389" cy="2913933"/>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rquitetura.PNG"/>
                    <pic:cNvPicPr/>
                  </pic:nvPicPr>
                  <pic:blipFill>
                    <a:blip r:embed="rId14">
                      <a:extLst>
                        <a:ext uri="{28A0092B-C50C-407E-A947-70E740481C1C}">
                          <a14:useLocalDpi xmlns:a14="http://schemas.microsoft.com/office/drawing/2010/main" val="0"/>
                        </a:ext>
                      </a:extLst>
                    </a:blip>
                    <a:stretch>
                      <a:fillRect/>
                    </a:stretch>
                  </pic:blipFill>
                  <pic:spPr>
                    <a:xfrm>
                      <a:off x="0" y="0"/>
                      <a:ext cx="3152894" cy="2933944"/>
                    </a:xfrm>
                    <a:prstGeom prst="rect">
                      <a:avLst/>
                    </a:prstGeom>
                  </pic:spPr>
                </pic:pic>
              </a:graphicData>
            </a:graphic>
          </wp:inline>
        </w:drawing>
      </w:r>
    </w:p>
    <w:p w14:paraId="4C403BCD" w14:textId="753C9C4E" w:rsidR="00D5750E" w:rsidRDefault="00D5750E" w:rsidP="00484F6C">
      <w:pPr>
        <w:pStyle w:val="imagens"/>
        <w:rPr>
          <w:b/>
          <w:bCs/>
          <w:color w:val="4F81BD" w:themeColor="accent1"/>
          <w:szCs w:val="18"/>
        </w:rPr>
      </w:pPr>
      <w:bookmarkStart w:id="18" w:name="_Toc511124761"/>
      <w:r w:rsidRPr="00484F6C">
        <w:rPr>
          <w:b/>
          <w:bCs/>
          <w:color w:val="4F81BD" w:themeColor="accent1"/>
          <w:szCs w:val="18"/>
        </w:rPr>
        <w:t xml:space="preserve">Figura </w:t>
      </w:r>
      <w:r w:rsidR="0076658B" w:rsidRPr="00484F6C">
        <w:rPr>
          <w:b/>
          <w:bCs/>
          <w:color w:val="4F81BD" w:themeColor="accent1"/>
          <w:szCs w:val="18"/>
        </w:rPr>
        <w:fldChar w:fldCharType="begin"/>
      </w:r>
      <w:r w:rsidR="0076658B" w:rsidRPr="00484F6C">
        <w:rPr>
          <w:b/>
          <w:bCs/>
          <w:color w:val="4F81BD" w:themeColor="accent1"/>
          <w:szCs w:val="18"/>
        </w:rPr>
        <w:instrText xml:space="preserve"> SEQ Figura \* ARABIC </w:instrText>
      </w:r>
      <w:r w:rsidR="0076658B" w:rsidRPr="00484F6C">
        <w:rPr>
          <w:b/>
          <w:bCs/>
          <w:color w:val="4F81BD" w:themeColor="accent1"/>
          <w:szCs w:val="18"/>
        </w:rPr>
        <w:fldChar w:fldCharType="separate"/>
      </w:r>
      <w:r w:rsidR="006F713A">
        <w:rPr>
          <w:b/>
          <w:bCs/>
          <w:noProof/>
          <w:color w:val="4F81BD" w:themeColor="accent1"/>
          <w:szCs w:val="18"/>
        </w:rPr>
        <w:t>1</w:t>
      </w:r>
      <w:r w:rsidR="0076658B" w:rsidRPr="00484F6C">
        <w:rPr>
          <w:b/>
          <w:bCs/>
          <w:color w:val="4F81BD" w:themeColor="accent1"/>
          <w:szCs w:val="18"/>
        </w:rPr>
        <w:fldChar w:fldCharType="end"/>
      </w:r>
      <w:r w:rsidRPr="00484F6C">
        <w:rPr>
          <w:b/>
          <w:bCs/>
          <w:color w:val="4F81BD" w:themeColor="accent1"/>
          <w:szCs w:val="18"/>
        </w:rPr>
        <w:t xml:space="preserve"> </w:t>
      </w:r>
      <w:commentRangeStart w:id="19"/>
      <w:r w:rsidRPr="00484F6C">
        <w:rPr>
          <w:b/>
          <w:bCs/>
          <w:color w:val="4F81BD" w:themeColor="accent1"/>
          <w:szCs w:val="18"/>
        </w:rPr>
        <w:t>- HMI para Fabrico Aditivo</w:t>
      </w:r>
      <w:bookmarkEnd w:id="18"/>
      <w:commentRangeEnd w:id="19"/>
      <w:r w:rsidR="00BB2505">
        <w:rPr>
          <w:rStyle w:val="Refdecomentrio"/>
        </w:rPr>
        <w:commentReference w:id="19"/>
      </w:r>
    </w:p>
    <w:p w14:paraId="66C47444" w14:textId="77777777" w:rsidR="00497D1D" w:rsidRPr="00484F6C" w:rsidRDefault="00497D1D" w:rsidP="00484F6C">
      <w:pPr>
        <w:pStyle w:val="imagens"/>
        <w:rPr>
          <w:b/>
          <w:bCs/>
          <w:color w:val="4F81BD" w:themeColor="accent1"/>
          <w:szCs w:val="18"/>
        </w:rPr>
      </w:pPr>
    </w:p>
    <w:p w14:paraId="2872DD3E" w14:textId="77777777" w:rsidR="00C4003E" w:rsidRDefault="00C4003E">
      <w:pPr>
        <w:rPr>
          <w:smallCaps/>
          <w:sz w:val="28"/>
          <w:szCs w:val="28"/>
        </w:rPr>
      </w:pPr>
      <w:r>
        <w:br w:type="page"/>
      </w:r>
    </w:p>
    <w:p w14:paraId="30BF01C3" w14:textId="54610111" w:rsidR="00AA0F54" w:rsidRDefault="00AA0F54" w:rsidP="00497D1D">
      <w:pPr>
        <w:pStyle w:val="Cabealho2"/>
        <w:ind w:firstLine="708"/>
      </w:pPr>
      <w:bookmarkStart w:id="20" w:name="_Toc511124532"/>
      <w:r w:rsidRPr="00FC52FE">
        <w:lastRenderedPageBreak/>
        <w:t>1.</w:t>
      </w:r>
      <w:r>
        <w:t>3</w:t>
      </w:r>
      <w:r w:rsidRPr="00FC52FE">
        <w:t xml:space="preserve"> Objetivos</w:t>
      </w:r>
      <w:bookmarkEnd w:id="20"/>
    </w:p>
    <w:p w14:paraId="2AB35681" w14:textId="48C41AC2" w:rsidR="00AA0F54" w:rsidDel="00BB2505" w:rsidRDefault="00AA0F54" w:rsidP="00F05FA3">
      <w:pPr>
        <w:rPr>
          <w:del w:id="21" w:author="Pedro Moreira" w:date="2018-04-13T09:32:00Z"/>
        </w:rPr>
      </w:pPr>
      <w:r>
        <w:t>A indústria pode beneficiar bastante da evolução tecnológica dos tempos que correm. A automação industrial que por si só tem evoluído bastante, sofre constantemente de uma maior convergência com o mundo das Tecnologias de Informação que evolui a vários níveis e com uma grande quantidade de tecnologias a emergir.</w:t>
      </w:r>
    </w:p>
    <w:p w14:paraId="02E430CB" w14:textId="77777777" w:rsidR="00BB2505" w:rsidRDefault="00BB2505" w:rsidP="00F05FA3"/>
    <w:p w14:paraId="26435939" w14:textId="7E072F48" w:rsidR="00611D3C" w:rsidRDefault="00BB2505" w:rsidP="00F05FA3">
      <w:r>
        <w:t>P</w:t>
      </w:r>
      <w:r w:rsidR="00611D3C">
        <w:t xml:space="preserve">retende-se </w:t>
      </w:r>
      <w:r>
        <w:t xml:space="preserve">assim, com este trabalho, </w:t>
      </w:r>
      <w:r w:rsidR="00611D3C">
        <w:t>dar resposta á necessidade de obter uma HMI orientada ao processo de Fabrico Aditivo, e para tal, foram definidos os seguintes objetivos</w:t>
      </w:r>
      <w:r w:rsidR="007276B4">
        <w:t xml:space="preserve"> de alto nível</w:t>
      </w:r>
      <w:r w:rsidR="00611D3C">
        <w:t>:</w:t>
      </w:r>
    </w:p>
    <w:p w14:paraId="5291B73A" w14:textId="3E93BDF4" w:rsidR="00AA0F54" w:rsidRDefault="00AA0F54" w:rsidP="00660D40">
      <w:pPr>
        <w:pStyle w:val="PargrafodaLista"/>
        <w:numPr>
          <w:ilvl w:val="0"/>
          <w:numId w:val="3"/>
        </w:numPr>
      </w:pPr>
      <w:commentRangeStart w:id="22"/>
      <w:r>
        <w:t xml:space="preserve">Desenvolver </w:t>
      </w:r>
      <w:ins w:id="23" w:author="Pedro Moreira" w:date="2018-04-13T09:32:00Z">
        <w:r w:rsidR="00BB2505">
          <w:t xml:space="preserve">uma </w:t>
        </w:r>
      </w:ins>
      <w:r>
        <w:t xml:space="preserve">HMI </w:t>
      </w:r>
      <w:r w:rsidRPr="00413536">
        <w:rPr>
          <w:i/>
        </w:rPr>
        <w:t>Web-based</w:t>
      </w:r>
    </w:p>
    <w:p w14:paraId="237ED861" w14:textId="77777777" w:rsidR="00424AF4" w:rsidRDefault="00424AF4" w:rsidP="00660D40">
      <w:pPr>
        <w:pStyle w:val="PargrafodaLista"/>
        <w:numPr>
          <w:ilvl w:val="0"/>
          <w:numId w:val="3"/>
        </w:numPr>
      </w:pPr>
      <w:r>
        <w:t>Monitorizar e controlar o equipamento e parâmetros do processo em tempo real</w:t>
      </w:r>
    </w:p>
    <w:commentRangeEnd w:id="22"/>
    <w:p w14:paraId="23A53D0C" w14:textId="548FB72D" w:rsidR="00085D14" w:rsidRDefault="00BB2505" w:rsidP="00085D14">
      <w:r>
        <w:rPr>
          <w:rStyle w:val="Refdecomentrio"/>
        </w:rPr>
        <w:commentReference w:id="22"/>
      </w:r>
    </w:p>
    <w:p w14:paraId="27714ED0" w14:textId="77777777" w:rsidR="00085D14" w:rsidRDefault="00085D14" w:rsidP="00085D14"/>
    <w:p w14:paraId="2AB3BE08" w14:textId="77777777" w:rsidR="00497D1D" w:rsidRDefault="00497D1D">
      <w:pPr>
        <w:rPr>
          <w:smallCaps/>
          <w:sz w:val="28"/>
          <w:szCs w:val="28"/>
        </w:rPr>
      </w:pPr>
      <w:r>
        <w:br w:type="page"/>
      </w:r>
    </w:p>
    <w:p w14:paraId="5A2B2E46" w14:textId="752772E6" w:rsidR="0070761B" w:rsidRDefault="003C014D" w:rsidP="00497D1D">
      <w:pPr>
        <w:pStyle w:val="Cabealho2"/>
        <w:ind w:firstLine="708"/>
      </w:pPr>
      <w:bookmarkStart w:id="24" w:name="_Toc511124533"/>
      <w:r w:rsidRPr="00FC52FE">
        <w:lastRenderedPageBreak/>
        <w:t>1.</w:t>
      </w:r>
      <w:r w:rsidR="00254247">
        <w:t>4</w:t>
      </w:r>
      <w:r w:rsidRPr="00FC52FE">
        <w:t xml:space="preserve"> Estrutura do Documento</w:t>
      </w:r>
      <w:bookmarkEnd w:id="24"/>
    </w:p>
    <w:p w14:paraId="72345765" w14:textId="3020A7F4" w:rsidR="00A93AA3" w:rsidRDefault="00A93AA3" w:rsidP="00F05FA3">
      <w:r>
        <w:t xml:space="preserve">No presente </w:t>
      </w:r>
      <w:r w:rsidR="00C97318">
        <w:t>capítulo faz-se</w:t>
      </w:r>
      <w:r>
        <w:t xml:space="preserve"> uma contextualização do projeto</w:t>
      </w:r>
      <w:r w:rsidR="00FC7250">
        <w:t xml:space="preserve"> </w:t>
      </w:r>
      <w:r w:rsidR="00C97318">
        <w:t xml:space="preserve">e </w:t>
      </w:r>
      <w:r w:rsidR="00FC7250">
        <w:t>d</w:t>
      </w:r>
      <w:r w:rsidR="00C97318">
        <w:t>o seu âmbito</w:t>
      </w:r>
      <w:r>
        <w:t>, o propósito em que surge o mesmo</w:t>
      </w:r>
      <w:r w:rsidR="00C97318">
        <w:t xml:space="preserve"> e </w:t>
      </w:r>
      <w:r>
        <w:t>são definidos objetivos de alto nível para o mesmo</w:t>
      </w:r>
      <w:r w:rsidR="00FC7250">
        <w:t>.</w:t>
      </w:r>
    </w:p>
    <w:p w14:paraId="24C8F09B" w14:textId="7B93A4DD" w:rsidR="00A93AA3" w:rsidRDefault="0078582A" w:rsidP="00F05FA3">
      <w:r>
        <w:t>De seguida, no segundo c</w:t>
      </w:r>
      <w:r w:rsidR="00A93AA3">
        <w:t>apítulo</w:t>
      </w:r>
      <w:r>
        <w:t xml:space="preserve"> é feita uma análise ao estado da arte. O capítulo começa por introduzir os conceitos envolvidos, descrevendo alguns fatores essenciais a ter em consideração para atingir os objetivos do projeto e termina com análises</w:t>
      </w:r>
      <w:r w:rsidR="001C1CFA">
        <w:t xml:space="preserve"> a várias abordagens existentes, incluindo uma tabela comparativa de </w:t>
      </w:r>
      <w:r w:rsidR="00B83AF5">
        <w:t>aspetos</w:t>
      </w:r>
      <w:r w:rsidR="001C1CFA">
        <w:t xml:space="preserve"> funcionais e técnicos.</w:t>
      </w:r>
    </w:p>
    <w:p w14:paraId="2CA2E8C7" w14:textId="7688EE3C" w:rsidR="001C1CFA" w:rsidRDefault="001C1CFA" w:rsidP="00F05FA3">
      <w:r>
        <w:t xml:space="preserve">O terceiro capítulo apresenta uma proposta de </w:t>
      </w:r>
      <w:r w:rsidR="000334E4">
        <w:t xml:space="preserve">solução, utilizando </w:t>
      </w:r>
      <w:r>
        <w:t xml:space="preserve">como base um protótipo </w:t>
      </w:r>
      <w:r w:rsidR="00203DDB">
        <w:t xml:space="preserve">funcional </w:t>
      </w:r>
      <w:r w:rsidR="000334E4">
        <w:t>já desenvolvido que valida a arquitetura e tecnologias consideradas e planeadas para utilização no desenvolvimento do projeto.</w:t>
      </w:r>
    </w:p>
    <w:p w14:paraId="7E286EC0" w14:textId="6025CF14" w:rsidR="000334E4" w:rsidRDefault="000334E4" w:rsidP="00F05FA3">
      <w:commentRangeStart w:id="25"/>
      <w:r>
        <w:t xml:space="preserve">No quarto capítulo é apresentado </w:t>
      </w:r>
      <w:r w:rsidR="00722BE4">
        <w:t xml:space="preserve">o </w:t>
      </w:r>
      <w:r w:rsidR="00B075F0">
        <w:t>desenvolvimento da solução proposta</w:t>
      </w:r>
      <w:r w:rsidR="00722BE4">
        <w:t>, sendo que o capítulo começa por descrever a análise e levantamento de requisitos junto dos utilizadores, assim como o desenvolvimento de maquetes, de seguida é apresentada a arquitetura final do sistema, é feita uma avaliação da interface com inclusão de resultados e discussão, e por últim</w:t>
      </w:r>
      <w:r w:rsidR="00413536">
        <w:t>o</w:t>
      </w:r>
      <w:r w:rsidR="00722BE4">
        <w:t xml:space="preserve"> é apresentado o sistema desenvolvido assim como os resultados obtidos.</w:t>
      </w:r>
      <w:commentRangeEnd w:id="25"/>
      <w:r w:rsidR="00C97318">
        <w:rPr>
          <w:rStyle w:val="Refdecomentrio"/>
        </w:rPr>
        <w:commentReference w:id="25"/>
      </w:r>
    </w:p>
    <w:p w14:paraId="30B69430" w14:textId="77777777" w:rsidR="00A93AA3" w:rsidRDefault="00A93AA3" w:rsidP="0070761B"/>
    <w:p w14:paraId="5914F21D" w14:textId="77777777" w:rsidR="0070761B" w:rsidRPr="0070761B" w:rsidRDefault="0070761B" w:rsidP="0070761B"/>
    <w:p w14:paraId="1727E881" w14:textId="77777777" w:rsidR="0009717C" w:rsidRDefault="0009717C">
      <w:pPr>
        <w:spacing w:after="200"/>
        <w:rPr>
          <w:smallCaps/>
          <w:spacing w:val="5"/>
          <w:sz w:val="36"/>
          <w:szCs w:val="36"/>
        </w:rPr>
      </w:pPr>
      <w:r>
        <w:br w:type="page"/>
      </w:r>
    </w:p>
    <w:p w14:paraId="0905A185" w14:textId="198D54E1" w:rsidR="00952285" w:rsidRDefault="00B0736C" w:rsidP="00AA60D4">
      <w:pPr>
        <w:pStyle w:val="Cabealho1"/>
      </w:pPr>
      <w:bookmarkStart w:id="26" w:name="_Toc511124534"/>
      <w:r w:rsidRPr="002A4B1A">
        <w:lastRenderedPageBreak/>
        <w:t xml:space="preserve">2. </w:t>
      </w:r>
      <w:r w:rsidR="00C4798E">
        <w:t>Estado da Arte</w:t>
      </w:r>
      <w:bookmarkEnd w:id="26"/>
    </w:p>
    <w:p w14:paraId="0905A187" w14:textId="32CB418E" w:rsidR="00ED1068" w:rsidRDefault="005C576B" w:rsidP="00C4798E">
      <w:pPr>
        <w:pStyle w:val="Cabealho2"/>
        <w:ind w:firstLine="708"/>
      </w:pPr>
      <w:bookmarkStart w:id="27" w:name="_Toc511124535"/>
      <w:r w:rsidRPr="002A4B1A">
        <w:t>2.1 Introdução</w:t>
      </w:r>
      <w:bookmarkEnd w:id="27"/>
    </w:p>
    <w:p w14:paraId="280DF846" w14:textId="00417A4C" w:rsidR="00E11E03" w:rsidRDefault="00E11E03" w:rsidP="00F05FA3">
      <w:r>
        <w:t>A evolução tecnológica das últimas décadas torna o mundo industrial cada</w:t>
      </w:r>
      <w:r w:rsidR="005B4A1A">
        <w:t xml:space="preserve"> </w:t>
      </w:r>
      <w:r>
        <w:t xml:space="preserve">vez mais apetecível para investigação de novos métodos de fabrico, para aplicação de novos conceitos ou </w:t>
      </w:r>
      <w:r w:rsidR="005B4A1A">
        <w:t xml:space="preserve">simplesmente </w:t>
      </w:r>
      <w:r>
        <w:t xml:space="preserve">para implementação de inovações </w:t>
      </w:r>
      <w:r w:rsidR="005B4A1A">
        <w:t>do ponto de vista tecnológico. Os fabricantes</w:t>
      </w:r>
      <w:r w:rsidR="00BF530A">
        <w:t xml:space="preserve"> procura</w:t>
      </w:r>
      <w:r w:rsidR="004D5149">
        <w:t>m</w:t>
      </w:r>
      <w:r w:rsidR="00BF530A">
        <w:t xml:space="preserve"> </w:t>
      </w:r>
      <w:r w:rsidR="005B4A1A">
        <w:t>reduzir custos, otimizar o desempenho de linhas de processo, melhorar a eficiência, reduzir emissão de gases, reduzir gastos de energia, entre outros. Para tudo isto, a informação é vital. Obter a informação certa no momento certo e permitir operadores atuarem sobre o processo em tempo real de forma intuitiva, é fundamental.</w:t>
      </w:r>
    </w:p>
    <w:p w14:paraId="0C2AE03D" w14:textId="7C101B0D" w:rsidR="005B4A1A" w:rsidRDefault="00E724D7" w:rsidP="00F05FA3">
      <w:r>
        <w:t>Com os avanços que as áreas de automação e de sistemas de informação têm vindo a sofrer há uma tendência cada vez maior para estes se mesclarem, de forma a serem produzidos sistemas capazes de explorar o melhor dos dois mundos, tornando-se assim em ferramentas poderosas e orientadas ao processo em questão.</w:t>
      </w:r>
    </w:p>
    <w:p w14:paraId="10EAB916" w14:textId="3FE67D60" w:rsidR="00A17752" w:rsidRDefault="00A17752" w:rsidP="00E11E03"/>
    <w:p w14:paraId="086494DC" w14:textId="77777777" w:rsidR="00A17752" w:rsidRPr="00E11E03" w:rsidRDefault="00A17752" w:rsidP="00E11E03"/>
    <w:p w14:paraId="0905A18B" w14:textId="1D145C9E" w:rsidR="005C576B" w:rsidRDefault="005C576B" w:rsidP="00C4798E">
      <w:pPr>
        <w:pStyle w:val="Cabealho2"/>
        <w:ind w:firstLine="708"/>
      </w:pPr>
      <w:bookmarkStart w:id="28" w:name="_Toc511124536"/>
      <w:r w:rsidRPr="002A4B1A">
        <w:t xml:space="preserve">2.2 </w:t>
      </w:r>
      <w:r w:rsidR="00C4798E">
        <w:t>Automação</w:t>
      </w:r>
      <w:bookmarkEnd w:id="28"/>
    </w:p>
    <w:p w14:paraId="186F432F" w14:textId="5A87CA40" w:rsidR="004B3084" w:rsidRDefault="00D00AD8" w:rsidP="00F05FA3">
      <w:r>
        <w:t>A</w:t>
      </w:r>
      <w:r w:rsidR="004B3084">
        <w:t xml:space="preserve"> automação consiste num “processo de controlo e de monitorização de atividades e de tarefas de forma autónoma”</w:t>
      </w:r>
      <w:r w:rsidR="0043296B">
        <w:t xml:space="preserve"> </w:t>
      </w:r>
      <w:r w:rsidR="004B3084">
        <w:fldChar w:fldCharType="begin" w:fldLock="1"/>
      </w:r>
      <w:r w:rsidR="00F60F59">
        <w:instrText>ADDIN CSL_CITATION { "citationItems" : [ { "id" : "ITEM-1", "itemData" : { "abstract" : "Nos sistemas de fabrico, a flexibilidade \u00e9 um dos requisitos fundamentais nos processos deprodu\u00e7\u00e3o para as empresas alcan\u00e7arem uma capacidade de resposta diversificada face \u00e0variedade de produtos requeridos no mercado atual. As C\u00e9lulas Flex\u00edveis de Fabrico (CFF)s\u00e3o atualmente dos sistemas de produ\u00e7\u00e3o mais sofisticados para produzir uma grandevariedade de produtos, sem necessitarem da interven\u00e7\u00e3o humana por longos per\u00edodos detempo. A flexibilidade destes sistemas resulta da utiliza\u00e7\u00e3o de aut\u00f3matos e computadores,para controlar e integrar estes processos de produ\u00e7\u00e3o.O presente trabalho teve como objetivo desenvolver e melhorar a CFF que se encontrainstalada na Escola Superior de Tecnologia e Gest\u00e3o de Viseu (ESTGV). No estudo da CFFforam desenvolvidas v\u00e1rias ferramentas de software e hardware para integrar e controlar todosos equipamentos de automa\u00e7\u00e3o da c\u00e9lula, nomeadamente, os rob\u00f4s industriais e as m\u00e1quinasferramenta de Controlo Num\u00e9rico Computorizado (CNC). Nas ferramentas desenvolvidasimplementou-se um sistema de toler\u00e2ncia a falhas e avarias, para garantir mais autonomia \u00e0c\u00e9lula e assim diminuir a interven\u00e7\u00e3o humana. Foram tamb\u00e9m implementados sistemas dealarmes para a dete\u00e7\u00e3o e registo de intrus\u00f5es e falhas ocorridas na CFF.Desenvolveu-se uma p\u00e1gina web com fun\u00e7\u00f5es de Human Machine Interface (HMI) quepossibilita o controlo e a monitoriza\u00e7\u00e3o em tempo real da CFF. Esta p\u00e1gina permite verificaro desempenho de cada processo, os alarmes e avisos registados durante a fase de produ\u00e7\u00e3o dac\u00e9lula. Tamb\u00e9m permite efetuar opera\u00e7\u00f5es de controlo de produ\u00e7\u00e3o e manuten\u00e7\u00e3o.Por \u00faltimo, para aumentar a flexibilidade da c\u00e9lula, desenvolveu-se uma ferramenta desoftware que permite o envio de mensagens de texto para um telem\u00f3vel, sempre que ocorremfalhas ou avarias na CFF. In manufacturing systems, flexibility is one of the fundamental requirements in productionprocesses for companies to achieve a diversified capacity of answer, regarding the variety ofproducts required by atual market. The Flexible Manufacturing Cells (FMC) are presently themost sophisticated production systems to produce a wide range of products without need ofhuman intervention during long periods of time. The flexibility of these systems results fromthe use of logic controllers and computers to control and integrate these production processes.This study aimed to develop and improve the FMC which is installed in the School ofTechnology and Management Viseu (ESTGV). On the FMC study have been develope\u2026", "author" : [ { "dropping-particle" : "de", "family" : "Carvalho", "given" : "Ana Isabel Rodrigues", "non-dropping-particle" : "", "parse-names" : false, "suffix" : "" }, { "dropping-particle" : "", "family" : "Ferrolho", "given" : "Ant\u00f3nio Manuel Pereira", "non-dropping-particle" : "", "parse-names" : false, "suffix" : "" } ], "id" : "ITEM-1", "issued" : { "date-parts" : [ [ "2016" ] ] }, "language" : "Portuguese", "title" : "Desenvolvimento e melhoramento da C\u00e9lula Flex\u00edvel de Fabrico da ESTGV", "type" : "thesis" }, "locator" : "3", "uris" : [ "http://www.mendeley.com/documents/?uuid=95681e68-61f7-42af-a853-e9ee86a51cfb" ] } ], "mendeley" : { "formattedCitation" : "(Carvalho &amp; Ferrolho, 2016, p. 3)", "plainTextFormattedCitation" : "(Carvalho &amp; Ferrolho, 2016, p. 3)", "previouslyFormattedCitation" : "(Carvalho &amp; Ferrolho, 2016, p. 3)" }, "properties" : { "noteIndex" : 0 }, "schema" : "https://github.com/citation-style-language/schema/raw/master/csl-citation.json" }</w:instrText>
      </w:r>
      <w:r w:rsidR="004B3084">
        <w:fldChar w:fldCharType="separate"/>
      </w:r>
      <w:r w:rsidR="004B3084" w:rsidRPr="003776BA">
        <w:rPr>
          <w:noProof/>
        </w:rPr>
        <w:t>(Carvalho &amp; Ferrolho, 2016, p. 3)</w:t>
      </w:r>
      <w:r w:rsidR="004B3084">
        <w:fldChar w:fldCharType="end"/>
      </w:r>
      <w:r w:rsidR="004B3084">
        <w:t xml:space="preserve">, ou seja, na implementação da automação em ambiente industrial procura-se reduzir ao máximo, ou em alguns casos substituir, a intervenção humana por sistemas automáticos </w:t>
      </w:r>
      <w:r w:rsidR="004B3084">
        <w:fldChar w:fldCharType="begin" w:fldLock="1"/>
      </w:r>
      <w:r w:rsidR="00F60F59">
        <w:instrText>ADDIN CSL_CITATION { "citationItems" : [ { "id" : "ITEM-1", "itemData" : { "author" : [ { "dropping-particle" : "", "family" : "Dorf", "given" : "Richard C.", "non-dropping-particle" : "", "parse-names" : false, "suffix" : "" }, { "dropping-particle" : "", "family" : "Bishop", "given" : "Robert H.", "non-dropping-particle" : "", "parse-names" : false, "suffix" : "" } ], "id" : "ITEM-1", "issued" : { "date-parts" : [ [ "2010" ] ] }, "title" : "Modern Control Systems", "type" : "book" }, "locator" : "7", "uris" : [ "http://www.mendeley.com/documents/?uuid=74d62d3a-53b4-4574-9ca5-5b2b2c068e7f" ] } ], "mendeley" : { "formattedCitation" : "(Dorf &amp; Bishop, 2010, p. 7)", "plainTextFormattedCitation" : "(Dorf &amp; Bishop, 2010, p. 7)", "previouslyFormattedCitation" : "(Dorf &amp; Bishop, 2010, p. 7)" }, "properties" : { "noteIndex" : 0 }, "schema" : "https://github.com/citation-style-language/schema/raw/master/csl-citation.json" }</w:instrText>
      </w:r>
      <w:r w:rsidR="004B3084">
        <w:fldChar w:fldCharType="separate"/>
      </w:r>
      <w:r w:rsidR="004B3084" w:rsidRPr="0009657B">
        <w:rPr>
          <w:noProof/>
        </w:rPr>
        <w:t>(Dorf &amp; Bishop, 2010, p. 7)</w:t>
      </w:r>
      <w:r w:rsidR="004B3084">
        <w:fldChar w:fldCharType="end"/>
      </w:r>
      <w:r w:rsidR="004B3084">
        <w:t xml:space="preserve"> que podem incluir partes mecânicas, elétricas ou eletrónicas e são apoiados por meios computacionais para operar e controlar equipamentos (como máquinas, processos em fábricas, etc</w:t>
      </w:r>
      <w:r w:rsidR="00AE3C2D">
        <w:t>.</w:t>
      </w:r>
      <w:r w:rsidR="004B3084">
        <w:t>) e desta forma obter um aumento de produtividade e redução de custos de produção.</w:t>
      </w:r>
    </w:p>
    <w:p w14:paraId="1217565D" w14:textId="428DB9F2" w:rsidR="004B3084" w:rsidRDefault="004B3084" w:rsidP="004B3084">
      <w:pPr>
        <w:widowControl w:val="0"/>
        <w:autoSpaceDE w:val="0"/>
        <w:autoSpaceDN w:val="0"/>
        <w:adjustRightInd w:val="0"/>
        <w:spacing w:line="240" w:lineRule="auto"/>
      </w:pPr>
    </w:p>
    <w:p w14:paraId="6C4ED75F" w14:textId="77777777" w:rsidR="00A17752" w:rsidRDefault="00A17752">
      <w:pPr>
        <w:spacing w:after="200"/>
        <w:rPr>
          <w:smallCaps/>
          <w:sz w:val="28"/>
          <w:szCs w:val="28"/>
        </w:rPr>
      </w:pPr>
      <w:r>
        <w:br w:type="page"/>
      </w:r>
    </w:p>
    <w:p w14:paraId="7BDD2E11" w14:textId="28640884" w:rsidR="00812D32" w:rsidRPr="00F81B92" w:rsidRDefault="00812D32" w:rsidP="00812D32">
      <w:pPr>
        <w:pStyle w:val="Cabealho3"/>
        <w:ind w:firstLine="708"/>
        <w:rPr>
          <w:i w:val="0"/>
        </w:rPr>
      </w:pPr>
      <w:bookmarkStart w:id="29" w:name="_Toc511124537"/>
      <w:r w:rsidRPr="00F81B92">
        <w:rPr>
          <w:i w:val="0"/>
        </w:rPr>
        <w:lastRenderedPageBreak/>
        <w:t>2.</w:t>
      </w:r>
      <w:r>
        <w:rPr>
          <w:i w:val="0"/>
        </w:rPr>
        <w:t>2</w:t>
      </w:r>
      <w:r w:rsidRPr="00F81B92">
        <w:rPr>
          <w:i w:val="0"/>
        </w:rPr>
        <w:t xml:space="preserve">.1 </w:t>
      </w:r>
      <w:r>
        <w:rPr>
          <w:i w:val="0"/>
        </w:rPr>
        <w:t>História</w:t>
      </w:r>
      <w:bookmarkEnd w:id="29"/>
    </w:p>
    <w:p w14:paraId="6DC4BA75" w14:textId="56D85CF8" w:rsidR="004B3084" w:rsidRDefault="004B3084" w:rsidP="00F05FA3">
      <w:r>
        <w:t xml:space="preserve">Desde há muito tempo que o ser humano procura automatizar atividades que inicialmente eram manuais. As primeiras iniciativas ocorreram ainda na pré-história com invenções como a roda, moinhos de vento ou rodas de água que permitiram economizar esforço, tempo e recursos através de soluções criativas </w:t>
      </w:r>
      <w:r>
        <w:fldChar w:fldCharType="begin" w:fldLock="1"/>
      </w:r>
      <w:r w:rsidR="00F60F59">
        <w:instrText>ADDIN CSL_CITATION { "citationItems" : [ { "id" : "ITEM-1", "itemData" : { "abstract" : "Nesta disserta\u00e7\u00e3o consta a apresenta\u00e7\u00e3o de um sistema que permite o controlo e monitoriza\u00e7\u00e3o de um sistema de abastecimento de \u00e1gua para fins de rega.Inicialmente, come\u00e7a por ser feita uma introdu\u00e7\u00e3o acerca dos PLC\u2019s e a sua utiliza\u00e7\u00e3o nas diversas \u00e1reas. Segue-se uma descri\u00e7\u00e3o dos objectivos, assim como os factores que levaram \u00e0 realiza\u00e7\u00e3o deste projecto. Termina-se o cap\u00edtulo com a apresenta\u00e7\u00e3o da estrutura utilizada nesta disserta\u00e7\u00e3o.No cap\u00edtulo seguinte \u00e9 apresentado o conceito geral dos PLC\u2019s. Ainda dentro do mesmo cap\u00edtulo, segue-se a evolu\u00e7\u00e3o hist\u00f3rica ao longo dos anos, a descri\u00e7\u00e3o, a explica\u00e7\u00e3o dos diversos tipos de PLC\u2019s e suas partes constituintes. O cap\u00edtulo termina com a apresenta\u00e7\u00e3o e an\u00e1lise das diferentes linguagens de programa\u00e7\u00e3o existentes.No terceiro cap\u00edtulo \u00e9 apresentado o conceito geral do sistema. Posteriormente, \u00e9 apresentado o hardware e software utilizados para a conclus\u00e3o do projecto. Finaliza-se o cap\u00edtulo com a apresenta\u00e7\u00e3o detalhada do sistema e eventuais melhorias futuras do mesmo.A disserta\u00e7\u00e3o termina com coment\u00e1rios e conclus\u00f5es relativamente \u00e0 realiza\u00e7\u00e3o deste projecto e trabalho, assim como a devida bibliografia e anexos referentes ao mesmo. ", "author" : [ { "dropping-particle" : "", "family" : "Soares", "given" : "Tiago Andr\u00e9 Coelho", "non-dropping-particle" : "", "parse-names" : false, "suffix" : "" }, { "dropping-particle" : "", "family" : "Mariano", "given" : "S\u00edlvio Jos\u00e9 Pinto Sim\u00f5es", "non-dropping-particle" : "", "parse-names" : false, "suffix" : "" } ], "id" : "ITEM-1", "issued" : { "date-parts" : [ [ "2012" ] ] }, "language" : "Portuguese", "title" : "Controlo e automa\u00e7\u00e3o: sistema de rega inteligente", "type" : "article" }, "uris" : [ "http://www.mendeley.com/documents/?uuid=e4c4e68e-248b-4281-a030-b5a9f63026aa" ] } ], "mendeley" : { "formattedCitation" : "(Soares &amp; Mariano, 2012)", "plainTextFormattedCitation" : "(Soares &amp; Mariano, 2012)", "previouslyFormattedCitation" : "(Soares &amp; Mariano, 2012)" }, "properties" : { "noteIndex" : 0 }, "schema" : "https://github.com/citation-style-language/schema/raw/master/csl-citation.json" }</w:instrText>
      </w:r>
      <w:r>
        <w:fldChar w:fldCharType="separate"/>
      </w:r>
      <w:r w:rsidRPr="00BE771A">
        <w:rPr>
          <w:noProof/>
        </w:rPr>
        <w:t>(Soares &amp; Mariano, 2012)</w:t>
      </w:r>
      <w:r>
        <w:fldChar w:fldCharType="end"/>
      </w:r>
      <w:r>
        <w:t xml:space="preserve">. </w:t>
      </w:r>
    </w:p>
    <w:p w14:paraId="2F31FD1C" w14:textId="77777777" w:rsidR="004B3084" w:rsidRDefault="004B3084" w:rsidP="00F05FA3">
      <w:r>
        <w:t xml:space="preserve">Mais tarde, por alturas do século XVIII, naquela que ficou conhecida como a Revolução Industrial assistiu-se a uma </w:t>
      </w:r>
      <w:r w:rsidRPr="00D37FB2">
        <w:t>mecanização</w:t>
      </w:r>
      <w:r>
        <w:t xml:space="preserve"> dos sistemas de produção por intermédio da utilização de ferramentas e máquinas para ajudar o ser humano em tarefas industriais, sendo que os equipamentos seriam ainda operados manualmente. Este passo tinha como objetivo aumentar a produtividade e reduzir os custos.</w:t>
      </w:r>
    </w:p>
    <w:p w14:paraId="27162ED0" w14:textId="6B83B599" w:rsidR="004B3084" w:rsidRDefault="00283EBD" w:rsidP="00F05FA3">
      <w:r>
        <w:t>Em 1920</w:t>
      </w:r>
      <w:r w:rsidR="004B3084">
        <w:t xml:space="preserve"> surgem sistemas automáticos de produção com uma maior rapidez na execução de tarefas e intervenção humana mínima, espelhados nas linhas de montag</w:t>
      </w:r>
      <w:r w:rsidR="00323315">
        <w:t>em arquitetadas por Henry Ford.</w:t>
      </w:r>
    </w:p>
    <w:p w14:paraId="190EB1AA" w14:textId="77777777" w:rsidR="004B3084" w:rsidRDefault="004B3084" w:rsidP="00F05FA3">
      <w:r>
        <w:t xml:space="preserve">Nos anos Pós 2ª Guerra Mundial, por volta dos anos 50, surgem máquinas de comando numérico na produção (CNC) que permitem a produção de peças de grande complexidade e de alta precisão. </w:t>
      </w:r>
    </w:p>
    <w:p w14:paraId="63C280E6" w14:textId="77777777" w:rsidR="004B3084" w:rsidRDefault="004B3084" w:rsidP="00F05FA3">
      <w:r>
        <w:t xml:space="preserve">Em 1968 acontece um dos pontos mais relevantes da história da automação, com o aparecimento do </w:t>
      </w:r>
      <w:r w:rsidRPr="00F00E8B">
        <w:t>primeiro Controlador Lógico Programável</w:t>
      </w:r>
      <w:r>
        <w:t>, conhecido como PLC, por Dick Morley.</w:t>
      </w:r>
    </w:p>
    <w:p w14:paraId="37D7F5F6" w14:textId="77777777" w:rsidR="004B3084" w:rsidRDefault="004B3084" w:rsidP="00F05FA3">
      <w:r>
        <w:t>Desde então assistiu-se a uma tentativa de normalização das comunicações entre PLCs e a uma integração de sistemas mecânicos, sistemas de controlo de processos e sistemas informáticos.</w:t>
      </w:r>
    </w:p>
    <w:p w14:paraId="084A5383" w14:textId="25A54C30" w:rsidR="004B3084" w:rsidRDefault="004B3084" w:rsidP="00F05FA3">
      <w:r>
        <w:t>A automação evoluiu, disseminou-se, e é hoje aplicada em várias áreas ou setores da sociedade, sendo composta por vários ramos de aplicabilidade como por exemplo a automação industrial, a automação comercial ou a automação residencial.</w:t>
      </w:r>
    </w:p>
    <w:p w14:paraId="2A24DE4A" w14:textId="6B574EBB" w:rsidR="00B14593" w:rsidRDefault="00B14593" w:rsidP="004B3084">
      <w:pPr>
        <w:widowControl w:val="0"/>
        <w:autoSpaceDE w:val="0"/>
        <w:autoSpaceDN w:val="0"/>
        <w:adjustRightInd w:val="0"/>
        <w:spacing w:line="240" w:lineRule="auto"/>
      </w:pPr>
    </w:p>
    <w:p w14:paraId="62C81FD1" w14:textId="77777777" w:rsidR="00B14593" w:rsidRDefault="00B14593" w:rsidP="004B3084">
      <w:pPr>
        <w:widowControl w:val="0"/>
        <w:autoSpaceDE w:val="0"/>
        <w:autoSpaceDN w:val="0"/>
        <w:adjustRightInd w:val="0"/>
        <w:spacing w:line="240" w:lineRule="auto"/>
      </w:pPr>
    </w:p>
    <w:p w14:paraId="4F83CDD0" w14:textId="77777777" w:rsidR="00323315" w:rsidRDefault="00323315">
      <w:pPr>
        <w:rPr>
          <w:smallCaps/>
          <w:sz w:val="28"/>
          <w:szCs w:val="28"/>
        </w:rPr>
      </w:pPr>
      <w:r>
        <w:br w:type="page"/>
      </w:r>
    </w:p>
    <w:p w14:paraId="45AADF57" w14:textId="62232825" w:rsidR="002E0689" w:rsidRPr="002E0689" w:rsidRDefault="002E0689" w:rsidP="002E0689">
      <w:pPr>
        <w:pStyle w:val="Cabealho3"/>
        <w:ind w:firstLine="708"/>
        <w:rPr>
          <w:i w:val="0"/>
        </w:rPr>
      </w:pPr>
      <w:bookmarkStart w:id="30" w:name="_Toc511124538"/>
      <w:r w:rsidRPr="00F81B92">
        <w:rPr>
          <w:i w:val="0"/>
        </w:rPr>
        <w:lastRenderedPageBreak/>
        <w:t>2.</w:t>
      </w:r>
      <w:r>
        <w:rPr>
          <w:i w:val="0"/>
        </w:rPr>
        <w:t>2</w:t>
      </w:r>
      <w:r w:rsidRPr="00F81B92">
        <w:rPr>
          <w:i w:val="0"/>
        </w:rPr>
        <w:t>.</w:t>
      </w:r>
      <w:r>
        <w:rPr>
          <w:i w:val="0"/>
        </w:rPr>
        <w:t>2</w:t>
      </w:r>
      <w:r w:rsidRPr="00F81B92">
        <w:rPr>
          <w:i w:val="0"/>
        </w:rPr>
        <w:t xml:space="preserve"> </w:t>
      </w:r>
      <w:r>
        <w:rPr>
          <w:i w:val="0"/>
        </w:rPr>
        <w:t>Objetivos</w:t>
      </w:r>
      <w:bookmarkEnd w:id="30"/>
      <w:ins w:id="31" w:author="Pedro Moreira" w:date="2018-04-13T10:09:00Z">
        <w:r w:rsidR="00651A6C">
          <w:rPr>
            <w:i w:val="0"/>
          </w:rPr>
          <w:t xml:space="preserve"> </w:t>
        </w:r>
      </w:ins>
    </w:p>
    <w:p w14:paraId="2512DB33" w14:textId="5088D4B4" w:rsidR="00183692" w:rsidRDefault="00183692" w:rsidP="00F05FA3">
      <w:r>
        <w:t>De uma forma geral, os objetivos a atingir com a implementação da automação podem ser enquadrados em dois níveis: a segurança e o mercado. No primeiro, é pretendido que haja uma melhoria das condições de trabalho e de segurança de pessoas e de bens. No segundo, pretende-se aumentar a competitividade global do produto e da empresa</w:t>
      </w:r>
      <w:r w:rsidR="009F3730">
        <w:t xml:space="preserve">, contribuindo assim para que esta se mantenha no trilho que acompanha a evolução e que continue aguerrida na concorrência do mercado. </w:t>
      </w:r>
    </w:p>
    <w:p w14:paraId="1067B542" w14:textId="0065EE2A" w:rsidR="00B0638D" w:rsidRDefault="00307B2D" w:rsidP="00323315">
      <w:r>
        <w:t xml:space="preserve">No que diz respeito á segurança, a implementação de automação num processo de fabrico permite que tarefas consideradas de maior perigo imediato (como prensagem, ou corte) ou mesmo a médio/longo prazo (como soldadura e a pintura que implicam a inalação de gases), possam ser executadas com pouca ou nenhuma intervenção humana. </w:t>
      </w:r>
      <w:r w:rsidR="00DB7A80">
        <w:t>A acrescentar também o perigo das tarefas extremamente repetitivas (mesmo que na teoria sejam consideradas menos perigosas), pois podem levar a estados de cansaço que podem diminuir a capacidade de foco e concentração e podem gerar situações perigosas e pôr em causa a qualidade do produto final.</w:t>
      </w:r>
    </w:p>
    <w:p w14:paraId="209493AD" w14:textId="43A8C228" w:rsidR="00272D65" w:rsidRDefault="002F7EEE" w:rsidP="00F05FA3">
      <w:r>
        <w:t>A automação</w:t>
      </w:r>
      <w:r w:rsidR="00B0638D">
        <w:t xml:space="preserve"> é</w:t>
      </w:r>
      <w:r>
        <w:t xml:space="preserve">, </w:t>
      </w:r>
      <w:r w:rsidR="00B0638D">
        <w:t>hoje em dia, um meio através do qual é possível atingir melhorias do</w:t>
      </w:r>
      <w:r w:rsidR="00272D65">
        <w:t>s</w:t>
      </w:r>
      <w:r w:rsidR="00B0638D">
        <w:t xml:space="preserve"> </w:t>
      </w:r>
      <w:r w:rsidR="00272D65">
        <w:t>padrões de qualidade.</w:t>
      </w:r>
    </w:p>
    <w:p w14:paraId="33714492" w14:textId="3C9C46E9" w:rsidR="00272D65" w:rsidRDefault="00272D65" w:rsidP="00F05FA3">
      <w:r>
        <w:t>Assim, podemos sintetizar os principais objetivos da automação em:</w:t>
      </w:r>
    </w:p>
    <w:p w14:paraId="52592B37" w14:textId="3E6053AB" w:rsidR="00272D65" w:rsidRDefault="00272D65" w:rsidP="00660D40">
      <w:pPr>
        <w:pStyle w:val="PargrafodaLista"/>
        <w:numPr>
          <w:ilvl w:val="0"/>
          <w:numId w:val="4"/>
        </w:numPr>
      </w:pPr>
      <w:r>
        <w:t>Diminuição dos custos</w:t>
      </w:r>
    </w:p>
    <w:p w14:paraId="4D6D41E8" w14:textId="049F4E18" w:rsidR="00272D65" w:rsidRDefault="00272D65" w:rsidP="00660D40">
      <w:pPr>
        <w:pStyle w:val="PargrafodaLista"/>
        <w:numPr>
          <w:ilvl w:val="0"/>
          <w:numId w:val="4"/>
        </w:numPr>
      </w:pPr>
      <w:r>
        <w:t>Aumento de produtividade e flexibilidade</w:t>
      </w:r>
    </w:p>
    <w:p w14:paraId="6E83953B" w14:textId="6697FA24" w:rsidR="00272D65" w:rsidRDefault="00272D65" w:rsidP="00660D40">
      <w:pPr>
        <w:pStyle w:val="PargrafodaLista"/>
        <w:numPr>
          <w:ilvl w:val="0"/>
          <w:numId w:val="4"/>
        </w:numPr>
      </w:pPr>
      <w:r>
        <w:t>Melhoria da qualidade</w:t>
      </w:r>
    </w:p>
    <w:p w14:paraId="2F6C94B4" w14:textId="77777777" w:rsidR="00272D65" w:rsidRDefault="00272D65" w:rsidP="00660D40">
      <w:pPr>
        <w:pStyle w:val="PargrafodaLista"/>
        <w:numPr>
          <w:ilvl w:val="0"/>
          <w:numId w:val="4"/>
        </w:numPr>
      </w:pPr>
      <w:r>
        <w:t>Inovação do ponto de vista tecnológico</w:t>
      </w:r>
    </w:p>
    <w:p w14:paraId="6F641F4D" w14:textId="19FD66CD" w:rsidR="00272D65" w:rsidRDefault="00272D65" w:rsidP="00660D40">
      <w:pPr>
        <w:pStyle w:val="PargrafodaLista"/>
        <w:numPr>
          <w:ilvl w:val="0"/>
          <w:numId w:val="4"/>
        </w:numPr>
      </w:pPr>
      <w:r>
        <w:t>Integração</w:t>
      </w:r>
    </w:p>
    <w:p w14:paraId="6C699521" w14:textId="30153A7D" w:rsidR="002F7EEE" w:rsidRDefault="002F7EEE">
      <w:pPr>
        <w:spacing w:after="200"/>
        <w:rPr>
          <w:b/>
          <w:u w:val="single"/>
        </w:rPr>
      </w:pPr>
    </w:p>
    <w:p w14:paraId="08F23BAB" w14:textId="77777777" w:rsidR="00323315" w:rsidRDefault="00323315">
      <w:pPr>
        <w:rPr>
          <w:smallCaps/>
          <w:sz w:val="28"/>
          <w:szCs w:val="28"/>
        </w:rPr>
      </w:pPr>
      <w:r>
        <w:br w:type="page"/>
      </w:r>
    </w:p>
    <w:p w14:paraId="06C827E8" w14:textId="64C8D6DD" w:rsidR="002E0689" w:rsidRPr="002E0689" w:rsidRDefault="002E0689" w:rsidP="002E0689">
      <w:pPr>
        <w:pStyle w:val="Cabealho3"/>
        <w:ind w:firstLine="708"/>
        <w:rPr>
          <w:i w:val="0"/>
        </w:rPr>
      </w:pPr>
      <w:bookmarkStart w:id="32" w:name="_Toc511124539"/>
      <w:r w:rsidRPr="00F81B92">
        <w:rPr>
          <w:i w:val="0"/>
        </w:rPr>
        <w:lastRenderedPageBreak/>
        <w:t>2.</w:t>
      </w:r>
      <w:r>
        <w:rPr>
          <w:i w:val="0"/>
        </w:rPr>
        <w:t>2</w:t>
      </w:r>
      <w:r w:rsidRPr="00F81B92">
        <w:rPr>
          <w:i w:val="0"/>
        </w:rPr>
        <w:t>.</w:t>
      </w:r>
      <w:r>
        <w:rPr>
          <w:i w:val="0"/>
        </w:rPr>
        <w:t>3</w:t>
      </w:r>
      <w:r w:rsidRPr="00F81B92">
        <w:rPr>
          <w:i w:val="0"/>
        </w:rPr>
        <w:t xml:space="preserve"> </w:t>
      </w:r>
      <w:r>
        <w:rPr>
          <w:i w:val="0"/>
        </w:rPr>
        <w:t>Componentes</w:t>
      </w:r>
      <w:bookmarkEnd w:id="32"/>
    </w:p>
    <w:p w14:paraId="7F2752C6" w14:textId="65E91100" w:rsidR="001123E1" w:rsidRDefault="001123E1" w:rsidP="00F05FA3">
      <w:r>
        <w:t xml:space="preserve">A automação industrial é composta por </w:t>
      </w:r>
      <w:r w:rsidR="00FA0485">
        <w:t>alguns</w:t>
      </w:r>
      <w:r>
        <w:t xml:space="preserve"> componentes essenciais para a sua implementação</w:t>
      </w:r>
      <w:r w:rsidR="00FA0485">
        <w:t xml:space="preserve"> e desenvolvimento na indústria, entre os quais estão</w:t>
      </w:r>
      <w:r>
        <w:t xml:space="preserve"> os PLCs, as HMIs, os sens</w:t>
      </w:r>
      <w:r w:rsidR="00323315">
        <w:t>ores e as unidades industriais.</w:t>
      </w:r>
    </w:p>
    <w:p w14:paraId="6C7A4D72" w14:textId="41AF235C" w:rsidR="001123E1" w:rsidRDefault="001123E1" w:rsidP="00F05FA3">
      <w:r>
        <w:t>Um PLC é um dispositivo standard de controlo industrial que fornece um método</w:t>
      </w:r>
      <w:r w:rsidR="00511924">
        <w:t xml:space="preserve"> simples, mas robusto, para</w:t>
      </w:r>
      <w:r>
        <w:t xml:space="preserve"> controlar processos</w:t>
      </w:r>
      <w:r w:rsidR="00511924">
        <w:t xml:space="preserve"> dinâmicos de fabrico </w:t>
      </w:r>
      <w:r w:rsidR="00511924">
        <w:fldChar w:fldCharType="begin" w:fldLock="1"/>
      </w:r>
      <w:r w:rsidR="00F60F59">
        <w:instrText>ADDIN CSL_CITATION { "citationItems" : [ { "id" : "ITEM-1", "itemData" : { "DOI" : "10.1016/j.rser.2016.01.025", "ISSN" : "13640321", "abstract" : "As the need of automation increases significantly, a control system needs to be easily programmable, flexible, reliable, robust and cost effective. In this paper a review on the application of programmable logic controller (PLC) in our current market is discussed. Investigations on the applications of PLCs in energy research, engineering studies, industrial control applications and monitoring of plants are reviewed in this paper. PLCs do have its own limitations, but findings indicate that PLCs have more advantages than limitations. This paper concludes that PLCs can be used for any applications whether it is of simple or complicated control system. ", "author" : [ { "dropping-particle" : "", "family" : "Alphonsus", "given" : "Ephrem Ryan", "non-dropping-particle" : "", "parse-names" : false, "suffix" : "" }, { "dropping-particle" : "", "family" : "Abdullah", "given" : "Mohammad Omar", "non-dropping-particle" : "", "parse-names" : false, "suffix" : "" } ], "id" : "ITEM-1", "issued" : { "date-parts" : [ [ "2016" ] ] }, "language" : "English", "page" : "1185", "title" : "A review on the applications of programmable logic controllers (PLCs)", "type" : "article-journal", "volume" : "60 OP  - I" }, "uris" : [ "http://www.mendeley.com/documents/?uuid=abc68d57-4bfa-4765-944c-cac5eb52926b" ] } ], "mendeley" : { "formattedCitation" : "(Alphonsus &amp; Abdullah, 2016)", "plainTextFormattedCitation" : "(Alphonsus &amp; Abdullah, 2016)", "previouslyFormattedCitation" : "(Alphonsus &amp; Abdullah, 2016)" }, "properties" : { "noteIndex" : 0 }, "schema" : "https://github.com/citation-style-language/schema/raw/master/csl-citation.json" }</w:instrText>
      </w:r>
      <w:r w:rsidR="00511924">
        <w:fldChar w:fldCharType="separate"/>
      </w:r>
      <w:r w:rsidR="00511924" w:rsidRPr="00511924">
        <w:rPr>
          <w:noProof/>
        </w:rPr>
        <w:t>(Alphonsus &amp; Abdullah, 2016)</w:t>
      </w:r>
      <w:r w:rsidR="00511924">
        <w:fldChar w:fldCharType="end"/>
      </w:r>
      <w:r w:rsidR="00511924">
        <w:t>. Proporciona controlo de movimento, controlo de entradas e saídas (</w:t>
      </w:r>
      <w:r w:rsidR="00511924" w:rsidRPr="00282712">
        <w:rPr>
          <w:i/>
        </w:rPr>
        <w:t>inputs</w:t>
      </w:r>
      <w:r w:rsidR="00511924">
        <w:t xml:space="preserve"> e </w:t>
      </w:r>
      <w:r w:rsidR="00511924" w:rsidRPr="00282712">
        <w:rPr>
          <w:i/>
        </w:rPr>
        <w:t>outputs</w:t>
      </w:r>
      <w:r w:rsidR="00511924">
        <w:t>) de processos, sistemas distribu</w:t>
      </w:r>
      <w:r w:rsidR="00E42088">
        <w:t>ídos e controlo de rede.</w:t>
      </w:r>
    </w:p>
    <w:p w14:paraId="427F6A30" w14:textId="5DD18933" w:rsidR="00511924" w:rsidRDefault="00511924" w:rsidP="00F05FA3">
      <w:r>
        <w:t>Dado ser um componente muito orientado para ambientes industriais, é regularmente utilizado em condições e circunstâncias adversas, onde é necessário uma maior precisão e rigor no controlo, e que este aconteça em tempo real através de comunicações fidedignas.</w:t>
      </w:r>
    </w:p>
    <w:p w14:paraId="4A894A2F" w14:textId="669226CF" w:rsidR="00C82AC8" w:rsidRDefault="00C82AC8" w:rsidP="004B3084"/>
    <w:p w14:paraId="09D4EFF4" w14:textId="77777777" w:rsidR="00E42088" w:rsidRDefault="00E42088" w:rsidP="00E42088">
      <w:pPr>
        <w:keepNext/>
        <w:jc w:val="center"/>
      </w:pPr>
      <w:r>
        <w:rPr>
          <w:noProof/>
          <w:lang w:eastAsia="pt-PT"/>
        </w:rPr>
        <w:drawing>
          <wp:inline distT="0" distB="0" distL="0" distR="0" wp14:anchorId="61C017B0" wp14:editId="7A6F732C">
            <wp:extent cx="4011678" cy="2838450"/>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lc example.jpg"/>
                    <pic:cNvPicPr/>
                  </pic:nvPicPr>
                  <pic:blipFill>
                    <a:blip r:embed="rId15">
                      <a:extLst>
                        <a:ext uri="{28A0092B-C50C-407E-A947-70E740481C1C}">
                          <a14:useLocalDpi xmlns:a14="http://schemas.microsoft.com/office/drawing/2010/main" val="0"/>
                        </a:ext>
                      </a:extLst>
                    </a:blip>
                    <a:stretch>
                      <a:fillRect/>
                    </a:stretch>
                  </pic:blipFill>
                  <pic:spPr>
                    <a:xfrm>
                      <a:off x="0" y="0"/>
                      <a:ext cx="4047517" cy="2863808"/>
                    </a:xfrm>
                    <a:prstGeom prst="rect">
                      <a:avLst/>
                    </a:prstGeom>
                  </pic:spPr>
                </pic:pic>
              </a:graphicData>
            </a:graphic>
          </wp:inline>
        </w:drawing>
      </w:r>
    </w:p>
    <w:p w14:paraId="3B815D04" w14:textId="4287C714" w:rsidR="008B4041" w:rsidRDefault="00E42088" w:rsidP="00E42088">
      <w:pPr>
        <w:pStyle w:val="Legenda"/>
        <w:jc w:val="center"/>
      </w:pPr>
      <w:bookmarkStart w:id="33" w:name="_Toc511124762"/>
      <w:r>
        <w:t xml:space="preserve">Figura </w:t>
      </w:r>
      <w:fldSimple w:instr=" SEQ Figura \* ARABIC ">
        <w:r w:rsidR="006F713A">
          <w:rPr>
            <w:noProof/>
          </w:rPr>
          <w:t>2</w:t>
        </w:r>
      </w:fldSimple>
      <w:r w:rsidR="0084336E">
        <w:t xml:space="preserve"> - Exemplo de um PLC</w:t>
      </w:r>
      <w:r w:rsidR="008B4041">
        <w:t>.</w:t>
      </w:r>
      <w:bookmarkEnd w:id="33"/>
      <w:r w:rsidR="008B4041">
        <w:t xml:space="preserve"> </w:t>
      </w:r>
    </w:p>
    <w:p w14:paraId="0FE7B270" w14:textId="6A182647" w:rsidR="00E42088" w:rsidRDefault="008B4041" w:rsidP="00E42088">
      <w:pPr>
        <w:pStyle w:val="Legenda"/>
        <w:jc w:val="center"/>
      </w:pPr>
      <w:r>
        <w:t xml:space="preserve">Fonte: </w:t>
      </w:r>
      <w:r w:rsidRPr="00352EA1">
        <w:rPr>
          <w:b w:val="0"/>
          <w:noProof/>
        </w:rPr>
        <w:t>https://industrial.omron.pt/pt/products/cp1h</w:t>
      </w:r>
    </w:p>
    <w:p w14:paraId="6C738B88" w14:textId="77777777" w:rsidR="00511924" w:rsidRDefault="00511924" w:rsidP="004B3084"/>
    <w:p w14:paraId="2F010E18" w14:textId="1439B181" w:rsidR="001123E1" w:rsidRDefault="001123E1" w:rsidP="004B3084"/>
    <w:p w14:paraId="32F33095" w14:textId="77777777" w:rsidR="00B40F47" w:rsidRDefault="00B40F47" w:rsidP="001123E1"/>
    <w:p w14:paraId="7A07B523" w14:textId="174A7821" w:rsidR="001123E1" w:rsidRDefault="001123E1" w:rsidP="00F05FA3">
      <w:r>
        <w:lastRenderedPageBreak/>
        <w:t xml:space="preserve">Uma HMI é “uma interface gráfica de utilizador para controlo industrial, que permite visualização, controlo, diagnóstico e gestão de processos”. </w:t>
      </w:r>
      <w:r>
        <w:fldChar w:fldCharType="begin" w:fldLock="1"/>
      </w:r>
      <w:r w:rsidR="00F60F59">
        <w:instrText>ADDIN CSL_CITATION { "citationItems" : [ { "id" : "ITEM-1", "itemData" : { "abstract" : "Devido ao crescimento da aplica\u00e7\u00e3o de automa\u00e7\u00e3o no meio industrial, a competitividade dos v\u00e1rios setores industriais tem vindo a aumentar muito os seus n\u00edveis de oferta aos clientes.A gest\u00e3o de todos os processos dentro de uma ind\u00fastria \u00e9 um trabalho de elevada complexidade. Como tal, recorre-se \u00e0 utiliza\u00e7\u00e3o de ferramentas e tecnologias para o aux\u00edlio na execu\u00e7\u00e3o dos diversos processos, tais como aplica\u00e7\u00f5es l\u00f3gicas, que permitem uma interface gr\u00e1fica ao utilizador para acesso \u00e0 informa\u00e7\u00e3o relevante sobre o estado das entradas e sa\u00eddas de controlo do processo. Neste aspeto, o controlo, a supervis\u00e3o, e os aut\u00f3matos permitem o controlo sobre diversos equipamentos que estejam ligados na instala\u00e7\u00e3o utilizando protocolos de comunica\u00e7\u00e3o para um fluxo est\u00e1vel de informa\u00e7\u00e3o entre as v\u00e1rias camadas de rede.Os protocolos de comunica\u00e7\u00e3o Ethernet Industrial s\u00e3o cada vez mais uma alternativa no \u00e2mbito da automa\u00e7\u00e3o industrial. Este tipo de protocolos de comunica\u00e7\u00e3o estabeleceram-se de uma forma positiva no mercado devido \u00e0s suas comunica\u00e7\u00f5es em tempo-real, apresentando-se como uma solu\u00e7\u00e3o cred\u00edvel em rela\u00e7\u00e3o aos protocolos de interface s\u00e9rie devido \u00e0s suas elevadas taxas de transmiss\u00e3o de dados entre os ativos f\u00edsicos, \u00e0 utiliza\u00e7\u00e3o de topologias de rede mais flex\u00edveis para comunica\u00e7\u00e3o entre os ativos f\u00edsicos e a um n\u00famero de n\u00f3s superior ligados \u00e0 rede.O presente Trabalho de Projeto aborda a comunica\u00e7\u00e3o entre ativos f\u00edsicos industriais, que envolve um PLC (Programmable Logic Controller), uma consola interativa HMI (Human Machine Interface), e sistemas de microcontroladores. Foi desenvolvida uma biblioteca para implementa\u00e7\u00e3o do protocolo FINS (Factory Interface Network Service) para comunica\u00e7\u00e3o entre os ativos f\u00edsicos e terminais via Ethernet, sendo esta biblioteca para ambientes UNIX (Linux).A biblioteca foi usada como controlador de unidades I/O distribu\u00eddas em Ardu\u00edno e PLC OMRON, e visualiza\u00e7\u00e3o em consola HMI. ", "author" : [ { "dropping-particle" : "", "family" : "Dias", "given" : "Francisco Almeida Nunes Brito", "non-dropping-particle" : "", "parse-names" : false, "suffix" : "" }, { "dropping-particle" : "da", "family" : "Fonseca", "given" : "In\u00e1cio Sousa Adelino", "non-dropping-particle" : "", "parse-names" : false, "suffix" : "" } ], "id" : "ITEM-1", "issued" : { "date-parts" : [ [ "2015" ] ] }, "language" : "Portuguese", "title" : "Desenvolvimento de ferramenta para interliga\u00e7\u00e3o de dispositivos utilizando protocolos industriais", "type" : "article" }, "locator" : "16", "uris" : [ "http://www.mendeley.com/documents/?uuid=04c09a20-bd75-4953-ba26-cc1c3cad7f76" ] } ], "mendeley" : { "formattedCitation" : "(Dias &amp; Fonseca, 2015, p. 16)", "plainTextFormattedCitation" : "(Dias &amp; Fonseca, 2015, p. 16)", "previouslyFormattedCitation" : "(Dias &amp; Fonseca, 2015, p. 16)" }, "properties" : { "noteIndex" : 0 }, "schema" : "https://github.com/citation-style-language/schema/raw/master/csl-citation.json" }</w:instrText>
      </w:r>
      <w:r>
        <w:fldChar w:fldCharType="separate"/>
      </w:r>
      <w:r w:rsidRPr="00FF43AE">
        <w:rPr>
          <w:noProof/>
        </w:rPr>
        <w:t>(Dias &amp; Fonseca, 2015, p. 16)</w:t>
      </w:r>
      <w:r>
        <w:fldChar w:fldCharType="end"/>
      </w:r>
    </w:p>
    <w:p w14:paraId="0076AD20" w14:textId="4181742F" w:rsidR="00B40F47" w:rsidRDefault="001123E1" w:rsidP="00F05FA3">
      <w:r>
        <w:t xml:space="preserve">A HMI deve estar conectada a outros componentes de </w:t>
      </w:r>
      <w:r w:rsidRPr="00282712">
        <w:rPr>
          <w:i/>
        </w:rPr>
        <w:t>hardware</w:t>
      </w:r>
      <w:r>
        <w:t xml:space="preserve"> de forma a garantir a comunicação com o mesmo e assim</w:t>
      </w:r>
      <w:r w:rsidR="00323315">
        <w:t xml:space="preserve"> perfazer o sistema industrial.</w:t>
      </w:r>
    </w:p>
    <w:p w14:paraId="02335813" w14:textId="7EFB0EE0" w:rsidR="007A5D49" w:rsidRDefault="007A5D49" w:rsidP="00F05FA3">
      <w:r>
        <w:t>Um sensor é um equipamento que deteta alterações ou eventos no seu ambiente e fornece entrada de dados para outros componentes eletrónicos. São essenciais para monitorização, inspeção, efetuar medições, entre outras tarefas que sejam necessárias de ser realizadas em tempo real.</w:t>
      </w:r>
    </w:p>
    <w:p w14:paraId="6797F2E5" w14:textId="12BF89D9" w:rsidR="005D606F" w:rsidRDefault="005D606F" w:rsidP="001123E1"/>
    <w:p w14:paraId="10F2B5D4" w14:textId="77777777" w:rsidR="005D606F" w:rsidRDefault="005D606F" w:rsidP="005D606F">
      <w:pPr>
        <w:keepNext/>
        <w:jc w:val="center"/>
      </w:pPr>
      <w:r>
        <w:rPr>
          <w:noProof/>
          <w:lang w:eastAsia="pt-PT"/>
        </w:rPr>
        <w:drawing>
          <wp:inline distT="0" distB="0" distL="0" distR="0" wp14:anchorId="3B1F3912" wp14:editId="42F3D827">
            <wp:extent cx="3470988" cy="1863919"/>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ensores-omron.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517961" cy="1889144"/>
                    </a:xfrm>
                    <a:prstGeom prst="rect">
                      <a:avLst/>
                    </a:prstGeom>
                  </pic:spPr>
                </pic:pic>
              </a:graphicData>
            </a:graphic>
          </wp:inline>
        </w:drawing>
      </w:r>
    </w:p>
    <w:p w14:paraId="5A692636" w14:textId="393A2BAD" w:rsidR="002C11EA" w:rsidRDefault="005D606F" w:rsidP="005D606F">
      <w:pPr>
        <w:pStyle w:val="Legenda"/>
        <w:jc w:val="center"/>
      </w:pPr>
      <w:bookmarkStart w:id="34" w:name="_Toc511124763"/>
      <w:r>
        <w:t xml:space="preserve">Figura </w:t>
      </w:r>
      <w:fldSimple w:instr=" SEQ Figura \* ARABIC ">
        <w:r w:rsidR="006F713A">
          <w:rPr>
            <w:noProof/>
          </w:rPr>
          <w:t>3</w:t>
        </w:r>
      </w:fldSimple>
      <w:r>
        <w:t xml:space="preserve"> - Sensores </w:t>
      </w:r>
      <w:r w:rsidR="002C11EA">
        <w:t>de proximidade</w:t>
      </w:r>
      <w:del w:id="35" w:author="Pedro Moreira" w:date="2018-04-13T11:20:00Z">
        <w:r w:rsidR="002C11EA" w:rsidDel="00FC7250">
          <w:delText xml:space="preserve"> </w:delText>
        </w:r>
        <w:r w:rsidDel="00FC7250">
          <w:delText>do fabricante OMRON</w:delText>
        </w:r>
      </w:del>
      <w:r w:rsidR="002C11EA">
        <w:t>.</w:t>
      </w:r>
      <w:bookmarkEnd w:id="34"/>
      <w:r w:rsidR="002C11EA">
        <w:t xml:space="preserve"> </w:t>
      </w:r>
    </w:p>
    <w:p w14:paraId="5918076C" w14:textId="3DAABEDE" w:rsidR="005D606F" w:rsidRPr="00352EA1" w:rsidRDefault="002C11EA" w:rsidP="005D606F">
      <w:pPr>
        <w:pStyle w:val="Legenda"/>
        <w:jc w:val="center"/>
        <w:rPr>
          <w:b w:val="0"/>
          <w:noProof/>
        </w:rPr>
      </w:pPr>
      <w:r>
        <w:t xml:space="preserve">Fonte: </w:t>
      </w:r>
      <w:r w:rsidRPr="00352EA1">
        <w:rPr>
          <w:b w:val="0"/>
          <w:noProof/>
        </w:rPr>
        <w:t>https://industrial.omron.ca/en/products/e2b</w:t>
      </w:r>
    </w:p>
    <w:p w14:paraId="3800F53A" w14:textId="61B16494" w:rsidR="008B1B8C" w:rsidRDefault="008B1B8C" w:rsidP="008B1B8C"/>
    <w:p w14:paraId="6D6C6CC3" w14:textId="050B510B" w:rsidR="008B1B8C" w:rsidRDefault="008B1B8C" w:rsidP="008B1B8C"/>
    <w:p w14:paraId="1E30B517" w14:textId="1B657624" w:rsidR="001744F4" w:rsidRDefault="00282712" w:rsidP="00F05FA3">
      <w:r>
        <w:t>As unidades industriais,</w:t>
      </w:r>
      <w:r w:rsidR="001744F4">
        <w:t xml:space="preserve"> também conhecidas como </w:t>
      </w:r>
      <w:r w:rsidR="001744F4" w:rsidRPr="00282712">
        <w:rPr>
          <w:i/>
        </w:rPr>
        <w:t>drives</w:t>
      </w:r>
      <w:r w:rsidR="001744F4">
        <w:t xml:space="preserve"> industriais, são “controladores de motores utilizados para operações de controlo otimizado de motores” </w:t>
      </w:r>
      <w:r w:rsidR="001744F4">
        <w:fldChar w:fldCharType="begin" w:fldLock="1"/>
      </w:r>
      <w:r w:rsidR="00F60F59">
        <w:instrText>ADDIN CSL_CITATION { "citationItems" : [ { "id" : "ITEM-1", "itemData" : { "abstract" : "Devido ao crescimento da aplica\u00e7\u00e3o de automa\u00e7\u00e3o no meio industrial, a competitividade dos v\u00e1rios setores industriais tem vindo a aumentar muito os seus n\u00edveis de oferta aos clientes.A gest\u00e3o de todos os processos dentro de uma ind\u00fastria \u00e9 um trabalho de elevada complexidade. Como tal, recorre-se \u00e0 utiliza\u00e7\u00e3o de ferramentas e tecnologias para o aux\u00edlio na execu\u00e7\u00e3o dos diversos processos, tais como aplica\u00e7\u00f5es l\u00f3gicas, que permitem uma interface gr\u00e1fica ao utilizador para acesso \u00e0 informa\u00e7\u00e3o relevante sobre o estado das entradas e sa\u00eddas de controlo do processo. Neste aspeto, o controlo, a supervis\u00e3o, e os aut\u00f3matos permitem o controlo sobre diversos equipamentos que estejam ligados na instala\u00e7\u00e3o utilizando protocolos de comunica\u00e7\u00e3o para um fluxo est\u00e1vel de informa\u00e7\u00e3o entre as v\u00e1rias camadas de rede.Os protocolos de comunica\u00e7\u00e3o Ethernet Industrial s\u00e3o cada vez mais uma alternativa no \u00e2mbito da automa\u00e7\u00e3o industrial. Este tipo de protocolos de comunica\u00e7\u00e3o estabeleceram-se de uma forma positiva no mercado devido \u00e0s suas comunica\u00e7\u00f5es em tempo-real, apresentando-se como uma solu\u00e7\u00e3o cred\u00edvel em rela\u00e7\u00e3o aos protocolos de interface s\u00e9rie devido \u00e0s suas elevadas taxas de transmiss\u00e3o de dados entre os ativos f\u00edsicos, \u00e0 utiliza\u00e7\u00e3o de topologias de rede mais flex\u00edveis para comunica\u00e7\u00e3o entre os ativos f\u00edsicos e a um n\u00famero de n\u00f3s superior ligados \u00e0 rede.O presente Trabalho de Projeto aborda a comunica\u00e7\u00e3o entre ativos f\u00edsicos industriais, que envolve um PLC (Programmable Logic Controller), uma consola interativa HMI (Human Machine Interface), e sistemas de microcontroladores. Foi desenvolvida uma biblioteca para implementa\u00e7\u00e3o do protocolo FINS (Factory Interface Network Service) para comunica\u00e7\u00e3o entre os ativos f\u00edsicos e terminais via Ethernet, sendo esta biblioteca para ambientes UNIX (Linux).A biblioteca foi usada como controlador de unidades I/O distribu\u00eddas em Ardu\u00edno e PLC OMRON, e visualiza\u00e7\u00e3o em consola HMI. ", "author" : [ { "dropping-particle" : "", "family" : "Dias", "given" : "Francisco Almeida Nunes Brito", "non-dropping-particle" : "", "parse-names" : false, "suffix" : "" }, { "dropping-particle" : "da", "family" : "Fonseca", "given" : "In\u00e1cio Sousa Adelino", "non-dropping-particle" : "", "parse-names" : false, "suffix" : "" } ], "id" : "ITEM-1", "issued" : { "date-parts" : [ [ "2015" ] ] }, "language" : "Portuguese", "title" : "Desenvolvimento de ferramenta para interliga\u00e7\u00e3o de dispositivos utilizando protocolos industriais", "type" : "article" }, "locator" : "17", "uris" : [ "http://www.mendeley.com/documents/?uuid=04c09a20-bd75-4953-ba26-cc1c3cad7f76" ] } ], "mendeley" : { "formattedCitation" : "(Dias &amp; Fonseca, 2015, p. 17)", "plainTextFormattedCitation" : "(Dias &amp; Fonseca, 2015, p. 17)", "previouslyFormattedCitation" : "(Dias &amp; Fonseca, 2015, p. 17)" }, "properties" : { "noteIndex" : 0 }, "schema" : "https://github.com/citation-style-language/schema/raw/master/csl-citation.json" }</w:instrText>
      </w:r>
      <w:r w:rsidR="001744F4">
        <w:fldChar w:fldCharType="separate"/>
      </w:r>
      <w:r w:rsidR="001744F4" w:rsidRPr="001744F4">
        <w:rPr>
          <w:noProof/>
        </w:rPr>
        <w:t>(Dias &amp; Fonseca, 2015, p. 17)</w:t>
      </w:r>
      <w:r w:rsidR="001744F4">
        <w:fldChar w:fldCharType="end"/>
      </w:r>
      <w:r w:rsidR="001744F4">
        <w:t>. São normalmente utilizados numa vasta diversidade de aplicações industriais e têm a particularidade importante de poderem trabalhar com potências e tensões elevadas. Permitem monitorizar o comportamento dos motores e ajustar o desempenho dos mesmos consoante a tarefa que se pretende realizar.</w:t>
      </w:r>
    </w:p>
    <w:p w14:paraId="74B36D2A" w14:textId="736F3EAA" w:rsidR="00656E03" w:rsidRDefault="00656E03" w:rsidP="008B1B8C"/>
    <w:p w14:paraId="344714D8" w14:textId="77777777" w:rsidR="00656E03" w:rsidRDefault="00656E03" w:rsidP="00656E03">
      <w:pPr>
        <w:keepNext/>
        <w:jc w:val="center"/>
      </w:pPr>
      <w:r>
        <w:rPr>
          <w:noProof/>
          <w:lang w:eastAsia="pt-PT"/>
        </w:rPr>
        <w:lastRenderedPageBreak/>
        <w:drawing>
          <wp:inline distT="0" distB="0" distL="0" distR="0" wp14:anchorId="0E79704A" wp14:editId="31F3B0BB">
            <wp:extent cx="4030824" cy="2071395"/>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rives.jpg"/>
                    <pic:cNvPicPr/>
                  </pic:nvPicPr>
                  <pic:blipFill>
                    <a:blip r:embed="rId17">
                      <a:extLst>
                        <a:ext uri="{28A0092B-C50C-407E-A947-70E740481C1C}">
                          <a14:useLocalDpi xmlns:a14="http://schemas.microsoft.com/office/drawing/2010/main" val="0"/>
                        </a:ext>
                      </a:extLst>
                    </a:blip>
                    <a:stretch>
                      <a:fillRect/>
                    </a:stretch>
                  </pic:blipFill>
                  <pic:spPr>
                    <a:xfrm>
                      <a:off x="0" y="0"/>
                      <a:ext cx="4047195" cy="2079808"/>
                    </a:xfrm>
                    <a:prstGeom prst="rect">
                      <a:avLst/>
                    </a:prstGeom>
                  </pic:spPr>
                </pic:pic>
              </a:graphicData>
            </a:graphic>
          </wp:inline>
        </w:drawing>
      </w:r>
    </w:p>
    <w:p w14:paraId="50F6E665" w14:textId="79C7FD16" w:rsidR="00AD1C94" w:rsidRDefault="00656E03" w:rsidP="00656E03">
      <w:pPr>
        <w:pStyle w:val="Legenda"/>
        <w:jc w:val="center"/>
      </w:pPr>
      <w:bookmarkStart w:id="36" w:name="_Toc511124764"/>
      <w:r>
        <w:t xml:space="preserve">Figura </w:t>
      </w:r>
      <w:fldSimple w:instr=" SEQ Figura \* ARABIC ">
        <w:r w:rsidR="006F713A">
          <w:rPr>
            <w:noProof/>
          </w:rPr>
          <w:t>4</w:t>
        </w:r>
      </w:fldSimple>
      <w:r>
        <w:t xml:space="preserve"> - </w:t>
      </w:r>
      <w:r w:rsidR="00AD1C94">
        <w:t>D</w:t>
      </w:r>
      <w:r>
        <w:t>rives industriais</w:t>
      </w:r>
      <w:del w:id="37" w:author="Pedro Moreira" w:date="2018-04-13T10:12:00Z">
        <w:r w:rsidR="00AD1C94" w:rsidDel="00651A6C">
          <w:delText xml:space="preserve"> do fabricante Beckhoff</w:delText>
        </w:r>
      </w:del>
      <w:r w:rsidR="00AD1C94">
        <w:t>.</w:t>
      </w:r>
      <w:bookmarkEnd w:id="36"/>
      <w:r w:rsidR="00AD1C94">
        <w:t xml:space="preserve"> </w:t>
      </w:r>
    </w:p>
    <w:p w14:paraId="0DC3F40D" w14:textId="19A102D8" w:rsidR="00656E03" w:rsidRPr="008B1B8C" w:rsidRDefault="00AD1C94" w:rsidP="00656E03">
      <w:pPr>
        <w:pStyle w:val="Legenda"/>
        <w:jc w:val="center"/>
      </w:pPr>
      <w:r>
        <w:t xml:space="preserve">Fonte: </w:t>
      </w:r>
      <w:r w:rsidRPr="00352EA1">
        <w:rPr>
          <w:b w:val="0"/>
          <w:noProof/>
        </w:rPr>
        <w:t>https://www.beckhoff.com/english.asp?drive_technology/ax5000.htm</w:t>
      </w:r>
    </w:p>
    <w:p w14:paraId="045B5259" w14:textId="77777777" w:rsidR="001123E1" w:rsidRDefault="001123E1" w:rsidP="004B3084"/>
    <w:p w14:paraId="6479979B" w14:textId="77777777" w:rsidR="001123E1" w:rsidRPr="004B3084" w:rsidRDefault="001123E1" w:rsidP="004B3084"/>
    <w:p w14:paraId="0DC935EC" w14:textId="5BBDDF4A" w:rsidR="002E0689" w:rsidRPr="002E0689" w:rsidRDefault="002E0689" w:rsidP="002E0689">
      <w:pPr>
        <w:pStyle w:val="Cabealho3"/>
        <w:ind w:firstLine="708"/>
        <w:rPr>
          <w:i w:val="0"/>
        </w:rPr>
      </w:pPr>
      <w:bookmarkStart w:id="38" w:name="_Toc511124540"/>
      <w:r w:rsidRPr="00F81B92">
        <w:rPr>
          <w:i w:val="0"/>
        </w:rPr>
        <w:t>2.</w:t>
      </w:r>
      <w:r>
        <w:rPr>
          <w:i w:val="0"/>
        </w:rPr>
        <w:t>2</w:t>
      </w:r>
      <w:r w:rsidRPr="00F81B92">
        <w:rPr>
          <w:i w:val="0"/>
        </w:rPr>
        <w:t>.</w:t>
      </w:r>
      <w:r>
        <w:rPr>
          <w:i w:val="0"/>
        </w:rPr>
        <w:t>4</w:t>
      </w:r>
      <w:r w:rsidRPr="00F81B92">
        <w:rPr>
          <w:i w:val="0"/>
        </w:rPr>
        <w:t xml:space="preserve"> </w:t>
      </w:r>
      <w:r>
        <w:rPr>
          <w:i w:val="0"/>
        </w:rPr>
        <w:t>Software para Automação</w:t>
      </w:r>
      <w:bookmarkEnd w:id="38"/>
    </w:p>
    <w:p w14:paraId="5C884E2D" w14:textId="7586B27E" w:rsidR="005B278B" w:rsidRDefault="005B278B" w:rsidP="00F05FA3">
      <w:r>
        <w:t xml:space="preserve">Para o contínuo caminho em crescendo da implementação de sistemas de automação na indústria, </w:t>
      </w:r>
      <w:r w:rsidR="00855EE6">
        <w:t xml:space="preserve">tem sido imperativa </w:t>
      </w:r>
      <w:r>
        <w:t xml:space="preserve">a utilização de </w:t>
      </w:r>
      <w:r w:rsidRPr="00DF6317">
        <w:rPr>
          <w:i/>
        </w:rPr>
        <w:t>hardware</w:t>
      </w:r>
      <w:r>
        <w:t xml:space="preserve"> de controlo e de </w:t>
      </w:r>
      <w:r w:rsidRPr="00DF6317">
        <w:rPr>
          <w:i/>
        </w:rPr>
        <w:t>software</w:t>
      </w:r>
      <w:r>
        <w:t xml:space="preserve"> especificamente desenhado para atuar sobre o mesmo. </w:t>
      </w:r>
    </w:p>
    <w:p w14:paraId="37D5E01E" w14:textId="2350EA36" w:rsidR="005B278B" w:rsidRDefault="005B278B" w:rsidP="00F05FA3">
      <w:r>
        <w:t xml:space="preserve">O </w:t>
      </w:r>
      <w:r w:rsidRPr="00DF6317">
        <w:rPr>
          <w:i/>
        </w:rPr>
        <w:t>hardware</w:t>
      </w:r>
      <w:r>
        <w:t xml:space="preserve"> de controlo possibilita o armazenamento de dados do processo</w:t>
      </w:r>
      <w:r w:rsidR="00006619">
        <w:t xml:space="preserve">, </w:t>
      </w:r>
      <w:r>
        <w:t xml:space="preserve">e </w:t>
      </w:r>
      <w:r w:rsidR="00006619">
        <w:t xml:space="preserve">se </w:t>
      </w:r>
      <w:r>
        <w:t>associado a técnicas de controlo</w:t>
      </w:r>
      <w:r w:rsidR="00006619">
        <w:t xml:space="preserve"> que atuam sobre ele</w:t>
      </w:r>
      <w:r>
        <w:t xml:space="preserve"> permite atingir maiores graus de confiabilidade relativamente ao seu funcionamento</w:t>
      </w:r>
      <w:r w:rsidR="00006619">
        <w:t xml:space="preserve"> </w:t>
      </w:r>
      <w:r w:rsidR="00006619">
        <w:fldChar w:fldCharType="begin" w:fldLock="1"/>
      </w:r>
      <w:r w:rsidR="00F60F59">
        <w:instrText>ADDIN CSL_CITATION { "citationItems" : [ { "id" : "ITEM-1", "itemData" : { "abstract" : "The using of supervision systems has become more and more essential in accessing, managing and obtaining data of industrial processes, because of constant and frequent developments in industrial automation. These supervisory systems (SCADA) have been widely used in many industrial environments to store process data and to control the processes in accordance with some adopted strategy. The SCADA s control hardware is the set of equipments that execute this work. The SCADA s supervision software accesses process data through the control hardware and shows them to the users. Currently, many industrial systems adopt supervision softwares developed by the same manufacturer of the control hardware. Usually, these softwares cannot be used with other equipments made by distinct manufacturers. This work proposes an approach for developing supervisory systems able to access process information through different control hardwares. An architecture for supervisory systems is \ufb01rst de\ufb01ned, in order to guarantee ef\ufb01ciency in communication and data exchange. Then, the architecture is applied in a supervisory system to monitor oil wells that use distinct control hardwares. The implementation was modeled and veri\ufb01ed by using the formal method of the Petri networks. Finally, experimental results are presented to demonstrate the applicability of the proposed solution ", "author" : [ { "dropping-particle" : "de", "family" : "Souza", "given" : "Rodrigo Barbosa", "non-dropping-particle" : "", "parse-names" : false, "suffix" : "" }, { "dropping-particle" : "de", "family" : "Medeiros", "given" : "Adelardo Adelino Dantas", "non-dropping-particle" : "", "parse-names" : false, "suffix" : "" } ], "id" : "ITEM-1", "issued" : { "date-parts" : [ [ "2005" ] ] }, "language" : "Spanish; Castilian", "title" : "Uma arquitetura para sistemas supervis\u00f3rios industriais e sua aplica\u00e7\u00e3o em processos de eleva\u00e7\u00e3o artificial de petr\u00f3leo", "type" : "article" }, "locator" : "19", "uris" : [ "http://www.mendeley.com/documents/?uuid=a4471ac8-8b52-4981-94ad-06a1eb2bfc74" ] } ], "mendeley" : { "formattedCitation" : "(Souza &amp; Medeiros, 2005, p. 19)", "plainTextFormattedCitation" : "(Souza &amp; Medeiros, 2005, p. 19)", "previouslyFormattedCitation" : "(Souza &amp; Medeiros, 2005, p. 19)" }, "properties" : { "noteIndex" : 0 }, "schema" : "https://github.com/citation-style-language/schema/raw/master/csl-citation.json" }</w:instrText>
      </w:r>
      <w:r w:rsidR="00006619">
        <w:fldChar w:fldCharType="separate"/>
      </w:r>
      <w:r w:rsidR="00006619" w:rsidRPr="00006619">
        <w:rPr>
          <w:noProof/>
        </w:rPr>
        <w:t>(Souza &amp; Medeiros, 2005, p. 19)</w:t>
      </w:r>
      <w:r w:rsidR="00006619">
        <w:fldChar w:fldCharType="end"/>
      </w:r>
      <w:r w:rsidR="00006619">
        <w:t>.</w:t>
      </w:r>
    </w:p>
    <w:p w14:paraId="1858E5D3" w14:textId="156ABDB5" w:rsidR="00855EE6" w:rsidRDefault="00F761C5" w:rsidP="00F05FA3">
      <w:r>
        <w:t xml:space="preserve">O </w:t>
      </w:r>
      <w:r w:rsidRPr="00DF6317">
        <w:rPr>
          <w:i/>
        </w:rPr>
        <w:t>software</w:t>
      </w:r>
      <w:r>
        <w:t xml:space="preserve"> para automação industrial permite que utilizadores implementem sistemas de controlo e aqu</w:t>
      </w:r>
      <w:r w:rsidR="003458AB">
        <w:t xml:space="preserve">isição de dados através de HMIs, </w:t>
      </w:r>
      <w:r>
        <w:t>sistemas SCADA</w:t>
      </w:r>
      <w:r w:rsidR="004C6DEC">
        <w:t xml:space="preserve"> e servidores OPC. P</w:t>
      </w:r>
      <w:r w:rsidR="00855EE6">
        <w:t xml:space="preserve">ara tal, na prática, devem estabelecer linhas de comunicação eficientes com componentes de </w:t>
      </w:r>
      <w:r w:rsidR="00855EE6" w:rsidRPr="00DF6317">
        <w:rPr>
          <w:i/>
        </w:rPr>
        <w:t>hardware</w:t>
      </w:r>
      <w:r w:rsidR="00855EE6">
        <w:t xml:space="preserve"> como</w:t>
      </w:r>
      <w:r w:rsidR="004C6DEC">
        <w:t xml:space="preserve"> os PLCs, PACs, Servo Motores ou Módulos de </w:t>
      </w:r>
      <w:r w:rsidR="004C6DEC" w:rsidRPr="00DF6317">
        <w:rPr>
          <w:i/>
        </w:rPr>
        <w:t>Input</w:t>
      </w:r>
      <w:r w:rsidR="004C6DEC">
        <w:t xml:space="preserve"> e </w:t>
      </w:r>
      <w:r w:rsidR="004C6DEC" w:rsidRPr="00DF6317">
        <w:rPr>
          <w:i/>
        </w:rPr>
        <w:t>Output</w:t>
      </w:r>
      <w:r w:rsidR="004C6DEC">
        <w:t>.</w:t>
      </w:r>
    </w:p>
    <w:p w14:paraId="58D49877" w14:textId="77777777" w:rsidR="0072014E" w:rsidRDefault="0072014E" w:rsidP="00F05FA3">
      <w:r>
        <w:t xml:space="preserve">Existem atualmente no mercado vários casos de sucesso de </w:t>
      </w:r>
      <w:r w:rsidRPr="002A2834">
        <w:rPr>
          <w:i/>
        </w:rPr>
        <w:t>software</w:t>
      </w:r>
      <w:r>
        <w:t xml:space="preserve"> para automação. São sistemas que têm vindo a maturar com o tempo, melhorar as suas capacidades e fornecer cada vez mais funcionalidades para uma eficaz implementação de sistemas de automação. Alguns desses casos são: </w:t>
      </w:r>
    </w:p>
    <w:p w14:paraId="226ACCFE" w14:textId="7C142397" w:rsidR="0072014E" w:rsidRDefault="0072014E" w:rsidP="00660D40">
      <w:pPr>
        <w:pStyle w:val="PargrafodaLista"/>
        <w:numPr>
          <w:ilvl w:val="0"/>
          <w:numId w:val="5"/>
        </w:numPr>
      </w:pPr>
      <w:r>
        <w:t xml:space="preserve">Twincat, que é um </w:t>
      </w:r>
      <w:r w:rsidRPr="002A2834">
        <w:rPr>
          <w:i/>
        </w:rPr>
        <w:t>software</w:t>
      </w:r>
      <w:r>
        <w:t xml:space="preserve"> d</w:t>
      </w:r>
      <w:r w:rsidR="00890803">
        <w:t>o</w:t>
      </w:r>
      <w:r>
        <w:t xml:space="preserve"> </w:t>
      </w:r>
      <w:r w:rsidR="00890803">
        <w:t>fabricante</w:t>
      </w:r>
      <w:r>
        <w:t xml:space="preserve"> Beckhoff, aglomera um conjunto de ferramentas e torna qualquer sistema baseado em PC num sistema de controlo em tempo-real com a possibilidade de ter vários PLCs, NCs, CNCs e/ou sistemas </w:t>
      </w:r>
      <w:r>
        <w:lastRenderedPageBreak/>
        <w:t>robóticos conectados. O Twincat vai na versão 3 e algumas das funcionalidades mais relevantes providenciadas pelo mesmo são a possibilidade de integração com o ambiente de desenvolvimento Microsoft Visual Studio, uma maior liberdade para selecionar linguagens de programação dado que são fornecidas livrarias para conectividade com linguagens mais comuns no mundo do desenvolvimento de software (como C# ou Java), o suporte para a linguagem de programação clássica dos PLCs, a IEC 61131-3, a possibilidade de conec</w:t>
      </w:r>
      <w:r w:rsidR="00D37FB2">
        <w:t>t</w:t>
      </w:r>
      <w:r>
        <w:t>ar ao MATLab, entre outras.</w:t>
      </w:r>
    </w:p>
    <w:p w14:paraId="3CFFD061" w14:textId="146CE36E" w:rsidR="00702B29" w:rsidRDefault="00702B29" w:rsidP="00702B29"/>
    <w:p w14:paraId="6B1B2812" w14:textId="77777777" w:rsidR="00702B29" w:rsidRDefault="00702B29" w:rsidP="00702B29">
      <w:pPr>
        <w:keepNext/>
        <w:jc w:val="center"/>
      </w:pPr>
      <w:r>
        <w:rPr>
          <w:noProof/>
          <w:lang w:eastAsia="pt-PT"/>
        </w:rPr>
        <w:drawing>
          <wp:inline distT="0" distB="0" distL="0" distR="0" wp14:anchorId="4739A511" wp14:editId="52AD4E71">
            <wp:extent cx="4533900" cy="29936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twincat-3-extended-automation-language-support-iec-screen-2.jpg"/>
                    <pic:cNvPicPr/>
                  </pic:nvPicPr>
                  <pic:blipFill>
                    <a:blip r:embed="rId18">
                      <a:extLst>
                        <a:ext uri="{28A0092B-C50C-407E-A947-70E740481C1C}">
                          <a14:useLocalDpi xmlns:a14="http://schemas.microsoft.com/office/drawing/2010/main" val="0"/>
                        </a:ext>
                      </a:extLst>
                    </a:blip>
                    <a:stretch>
                      <a:fillRect/>
                    </a:stretch>
                  </pic:blipFill>
                  <pic:spPr>
                    <a:xfrm>
                      <a:off x="0" y="0"/>
                      <a:ext cx="4549319" cy="3003831"/>
                    </a:xfrm>
                    <a:prstGeom prst="rect">
                      <a:avLst/>
                    </a:prstGeom>
                  </pic:spPr>
                </pic:pic>
              </a:graphicData>
            </a:graphic>
          </wp:inline>
        </w:drawing>
      </w:r>
    </w:p>
    <w:p w14:paraId="2E60E393" w14:textId="16E6BFE9" w:rsidR="00391C8B" w:rsidRDefault="00702B29" w:rsidP="00702B29">
      <w:pPr>
        <w:pStyle w:val="Legenda"/>
        <w:jc w:val="center"/>
      </w:pPr>
      <w:bookmarkStart w:id="39" w:name="_Toc511124765"/>
      <w:r>
        <w:t xml:space="preserve">Figura </w:t>
      </w:r>
      <w:fldSimple w:instr=" SEQ Figura \* ARABIC ">
        <w:r w:rsidR="006F713A">
          <w:rPr>
            <w:noProof/>
          </w:rPr>
          <w:t>5</w:t>
        </w:r>
      </w:fldSimple>
      <w:r>
        <w:t xml:space="preserve"> - Ambiente de desenvolvimento Twincat 3</w:t>
      </w:r>
      <w:r w:rsidR="00391C8B">
        <w:t>.</w:t>
      </w:r>
      <w:bookmarkEnd w:id="39"/>
      <w:r w:rsidR="00391C8B">
        <w:t xml:space="preserve"> </w:t>
      </w:r>
    </w:p>
    <w:p w14:paraId="305DA8B0" w14:textId="76622636" w:rsidR="00702B29" w:rsidRDefault="00391C8B" w:rsidP="00702B29">
      <w:pPr>
        <w:pStyle w:val="Legenda"/>
        <w:jc w:val="center"/>
      </w:pPr>
      <w:r>
        <w:t xml:space="preserve">Fonte: </w:t>
      </w:r>
      <w:r w:rsidRPr="00391C8B">
        <w:rPr>
          <w:b w:val="0"/>
          <w:noProof/>
        </w:rPr>
        <w:t>https://www.beckhoff.com/english.asp?twincat/twincat-3-xa-language-support-iec-61131-3.htm?id=1893323818933250</w:t>
      </w:r>
    </w:p>
    <w:p w14:paraId="14D708FF" w14:textId="77777777" w:rsidR="00702B29" w:rsidRDefault="00702B29" w:rsidP="00702B29"/>
    <w:p w14:paraId="35452530" w14:textId="648B38AF" w:rsidR="00890803" w:rsidRDefault="00890803" w:rsidP="00660D40">
      <w:pPr>
        <w:pStyle w:val="PargrafodaLista"/>
        <w:numPr>
          <w:ilvl w:val="0"/>
          <w:numId w:val="2"/>
        </w:numPr>
        <w:ind w:left="714" w:hanging="357"/>
      </w:pPr>
      <w:r>
        <w:t xml:space="preserve">SIMATIC STEP 7, que é um </w:t>
      </w:r>
      <w:r w:rsidRPr="002A2834">
        <w:rPr>
          <w:i/>
        </w:rPr>
        <w:t>software</w:t>
      </w:r>
      <w:r>
        <w:t xml:space="preserve"> para controladores do fabricante Siemens e fornece um ambiente gráfico </w:t>
      </w:r>
      <w:r w:rsidRPr="002A2834">
        <w:rPr>
          <w:i/>
        </w:rPr>
        <w:t>user-friendly</w:t>
      </w:r>
      <w:r>
        <w:t xml:space="preserve"> para o utilizador criar projetos, converter projetos de versões anteriores e efetuar migrações. A evolução que este </w:t>
      </w:r>
      <w:r w:rsidRPr="002A2834">
        <w:rPr>
          <w:i/>
        </w:rPr>
        <w:t>software</w:t>
      </w:r>
      <w:r>
        <w:t xml:space="preserve"> tem sentido, permite que hoje o mesmo ofereça funcionalidades interessantes como maior controlo na criação de variáveis e tipos adicionais de informação tais como ponteiros, matrizes indexadas e estruturas, permite efetuar alterações no código do PLC sem que o autómato esteja em modo parado, efetua automaticamente conversões de dados de pequenas dimensões para formatos de maiores dimensões (como o DInt ou o Dword) quando necessário, entre outras.</w:t>
      </w:r>
    </w:p>
    <w:p w14:paraId="4C0A88A3" w14:textId="486FA00E" w:rsidR="00702B29" w:rsidRDefault="00702B29" w:rsidP="00702B29"/>
    <w:p w14:paraId="56C7D164" w14:textId="77777777" w:rsidR="00702B29" w:rsidRDefault="00702B29" w:rsidP="00702B29">
      <w:pPr>
        <w:keepNext/>
        <w:jc w:val="center"/>
      </w:pPr>
      <w:r>
        <w:rPr>
          <w:noProof/>
          <w:lang w:eastAsia="pt-PT"/>
        </w:rPr>
        <w:drawing>
          <wp:inline distT="0" distB="0" distL="0" distR="0" wp14:anchorId="1A9FABC9" wp14:editId="0265DDCC">
            <wp:extent cx="4259580" cy="308794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tep7microwin.jpg"/>
                    <pic:cNvPicPr/>
                  </pic:nvPicPr>
                  <pic:blipFill>
                    <a:blip r:embed="rId19">
                      <a:extLst>
                        <a:ext uri="{28A0092B-C50C-407E-A947-70E740481C1C}">
                          <a14:useLocalDpi xmlns:a14="http://schemas.microsoft.com/office/drawing/2010/main" val="0"/>
                        </a:ext>
                      </a:extLst>
                    </a:blip>
                    <a:stretch>
                      <a:fillRect/>
                    </a:stretch>
                  </pic:blipFill>
                  <pic:spPr>
                    <a:xfrm>
                      <a:off x="0" y="0"/>
                      <a:ext cx="4275599" cy="3099560"/>
                    </a:xfrm>
                    <a:prstGeom prst="rect">
                      <a:avLst/>
                    </a:prstGeom>
                  </pic:spPr>
                </pic:pic>
              </a:graphicData>
            </a:graphic>
          </wp:inline>
        </w:drawing>
      </w:r>
    </w:p>
    <w:p w14:paraId="7EFC527C" w14:textId="40FFD0BA" w:rsidR="00391C8B" w:rsidRDefault="00702B29" w:rsidP="00702B29">
      <w:pPr>
        <w:pStyle w:val="Legenda"/>
        <w:jc w:val="center"/>
      </w:pPr>
      <w:bookmarkStart w:id="40" w:name="_Toc511124766"/>
      <w:r>
        <w:t xml:space="preserve">Figura </w:t>
      </w:r>
      <w:fldSimple w:instr=" SEQ Figura \* ARABIC ">
        <w:r w:rsidR="006F713A">
          <w:rPr>
            <w:noProof/>
          </w:rPr>
          <w:t>6</w:t>
        </w:r>
      </w:fldSimple>
      <w:r>
        <w:t xml:space="preserve"> - Ambiente de desenvolvimento SIMATIC STEP 7</w:t>
      </w:r>
      <w:r w:rsidR="00391C8B">
        <w:t>.</w:t>
      </w:r>
      <w:bookmarkEnd w:id="40"/>
      <w:r w:rsidR="00391C8B">
        <w:t xml:space="preserve"> </w:t>
      </w:r>
    </w:p>
    <w:p w14:paraId="7D5C0762" w14:textId="7231E3C8" w:rsidR="00702B29" w:rsidRDefault="00391C8B" w:rsidP="00702B29">
      <w:pPr>
        <w:pStyle w:val="Legenda"/>
        <w:jc w:val="center"/>
      </w:pPr>
      <w:r>
        <w:t xml:space="preserve">Fonte: </w:t>
      </w:r>
      <w:r w:rsidRPr="00391C8B">
        <w:rPr>
          <w:b w:val="0"/>
          <w:noProof/>
        </w:rPr>
        <w:t>http://www.vr-master.com/simatic-controller-siemens-automation-software.htm</w:t>
      </w:r>
    </w:p>
    <w:p w14:paraId="45E63FAB" w14:textId="77777777" w:rsidR="00702B29" w:rsidRDefault="00702B29" w:rsidP="00702B29"/>
    <w:p w14:paraId="7DEE8B62" w14:textId="0C2EE139" w:rsidR="00890803" w:rsidRDefault="00890803" w:rsidP="00660D40">
      <w:pPr>
        <w:pStyle w:val="PargrafodaLista"/>
        <w:numPr>
          <w:ilvl w:val="0"/>
          <w:numId w:val="2"/>
        </w:numPr>
        <w:ind w:left="714" w:hanging="357"/>
      </w:pPr>
      <w:r>
        <w:t xml:space="preserve">PL7, é um </w:t>
      </w:r>
      <w:r w:rsidRPr="002A2834">
        <w:rPr>
          <w:i/>
        </w:rPr>
        <w:t>software</w:t>
      </w:r>
      <w:r w:rsidR="00C77C90">
        <w:t xml:space="preserve"> para programação de controladores do fabricante Schneider-Electric e oferece características interessantes como módulos de aplicação específica sem a necessidade de programação, funções </w:t>
      </w:r>
      <w:r w:rsidR="00D37FB2">
        <w:t>predefinidas</w:t>
      </w:r>
      <w:r w:rsidR="00C77C90">
        <w:t>, resolução de erros, alterações com o PLC em estado online, animação por código, entre outras.</w:t>
      </w:r>
    </w:p>
    <w:p w14:paraId="5C28CBC0" w14:textId="580A2ACF" w:rsidR="0072014E" w:rsidRDefault="0072014E" w:rsidP="004C6DEC"/>
    <w:p w14:paraId="6E7174BF" w14:textId="77777777" w:rsidR="00702B29" w:rsidRDefault="00702B29" w:rsidP="00702B29">
      <w:pPr>
        <w:keepNext/>
        <w:jc w:val="center"/>
      </w:pPr>
      <w:r>
        <w:rPr>
          <w:noProof/>
          <w:lang w:eastAsia="pt-PT"/>
        </w:rPr>
        <w:lastRenderedPageBreak/>
        <w:drawing>
          <wp:inline distT="0" distB="0" distL="0" distR="0" wp14:anchorId="4F42E024" wp14:editId="2914651E">
            <wp:extent cx="4434840" cy="332638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l7.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449008" cy="3337012"/>
                    </a:xfrm>
                    <a:prstGeom prst="rect">
                      <a:avLst/>
                    </a:prstGeom>
                  </pic:spPr>
                </pic:pic>
              </a:graphicData>
            </a:graphic>
          </wp:inline>
        </w:drawing>
      </w:r>
    </w:p>
    <w:p w14:paraId="568718AA" w14:textId="4F843107" w:rsidR="00ED2D3A" w:rsidRDefault="00702B29" w:rsidP="00702B29">
      <w:pPr>
        <w:pStyle w:val="Legenda"/>
        <w:jc w:val="center"/>
      </w:pPr>
      <w:bookmarkStart w:id="41" w:name="_Toc511124767"/>
      <w:r>
        <w:t xml:space="preserve">Figura </w:t>
      </w:r>
      <w:fldSimple w:instr=" SEQ Figura \* ARABIC ">
        <w:r w:rsidR="006F713A">
          <w:rPr>
            <w:noProof/>
          </w:rPr>
          <w:t>7</w:t>
        </w:r>
      </w:fldSimple>
      <w:r>
        <w:t xml:space="preserve"> - Ambiente de desenvolvimento PL7</w:t>
      </w:r>
      <w:r w:rsidR="00ED2D3A">
        <w:t>.</w:t>
      </w:r>
      <w:bookmarkEnd w:id="41"/>
      <w:r w:rsidR="00ED2D3A">
        <w:t xml:space="preserve"> </w:t>
      </w:r>
    </w:p>
    <w:p w14:paraId="19191EF1" w14:textId="01F6076A" w:rsidR="00702B29" w:rsidRDefault="00ED2D3A" w:rsidP="00702B29">
      <w:pPr>
        <w:pStyle w:val="Legenda"/>
        <w:jc w:val="center"/>
      </w:pPr>
      <w:r>
        <w:t xml:space="preserve">Fonte: </w:t>
      </w:r>
      <w:r w:rsidRPr="00ED2D3A">
        <w:rPr>
          <w:b w:val="0"/>
          <w:noProof/>
        </w:rPr>
        <w:t>http://www.elec-intro.com/cms/plus/view.php?aid=11169</w:t>
      </w:r>
    </w:p>
    <w:p w14:paraId="2D4168E5" w14:textId="6F2AFFFE" w:rsidR="00431CC3" w:rsidRDefault="00431CC3" w:rsidP="004C6DEC"/>
    <w:p w14:paraId="05D30674" w14:textId="3EA1451B" w:rsidR="009667DD" w:rsidRDefault="009667DD" w:rsidP="00F05FA3">
      <w:r>
        <w:t xml:space="preserve">A utilização de </w:t>
      </w:r>
      <w:r w:rsidRPr="002A2834">
        <w:rPr>
          <w:i/>
        </w:rPr>
        <w:t>software</w:t>
      </w:r>
      <w:r>
        <w:t xml:space="preserve"> dedicado a automação industrial </w:t>
      </w:r>
      <w:r w:rsidR="0069380C">
        <w:t>permite a construção de sistemas cada vez mais evoluídos, dado que os próprios softwares têm sofrido</w:t>
      </w:r>
      <w:r w:rsidR="00F75B21">
        <w:t xml:space="preserve"> transformações em sentido crescente, permitindo trazer hoje em dia benefícios como maior eficácia na m</w:t>
      </w:r>
      <w:r>
        <w:t>onitorização e controlo das operações a decorrer</w:t>
      </w:r>
      <w:r w:rsidR="00F75B21">
        <w:t>, d</w:t>
      </w:r>
      <w:r>
        <w:t>iagnóstico</w:t>
      </w:r>
      <w:r w:rsidR="00F75B21">
        <w:t>s</w:t>
      </w:r>
      <w:r>
        <w:t xml:space="preserve"> do estado do sistema e de potenciais problemas com equipamentos</w:t>
      </w:r>
      <w:r w:rsidR="00F75B21">
        <w:t>, integração e comunicação</w:t>
      </w:r>
      <w:r>
        <w:t xml:space="preserve"> de forma eficiente com módulos de </w:t>
      </w:r>
      <w:r w:rsidRPr="002A2834">
        <w:rPr>
          <w:i/>
        </w:rPr>
        <w:t>input</w:t>
      </w:r>
      <w:r>
        <w:t xml:space="preserve"> e </w:t>
      </w:r>
      <w:r w:rsidRPr="002A2834">
        <w:rPr>
          <w:i/>
        </w:rPr>
        <w:t>output</w:t>
      </w:r>
      <w:r w:rsidR="00F75B21">
        <w:t>, a</w:t>
      </w:r>
      <w:r>
        <w:t>umento de visibilidade da execução dos processos em tempo real</w:t>
      </w:r>
      <w:r w:rsidR="00F75B21">
        <w:t>, entre outros.</w:t>
      </w:r>
    </w:p>
    <w:p w14:paraId="2780F9A8" w14:textId="77777777" w:rsidR="009667DD" w:rsidRDefault="009667DD" w:rsidP="009667DD"/>
    <w:p w14:paraId="55C165C1" w14:textId="77777777" w:rsidR="00F761C5" w:rsidRPr="00127D1D" w:rsidRDefault="00F761C5" w:rsidP="00127D1D"/>
    <w:p w14:paraId="6060EFE0" w14:textId="4758F65F" w:rsidR="001A7A59" w:rsidRPr="00A17752" w:rsidRDefault="002F7EEE" w:rsidP="00A17752">
      <w:pPr>
        <w:spacing w:after="200"/>
        <w:rPr>
          <w:smallCaps/>
          <w:sz w:val="28"/>
          <w:szCs w:val="28"/>
        </w:rPr>
      </w:pPr>
      <w:r>
        <w:br w:type="page"/>
      </w:r>
    </w:p>
    <w:p w14:paraId="62913D64" w14:textId="117ACD24" w:rsidR="001A7A59" w:rsidRDefault="00B06E68" w:rsidP="008A7CA1">
      <w:pPr>
        <w:pStyle w:val="Cabealho2"/>
        <w:ind w:firstLine="708"/>
      </w:pPr>
      <w:bookmarkStart w:id="42" w:name="_Toc511124541"/>
      <w:r w:rsidRPr="002A4B1A">
        <w:lastRenderedPageBreak/>
        <w:t>2.</w:t>
      </w:r>
      <w:r w:rsidR="00F00E8B">
        <w:t>3</w:t>
      </w:r>
      <w:r w:rsidRPr="002A4B1A">
        <w:t xml:space="preserve"> </w:t>
      </w:r>
      <w:r>
        <w:t>Indústria 4.0</w:t>
      </w:r>
      <w:bookmarkEnd w:id="42"/>
    </w:p>
    <w:p w14:paraId="6448C5B4" w14:textId="1CF67599" w:rsidR="00B06E68" w:rsidRDefault="00B06E68" w:rsidP="00F05FA3">
      <w:r>
        <w:t>Esta evolução tecnológica a vários níveis leva-no</w:t>
      </w:r>
      <w:r w:rsidR="008A7CA1">
        <w:t>s até ao termo “Indústria 4.0”,</w:t>
      </w:r>
      <w:r>
        <w:t xml:space="preserve"> também referenciada com</w:t>
      </w:r>
      <w:r w:rsidR="008A7CA1">
        <w:t xml:space="preserve">o “quarta revolução industrial”, </w:t>
      </w:r>
      <w:r w:rsidR="00737CA9">
        <w:t xml:space="preserve">e </w:t>
      </w:r>
      <w:r>
        <w:t xml:space="preserve">consiste numa combinação de várias inovações do ponto de vista tecnológico que estão a transformar os setores da energia e da indústria de produção </w:t>
      </w:r>
      <w:r>
        <w:fldChar w:fldCharType="begin" w:fldLock="1"/>
      </w:r>
      <w:r w:rsidR="00F60F59">
        <w:instrText>ADDIN CSL_CITATION { "citationItems" : [ { "id" : "ITEM-1", "itemData" : { "abstract" : "Industry 4.0, often referred to as the \"fourth industrial revolution,\" is a term used to describe the combination of several major innovations in digital technology that are transforming the energy and manufacturing sectors. Industry 4.0 is bringing about major changes in industry and the way things are made. Innovations such as advanced robotics, artificial intelligence, cloud computing, digital fabrication (3D printing), smartphones, and self-driving cars are combining to change the way factories and businesses operate. Industry 4.0 is being spurred by the move toward digitization and the development of smart factories, which will change the way manufacturing is done. ", "author" : [ { "dropping-particle" : "", "family" : "Boone", "given" : "Laura", "non-dropping-particle" : "", "parse-names" : false, "suffix" : "" } ], "id" : "ITEM-1", "issued" : { "date-parts" : [ [ "2017" ] ] }, "title" : "Industry 4.0 (Fourth industrial revolution).", "type" : "article" }, "uris" : [ "http://www.mendeley.com/documents/?uuid=4d2bc10d-5773-46e9-957b-f933ca75a0cd", "http://www.mendeley.com/documents/?uuid=a5654041-a585-44c4-9d76-5b4c9a792647" ] } ], "mendeley" : { "formattedCitation" : "(Boone, 2017)", "plainTextFormattedCitation" : "(Boone, 2017)", "previouslyFormattedCitation" : "(Boone, 2017)" }, "properties" : { "noteIndex" : 0 }, "schema" : "https://github.com/citation-style-language/schema/raw/master/csl-citation.json" }</w:instrText>
      </w:r>
      <w:r>
        <w:fldChar w:fldCharType="separate"/>
      </w:r>
      <w:r w:rsidRPr="00950659">
        <w:rPr>
          <w:noProof/>
        </w:rPr>
        <w:t>(Boone, 2017)</w:t>
      </w:r>
      <w:r>
        <w:fldChar w:fldCharType="end"/>
      </w:r>
      <w:r>
        <w:t xml:space="preserve">. Inovações como robótica avançada, </w:t>
      </w:r>
      <w:r w:rsidRPr="006F3DB5">
        <w:rPr>
          <w:i/>
        </w:rPr>
        <w:t>cloud computing</w:t>
      </w:r>
      <w:r w:rsidR="006F3DB5">
        <w:t xml:space="preserve"> (computação na nuvem)</w:t>
      </w:r>
      <w:r>
        <w:t>, inteligência artificial, dispositivos móveis (</w:t>
      </w:r>
      <w:r w:rsidRPr="006F3DB5">
        <w:rPr>
          <w:i/>
        </w:rPr>
        <w:t>smartphones</w:t>
      </w:r>
      <w:r>
        <w:t xml:space="preserve">, </w:t>
      </w:r>
      <w:r w:rsidRPr="006F3DB5">
        <w:rPr>
          <w:i/>
        </w:rPr>
        <w:t>tablets</w:t>
      </w:r>
      <w:r>
        <w:t xml:space="preserve">, etc), impressão 3D, entre outras, todas combinadas estão a mudar a forma como a indústria e os negócios são operados. </w:t>
      </w:r>
    </w:p>
    <w:p w14:paraId="56D575E9" w14:textId="77777777" w:rsidR="00B06E68" w:rsidRDefault="00B06E68" w:rsidP="00B06E68"/>
    <w:p w14:paraId="56195E95" w14:textId="77777777" w:rsidR="00B06E68" w:rsidRDefault="00B06E68" w:rsidP="00B06E68">
      <w:pPr>
        <w:keepNext/>
        <w:jc w:val="center"/>
      </w:pPr>
      <w:r>
        <w:rPr>
          <w:noProof/>
          <w:lang w:eastAsia="pt-PT"/>
        </w:rPr>
        <w:drawing>
          <wp:inline distT="0" distB="0" distL="0" distR="0" wp14:anchorId="7B1E5B6D" wp14:editId="71DC1EDB">
            <wp:extent cx="4705559" cy="2708876"/>
            <wp:effectExtent l="0" t="0" r="0" b="0"/>
            <wp:docPr id="4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ndútria-4.0.png"/>
                    <pic:cNvPicPr/>
                  </pic:nvPicPr>
                  <pic:blipFill>
                    <a:blip r:embed="rId21">
                      <a:extLst>
                        <a:ext uri="{28A0092B-C50C-407E-A947-70E740481C1C}">
                          <a14:useLocalDpi xmlns:a14="http://schemas.microsoft.com/office/drawing/2010/main" val="0"/>
                        </a:ext>
                      </a:extLst>
                    </a:blip>
                    <a:stretch>
                      <a:fillRect/>
                    </a:stretch>
                  </pic:blipFill>
                  <pic:spPr>
                    <a:xfrm>
                      <a:off x="0" y="0"/>
                      <a:ext cx="4705559" cy="2708876"/>
                    </a:xfrm>
                    <a:prstGeom prst="rect">
                      <a:avLst/>
                    </a:prstGeom>
                  </pic:spPr>
                </pic:pic>
              </a:graphicData>
            </a:graphic>
          </wp:inline>
        </w:drawing>
      </w:r>
    </w:p>
    <w:p w14:paraId="284590E6" w14:textId="5AE332A2" w:rsidR="00CA336D" w:rsidRDefault="00B06E68" w:rsidP="00B06E68">
      <w:pPr>
        <w:pStyle w:val="Legenda"/>
        <w:jc w:val="center"/>
      </w:pPr>
      <w:bookmarkStart w:id="43" w:name="_Toc511124768"/>
      <w:r>
        <w:t xml:space="preserve">Figura </w:t>
      </w:r>
      <w:fldSimple w:instr=" SEQ Figura \* ARABIC ">
        <w:r w:rsidR="006F713A">
          <w:rPr>
            <w:noProof/>
          </w:rPr>
          <w:t>8</w:t>
        </w:r>
      </w:fldSimple>
      <w:r>
        <w:t xml:space="preserve"> - Indústria 4.0</w:t>
      </w:r>
      <w:bookmarkEnd w:id="43"/>
      <w:r w:rsidR="006E0ACE">
        <w:t xml:space="preserve"> </w:t>
      </w:r>
    </w:p>
    <w:p w14:paraId="264E6C65" w14:textId="58FACADE" w:rsidR="00B06E68" w:rsidRDefault="006E0ACE" w:rsidP="00B06E68">
      <w:pPr>
        <w:pStyle w:val="Legenda"/>
        <w:jc w:val="center"/>
      </w:pPr>
      <w:commentRangeStart w:id="44"/>
      <w:r>
        <w:t xml:space="preserve">Fonte: </w:t>
      </w:r>
      <w:r w:rsidRPr="00C12A70">
        <w:rPr>
          <w:b w:val="0"/>
          <w:noProof/>
        </w:rPr>
        <w:t>https://endeavor.org.br/industria-4-0-oportunidades-de-negocio-de-uma-revolucao-que-esta-em-curso/</w:t>
      </w:r>
      <w:commentRangeEnd w:id="44"/>
      <w:r w:rsidR="00382046">
        <w:rPr>
          <w:rStyle w:val="Refdecomentrio"/>
          <w:b w:val="0"/>
          <w:bCs w:val="0"/>
          <w:color w:val="auto"/>
        </w:rPr>
        <w:commentReference w:id="44"/>
      </w:r>
    </w:p>
    <w:p w14:paraId="29A1389B" w14:textId="77777777" w:rsidR="00B06E68" w:rsidRDefault="00B06E68" w:rsidP="00B06E68"/>
    <w:p w14:paraId="29056AF3" w14:textId="693EBB6E" w:rsidR="00B06E68" w:rsidRDefault="00B06E68" w:rsidP="00F05FA3">
      <w:r>
        <w:t xml:space="preserve">Da perspetiva da indústria de produção significa que um </w:t>
      </w:r>
      <w:commentRangeStart w:id="45"/>
      <w:r w:rsidRPr="00F50940">
        <w:rPr>
          <w:i/>
          <w:rPrChange w:id="46" w:author="Pedro Moreira" w:date="2018-04-13T10:36:00Z">
            <w:rPr/>
          </w:rPrChange>
        </w:rPr>
        <w:t>robot</w:t>
      </w:r>
      <w:r>
        <w:t xml:space="preserve"> </w:t>
      </w:r>
      <w:commentRangeEnd w:id="45"/>
      <w:r w:rsidR="00F50940">
        <w:rPr>
          <w:rStyle w:val="Refdecomentrio"/>
        </w:rPr>
        <w:commentReference w:id="45"/>
      </w:r>
      <w:r>
        <w:t xml:space="preserve">consegue conectar-se remotamente a um sistema computacional e este por sua vez pode controlar </w:t>
      </w:r>
      <w:r w:rsidRPr="00F50940">
        <w:rPr>
          <w:i/>
          <w:rPrChange w:id="47" w:author="Pedro Moreira" w:date="2018-04-13T10:37:00Z">
            <w:rPr/>
          </w:rPrChange>
        </w:rPr>
        <w:t>robots</w:t>
      </w:r>
      <w:r>
        <w:t xml:space="preserve"> com muito pouca (ou nenhuma) intervenção humana. Estas integrações e relações entre paradigmas trouxeram á superfície</w:t>
      </w:r>
      <w:r w:rsidR="006F3DB5">
        <w:t xml:space="preserve"> o conceito de </w:t>
      </w:r>
      <w:r w:rsidR="006F3DB5" w:rsidRPr="006F3DB5">
        <w:rPr>
          <w:i/>
        </w:rPr>
        <w:t>smart factories</w:t>
      </w:r>
      <w:r>
        <w:t xml:space="preserve"> (fábricas inteligentes) que consistem em sistemas ciber-físicos capazes de monitorizar processos físicos relativos a uma linha de produção (ou </w:t>
      </w:r>
      <w:r w:rsidR="00F50940">
        <w:t xml:space="preserve">processos </w:t>
      </w:r>
      <w:r>
        <w:t>relacionado</w:t>
      </w:r>
      <w:r w:rsidR="00F50940">
        <w:t>s</w:t>
      </w:r>
      <w:r>
        <w:t>). Estes processos físicos serão capazes de comunicar e cooperar entre eles e também com humanos em tempo real. Sintetizando, uma fábrica para ser</w:t>
      </w:r>
      <w:r w:rsidR="00BD3E6B">
        <w:t xml:space="preserve"> considerada uma </w:t>
      </w:r>
      <w:r w:rsidR="00BD3E6B" w:rsidRPr="00BD3E6B">
        <w:rPr>
          <w:i/>
        </w:rPr>
        <w:t>smart factory</w:t>
      </w:r>
      <w:r>
        <w:t xml:space="preserve"> deve incluir </w:t>
      </w:r>
      <w:r w:rsidR="008A7CA1">
        <w:t>os seguintes fatores</w:t>
      </w:r>
      <w:ins w:id="48" w:author="Pedro Moreira" w:date="2018-04-13T10:39:00Z">
        <w:r w:rsidR="00F50940">
          <w:t>:</w:t>
        </w:r>
      </w:ins>
      <w:del w:id="49" w:author="Pedro Moreira" w:date="2018-04-13T10:39:00Z">
        <w:r w:rsidR="008A7CA1" w:rsidDel="00F50940">
          <w:delText xml:space="preserve">, </w:delText>
        </w:r>
      </w:del>
      <w:r>
        <w:t xml:space="preserve"> </w:t>
      </w:r>
      <w:r>
        <w:lastRenderedPageBreak/>
        <w:t>interoperabilidade</w:t>
      </w:r>
      <w:r w:rsidR="00F50940">
        <w:t>;</w:t>
      </w:r>
      <w:r>
        <w:t xml:space="preserve"> transparência na informação</w:t>
      </w:r>
      <w:r w:rsidR="00F50940">
        <w:t>;</w:t>
      </w:r>
      <w:r>
        <w:t xml:space="preserve"> assistência técnica</w:t>
      </w:r>
      <w:r w:rsidR="00F50940">
        <w:t>;</w:t>
      </w:r>
      <w:r>
        <w:t xml:space="preserve"> e tomada de decisões descentralizada </w:t>
      </w:r>
      <w:r>
        <w:fldChar w:fldCharType="begin" w:fldLock="1"/>
      </w:r>
      <w:r w:rsidR="00F60F59">
        <w:instrText>ADDIN CSL_CITATION { "citationItems" : [ { "id" : "ITEM-1", "itemData" : { "abstract" : "Industry 4.0, often referred to as the \"fourth industrial revolution,\" is a term used to describe the combination of several major innovations in digital technology that are transforming the energy and manufacturing sectors. Industry 4.0 is bringing about major changes in industry and the way things are made. Innovations such as advanced robotics, artificial intelligence, cloud computing, digital fabrication (3D printing), smartphones, and self-driving cars are combining to change the way factories and businesses operate. Industry 4.0 is being spurred by the move toward digitization and the development of smart factories, which will change the way manufacturing is done. ", "author" : [ { "dropping-particle" : "", "family" : "Boone", "given" : "Laura", "non-dropping-particle" : "", "parse-names" : false, "suffix" : "" } ], "id" : "ITEM-1", "issued" : { "date-parts" : [ [ "2017" ] ] }, "title" : "Industry 4.0 (Fourth industrial revolution).", "type" : "article" }, "uris" : [ "http://www.mendeley.com/documents/?uuid=a5654041-a585-44c4-9d76-5b4c9a792647", "http://www.mendeley.com/documents/?uuid=4d2bc10d-5773-46e9-957b-f933ca75a0cd" ] } ], "mendeley" : { "formattedCitation" : "(Boone, 2017)", "plainTextFormattedCitation" : "(Boone, 2017)", "previouslyFormattedCitation" : "(Boone, 2017)" }, "properties" : { "noteIndex" : 0 }, "schema" : "https://github.com/citation-style-language/schema/raw/master/csl-citation.json" }</w:instrText>
      </w:r>
      <w:r>
        <w:fldChar w:fldCharType="separate"/>
      </w:r>
      <w:r w:rsidRPr="00213531">
        <w:rPr>
          <w:noProof/>
        </w:rPr>
        <w:t>(Boone, 2017)</w:t>
      </w:r>
      <w:r>
        <w:fldChar w:fldCharType="end"/>
      </w:r>
      <w:r>
        <w:t>.</w:t>
      </w:r>
    </w:p>
    <w:p w14:paraId="4FE4C18C" w14:textId="77777777" w:rsidR="00B06E68" w:rsidRDefault="00B06E68" w:rsidP="00B06E68"/>
    <w:p w14:paraId="15E1E676" w14:textId="77777777" w:rsidR="00B06E68" w:rsidRDefault="00B06E68" w:rsidP="00B06E68">
      <w:pPr>
        <w:keepNext/>
        <w:jc w:val="center"/>
      </w:pPr>
      <w:r>
        <w:rPr>
          <w:noProof/>
          <w:lang w:eastAsia="pt-PT"/>
        </w:rPr>
        <w:drawing>
          <wp:inline distT="0" distB="0" distL="0" distR="0" wp14:anchorId="462B789A" wp14:editId="0752ECB3">
            <wp:extent cx="4814786" cy="2037024"/>
            <wp:effectExtent l="0" t="0" r="0" b="0"/>
            <wp:docPr id="4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abrica-inteligente.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814786" cy="2037024"/>
                    </a:xfrm>
                    <a:prstGeom prst="rect">
                      <a:avLst/>
                    </a:prstGeom>
                  </pic:spPr>
                </pic:pic>
              </a:graphicData>
            </a:graphic>
          </wp:inline>
        </w:drawing>
      </w:r>
    </w:p>
    <w:p w14:paraId="59CFF0D3" w14:textId="3A33FE24" w:rsidR="006F59C2" w:rsidRDefault="00B06E68" w:rsidP="006F59C2">
      <w:pPr>
        <w:pStyle w:val="Legenda"/>
        <w:jc w:val="center"/>
      </w:pPr>
      <w:bookmarkStart w:id="50" w:name="_Toc511124769"/>
      <w:r>
        <w:t xml:space="preserve">Figura </w:t>
      </w:r>
      <w:fldSimple w:instr=" SEQ Figura \* ARABIC ">
        <w:r w:rsidR="006F713A">
          <w:rPr>
            <w:noProof/>
          </w:rPr>
          <w:t>9</w:t>
        </w:r>
      </w:fldSimple>
      <w:r>
        <w:t xml:space="preserve"> </w:t>
      </w:r>
      <w:r w:rsidR="00F50940">
        <w:t>–</w:t>
      </w:r>
      <w:r>
        <w:t xml:space="preserve"> </w:t>
      </w:r>
      <w:r w:rsidR="00F50940">
        <w:t xml:space="preserve">Ilustração do conceito de </w:t>
      </w:r>
      <w:r>
        <w:t>Fábrica Inteligente</w:t>
      </w:r>
      <w:bookmarkEnd w:id="50"/>
      <w:r w:rsidR="006F59C2">
        <w:t xml:space="preserve"> </w:t>
      </w:r>
    </w:p>
    <w:p w14:paraId="7A88BA30" w14:textId="2D275AB7" w:rsidR="006F59C2" w:rsidRPr="00C12A70" w:rsidRDefault="006F59C2" w:rsidP="006F59C2">
      <w:pPr>
        <w:pStyle w:val="Legenda"/>
        <w:jc w:val="center"/>
        <w:rPr>
          <w:b w:val="0"/>
          <w:noProof/>
        </w:rPr>
      </w:pPr>
      <w:r>
        <w:t>Fonte:</w:t>
      </w:r>
      <w:r w:rsidRPr="006F59C2">
        <w:t xml:space="preserve"> </w:t>
      </w:r>
      <w:r w:rsidRPr="00C12A70">
        <w:rPr>
          <w:b w:val="0"/>
          <w:noProof/>
        </w:rPr>
        <w:t>https://www.linkedin.com/pulse/building-digital-smart-factory-lars-ulph-beng/</w:t>
      </w:r>
    </w:p>
    <w:p w14:paraId="6BAAB80B" w14:textId="77777777" w:rsidR="00BD3E6B" w:rsidRDefault="00BD3E6B" w:rsidP="00F05FA3"/>
    <w:p w14:paraId="743CCDAE" w14:textId="1F4498EC" w:rsidR="00B06E68" w:rsidRDefault="00B06E68" w:rsidP="00F05FA3">
      <w:r>
        <w:t xml:space="preserve">Interoperabilidade refere-se </w:t>
      </w:r>
      <w:r w:rsidR="00FC7250">
        <w:t>à</w:t>
      </w:r>
      <w:r>
        <w:t xml:space="preserve"> capacidade de máquinas, dispositivos, sensores e humanos conectarem e comunicarem entre eles, transparência na informação refere-se ao facto de sistemas criarem cópias virtuais de processos físicos através de dados dos sensores para estudarem o contexto da informação. Assistência técnica é a capacidade de um sistema apoiar e guiar humanos na tomada de decisões e na concretização de tarefas que são de alta complexidade ou inseguras. Por último, a tomada de decisões descentralizadas refere-se á capacidade de sistemas ciber-físicos tomarem decisões autonomamente sem intervenção humana.</w:t>
      </w:r>
    </w:p>
    <w:p w14:paraId="5BAB757C" w14:textId="77777777" w:rsidR="00B06E68" w:rsidRDefault="00B06E68" w:rsidP="00F05FA3">
      <w:r>
        <w:t>Dito isto, é fácil perceber que empresas que adotem uma abordagem de “Indústria 4.0” deverão manter alguns aspetos em atenção como a digitalização completa das suas operações que é necessária e a reestruturação de produtos e serviços pode também o ser.</w:t>
      </w:r>
    </w:p>
    <w:p w14:paraId="5BC6F7D4" w14:textId="77777777" w:rsidR="00B06E68" w:rsidRDefault="00B06E68" w:rsidP="00F05FA3">
      <w:r>
        <w:t xml:space="preserve">Então pode-se concluir que a “Indústria 4.0” ou a quarta revolução industrial é diferente de revoluções anteriores no sentido em que surge de uma combinação de tecnologias e as suas </w:t>
      </w:r>
      <w:commentRangeStart w:id="51"/>
      <w:r>
        <w:t>interações por entre domínios físicos e digitais e estes avanços tecnológicos estão a permitir que empresas se tornem mais eficientes do que nunca</w:t>
      </w:r>
      <w:commentRangeEnd w:id="51"/>
      <w:r w:rsidR="00F50940">
        <w:rPr>
          <w:rStyle w:val="Refdecomentrio"/>
        </w:rPr>
        <w:commentReference w:id="51"/>
      </w:r>
      <w:r>
        <w:t>.</w:t>
      </w:r>
    </w:p>
    <w:p w14:paraId="4F734B08" w14:textId="78EC7FB5" w:rsidR="00B06E68" w:rsidRDefault="00B06E68" w:rsidP="00D82654"/>
    <w:p w14:paraId="70E03ADA" w14:textId="0A258D70" w:rsidR="00C4798E" w:rsidRDefault="00C4798E" w:rsidP="007D2B0F">
      <w:pPr>
        <w:pStyle w:val="Cabealho2"/>
        <w:ind w:firstLine="708"/>
      </w:pPr>
      <w:bookmarkStart w:id="52" w:name="_Toc511124542"/>
      <w:r w:rsidRPr="002A4B1A">
        <w:lastRenderedPageBreak/>
        <w:t>2.</w:t>
      </w:r>
      <w:r w:rsidR="00F00E8B">
        <w:t>4</w:t>
      </w:r>
      <w:r w:rsidRPr="002A4B1A">
        <w:t xml:space="preserve"> </w:t>
      </w:r>
      <w:r w:rsidR="00B06E68">
        <w:t>Tecnologias de Suporte</w:t>
      </w:r>
      <w:bookmarkEnd w:id="52"/>
    </w:p>
    <w:p w14:paraId="5D84E731" w14:textId="50DB5738" w:rsidR="00332D48" w:rsidRDefault="00A623E4" w:rsidP="00F05FA3">
      <w:r>
        <w:t xml:space="preserve">Atualmente a </w:t>
      </w:r>
      <w:r w:rsidR="00F50940">
        <w:t xml:space="preserve">internet </w:t>
      </w:r>
      <w:r>
        <w:t xml:space="preserve">é um universo em crescimento de </w:t>
      </w:r>
      <w:r w:rsidR="00F50940">
        <w:t xml:space="preserve">conteúdos, </w:t>
      </w:r>
      <w:r>
        <w:t>aplicações</w:t>
      </w:r>
      <w:r w:rsidR="00F50940">
        <w:t xml:space="preserve"> e serviços</w:t>
      </w:r>
      <w:r>
        <w:t xml:space="preserve"> interligad</w:t>
      </w:r>
      <w:r w:rsidR="00F50940">
        <w:t>o</w:t>
      </w:r>
      <w:r>
        <w:t>s. Há arm</w:t>
      </w:r>
      <w:r w:rsidR="002B230A">
        <w:t>azenamento e partilha de vídeos e</w:t>
      </w:r>
      <w:r>
        <w:t xml:space="preserve"> de fotos, há conteúdo intera</w:t>
      </w:r>
      <w:r w:rsidR="00DF41BF">
        <w:t xml:space="preserve">tivo, há monitorização em tempo </w:t>
      </w:r>
      <w:r>
        <w:t xml:space="preserve">real de forma remota, há acessos via dispositivos móveis como </w:t>
      </w:r>
      <w:r w:rsidRPr="00DF41BF">
        <w:rPr>
          <w:i/>
        </w:rPr>
        <w:t>smartphones</w:t>
      </w:r>
      <w:r>
        <w:t xml:space="preserve"> ou </w:t>
      </w:r>
      <w:r w:rsidRPr="00DF41BF">
        <w:rPr>
          <w:i/>
        </w:rPr>
        <w:t>tablets</w:t>
      </w:r>
      <w:r>
        <w:t xml:space="preserve">, etc. Tudo isto é possibilitado pela interação de tecnologias da </w:t>
      </w:r>
      <w:r w:rsidR="00F50940">
        <w:t xml:space="preserve">internet e da web </w:t>
      </w:r>
      <w:r>
        <w:t xml:space="preserve">e através da evolução dos </w:t>
      </w:r>
      <w:r w:rsidRPr="00DF41BF">
        <w:rPr>
          <w:i/>
        </w:rPr>
        <w:t>browsers</w:t>
      </w:r>
      <w:r>
        <w:t xml:space="preserve"> que proporcionam hoje em dia novas e cada vez mais completas experiências aos utilizadores.</w:t>
      </w:r>
      <w:r w:rsidR="00332D48">
        <w:t xml:space="preserve"> A evolução destes dois pilares tem sustentado o enorme crescimento da internet como ferramenta de trabalho, de entretenimento, de pesquisa, de leitura, etc.</w:t>
      </w:r>
    </w:p>
    <w:p w14:paraId="5140AAD2" w14:textId="3321A880" w:rsidR="00B06E68" w:rsidRDefault="00B06E68" w:rsidP="00A623E4"/>
    <w:p w14:paraId="29618EF0" w14:textId="47CB63CD" w:rsidR="00B06E68" w:rsidRPr="00F81B92" w:rsidRDefault="00B06E68" w:rsidP="00B06E68">
      <w:pPr>
        <w:pStyle w:val="Cabealho3"/>
        <w:ind w:firstLine="708"/>
        <w:rPr>
          <w:i w:val="0"/>
        </w:rPr>
      </w:pPr>
      <w:bookmarkStart w:id="53" w:name="_Toc511124543"/>
      <w:r w:rsidRPr="00F81B92">
        <w:rPr>
          <w:i w:val="0"/>
        </w:rPr>
        <w:t>2.</w:t>
      </w:r>
      <w:r w:rsidR="00F00E8B">
        <w:rPr>
          <w:i w:val="0"/>
        </w:rPr>
        <w:t>4</w:t>
      </w:r>
      <w:r w:rsidRPr="00F81B92">
        <w:rPr>
          <w:i w:val="0"/>
        </w:rPr>
        <w:t xml:space="preserve">.1 </w:t>
      </w:r>
      <w:r>
        <w:rPr>
          <w:i w:val="0"/>
        </w:rPr>
        <w:t>Redes e Internet</w:t>
      </w:r>
      <w:bookmarkEnd w:id="53"/>
    </w:p>
    <w:p w14:paraId="6981DBF1" w14:textId="6125480C" w:rsidR="00AC6557" w:rsidRDefault="00AC6557" w:rsidP="00F05FA3">
      <w:r>
        <w:t>Fo</w:t>
      </w:r>
      <w:r w:rsidR="00396B72">
        <w:t>i</w:t>
      </w:r>
      <w:r>
        <w:t xml:space="preserve"> </w:t>
      </w:r>
      <w:r w:rsidR="00396B72">
        <w:t>durante os</w:t>
      </w:r>
      <w:r>
        <w:t xml:space="preserve"> anos da Guerra Fria que </w:t>
      </w:r>
      <w:r w:rsidR="00396B72">
        <w:t xml:space="preserve">começaram a ser </w:t>
      </w:r>
      <w:r>
        <w:t>introduzi</w:t>
      </w:r>
      <w:r w:rsidR="00396B72">
        <w:t>dos</w:t>
      </w:r>
      <w:r>
        <w:t xml:space="preserve"> os computadores como ferramentas de comunicação e controlo de informações </w:t>
      </w:r>
      <w:r>
        <w:fldChar w:fldCharType="begin" w:fldLock="1"/>
      </w:r>
      <w:r w:rsidR="00F60F59">
        <w:instrText>ADDIN CSL_CITATION { "citationItems" : [ { "id" : "ITEM-1", "itemData" : { "author" : [ { "dropping-particle" : "", "family" : "Edwards", "given" : "Paul N.", "non-dropping-particle" : "", "parse-names" : false, "suffix" : "" } ], "id" : "ITEM-1", "issued" : { "date-parts" : [ [ "1996" ] ] }, "title" : "The Closed World", "type" : "book" }, "uris" : [ "http://www.mendeley.com/documents/?uuid=af74ccdf-a8ff-4901-85d3-045d69c859fe", "http://www.mendeley.com/documents/?uuid=6a892717-a455-4cbb-9711-acacf94ae867" ] } ], "mendeley" : { "formattedCitation" : "(Edwards, 1996)", "plainTextFormattedCitation" : "(Edwards, 1996)", "previouslyFormattedCitation" : "(Edwards, 1996)" }, "properties" : { "noteIndex" : 0 }, "schema" : "https://github.com/citation-style-language/schema/raw/master/csl-citation.json" }</w:instrText>
      </w:r>
      <w:r>
        <w:fldChar w:fldCharType="separate"/>
      </w:r>
      <w:r w:rsidRPr="00AC6557">
        <w:rPr>
          <w:noProof/>
        </w:rPr>
        <w:t>(Edwards, 1996)</w:t>
      </w:r>
      <w:r>
        <w:fldChar w:fldCharType="end"/>
      </w:r>
      <w:r>
        <w:t>.</w:t>
      </w:r>
    </w:p>
    <w:p w14:paraId="468772DF" w14:textId="6A639A1A" w:rsidR="004124B2" w:rsidRDefault="007D1FE6" w:rsidP="00F05FA3">
      <w:r>
        <w:t xml:space="preserve">Em </w:t>
      </w:r>
      <w:r w:rsidR="00EE6CDC">
        <w:t>1957 os Estados Unidos criaram a</w:t>
      </w:r>
      <w:r>
        <w:t xml:space="preserve"> ARPA (Advanced Research Projects Agency)</w:t>
      </w:r>
      <w:r w:rsidR="00C62F84">
        <w:t>, um</w:t>
      </w:r>
      <w:r w:rsidR="00EE6CDC">
        <w:t>a</w:t>
      </w:r>
      <w:r w:rsidR="00C62F84">
        <w:t xml:space="preserve"> </w:t>
      </w:r>
      <w:r w:rsidR="00EE6CDC">
        <w:t>agência</w:t>
      </w:r>
      <w:r w:rsidR="00C62F84">
        <w:t xml:space="preserve"> de investigação</w:t>
      </w:r>
      <w:r>
        <w:t xml:space="preserve"> dentro do Departamento de Defesa</w:t>
      </w:r>
      <w:r w:rsidR="00C62F84">
        <w:t>, com o grande objetivo de liderar ao nível da ciência e tecnologia militar dado que se vivia uma era de armas nucleares e também com a visão de construir uma rede de comunicações entre os locais mais críticos do sistema de defesa do pa</w:t>
      </w:r>
      <w:r w:rsidR="004664ED">
        <w:t>ís que garantisse que havia uma descentralização da informação mais sigilosa</w:t>
      </w:r>
      <w:r w:rsidR="00E46E24">
        <w:t xml:space="preserve">, dado que </w:t>
      </w:r>
      <w:r w:rsidR="00C4516E">
        <w:t>havia suspeições acerca</w:t>
      </w:r>
      <w:r w:rsidR="00E46E24">
        <w:t xml:space="preserve"> </w:t>
      </w:r>
      <w:r w:rsidR="00C4516E">
        <w:t>d</w:t>
      </w:r>
      <w:r w:rsidR="00E46E24">
        <w:t xml:space="preserve">a possibilidade de sofrerem um ataque inimigo. </w:t>
      </w:r>
    </w:p>
    <w:p w14:paraId="52202426" w14:textId="4119497B" w:rsidR="007D1FE6" w:rsidRDefault="004124B2" w:rsidP="00F05FA3">
      <w:r>
        <w:t xml:space="preserve">A rede de comunicações devia ser robusta, pois era necessário que a mesma garantisse que a comunicação fluía </w:t>
      </w:r>
      <w:r w:rsidR="00440BBE">
        <w:t xml:space="preserve">sem problemas entre as regiões não afetadas, em caso de ataque nuclear. </w:t>
      </w:r>
      <w:r w:rsidR="00E46E24">
        <w:t>E</w:t>
      </w:r>
      <w:r w:rsidR="004664ED">
        <w:t>s</w:t>
      </w:r>
      <w:r w:rsidR="00440BBE">
        <w:t>t</w:t>
      </w:r>
      <w:r w:rsidR="004664ED">
        <w:t xml:space="preserve">a rede </w:t>
      </w:r>
      <w:r w:rsidR="00294B18">
        <w:t>foi designada de</w:t>
      </w:r>
      <w:r w:rsidR="005C33E9">
        <w:t xml:space="preserve"> ARPANET </w:t>
      </w:r>
      <w:r w:rsidR="005C33E9">
        <w:fldChar w:fldCharType="begin" w:fldLock="1"/>
      </w:r>
      <w:r w:rsidR="00F60F59">
        <w:instrText>ADDIN CSL_CITATION { "citationItems" : [ { "id" : "ITEM-1", "itemData" : { "DOI" : "10.1109/MITP.2014.32", "ISSN" : "1520-9202 VO  - 16", "author" : [ { "dropping-particle" : "", "family" : "Strawn", "given" : "G", "non-dropping-particle" : "", "parse-names" : false, "suffix" : "" } ], "container-title" : "IT Professional", "id" : "ITEM-1", "issue" : "3", "issued" : { "date-parts" : [ [ "2014" ] ] }, "page" : "66-68", "title" : "Masterminds of the Arpanet", "type" : "article-journal", "volume" : "16" }, "uris" : [ "http://www.mendeley.com/documents/?uuid=c7825baa-a4c6-47e5-98c1-0f04580f2dc8", "http://www.mendeley.com/documents/?uuid=514e93e5-81ba-4a56-9f2d-55d619810091" ] } ], "mendeley" : { "formattedCitation" : "(Strawn, 2014)", "plainTextFormattedCitation" : "(Strawn, 2014)", "previouslyFormattedCitation" : "(Strawn, 2014)" }, "properties" : { "noteIndex" : 0 }, "schema" : "https://github.com/citation-style-language/schema/raw/master/csl-citation.json" }</w:instrText>
      </w:r>
      <w:r w:rsidR="005C33E9">
        <w:fldChar w:fldCharType="separate"/>
      </w:r>
      <w:r w:rsidR="005C33E9" w:rsidRPr="005C33E9">
        <w:rPr>
          <w:noProof/>
        </w:rPr>
        <w:t>(Strawn, 2014)</w:t>
      </w:r>
      <w:r w:rsidR="005C33E9">
        <w:fldChar w:fldCharType="end"/>
      </w:r>
      <w:r w:rsidR="005C33E9">
        <w:t>.</w:t>
      </w:r>
    </w:p>
    <w:p w14:paraId="781DBF07" w14:textId="2886595E" w:rsidR="00C62F84" w:rsidRDefault="004664ED" w:rsidP="00F05FA3">
      <w:r>
        <w:t xml:space="preserve">A ARPANET </w:t>
      </w:r>
      <w:r w:rsidR="00A04FF1">
        <w:t xml:space="preserve">utilizava </w:t>
      </w:r>
      <w:r w:rsidR="007D40E2">
        <w:t xml:space="preserve">o protocolo TCP/IP para transmissão de dados, </w:t>
      </w:r>
      <w:r w:rsidR="00A04FF1">
        <w:t>no qual a informação era dividida em pequenos pacotes juntamente com o endereço do destinatário e informação que permite a reconstrução da mensagem original.</w:t>
      </w:r>
      <w:r w:rsidR="00C4516E">
        <w:t xml:space="preserve"> </w:t>
      </w:r>
    </w:p>
    <w:p w14:paraId="451F322E" w14:textId="6A92D095" w:rsidR="00C4516E" w:rsidRDefault="00C4516E" w:rsidP="00F05FA3">
      <w:r>
        <w:t xml:space="preserve">A evolução da rede foi gradual, </w:t>
      </w:r>
      <w:r w:rsidR="002303A5">
        <w:t xml:space="preserve">pois </w:t>
      </w:r>
      <w:r>
        <w:t>aos pouco</w:t>
      </w:r>
      <w:r w:rsidR="002303A5">
        <w:t>s</w:t>
      </w:r>
      <w:r>
        <w:t xml:space="preserve"> foram sendo ligados cada vez mais nodos</w:t>
      </w:r>
      <w:r w:rsidR="002303A5">
        <w:t xml:space="preserve"> e em 1975 havia já 57 nodos conectados.</w:t>
      </w:r>
    </w:p>
    <w:p w14:paraId="1D58CE4E" w14:textId="21058E9F" w:rsidR="002303A5" w:rsidRDefault="002303A5" w:rsidP="00A623E4"/>
    <w:p w14:paraId="799B7533" w14:textId="77777777" w:rsidR="002303A5" w:rsidRDefault="002303A5" w:rsidP="007E2A22">
      <w:pPr>
        <w:keepNext/>
        <w:jc w:val="center"/>
      </w:pPr>
      <w:r>
        <w:rPr>
          <w:noProof/>
          <w:lang w:eastAsia="pt-PT"/>
        </w:rPr>
        <w:lastRenderedPageBreak/>
        <w:drawing>
          <wp:inline distT="0" distB="0" distL="0" distR="0" wp14:anchorId="7DBA733C" wp14:editId="64227E07">
            <wp:extent cx="4581331" cy="2977258"/>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arpanet.jpg"/>
                    <pic:cNvPicPr/>
                  </pic:nvPicPr>
                  <pic:blipFill>
                    <a:blip r:embed="rId23">
                      <a:extLst>
                        <a:ext uri="{28A0092B-C50C-407E-A947-70E740481C1C}">
                          <a14:useLocalDpi xmlns:a14="http://schemas.microsoft.com/office/drawing/2010/main" val="0"/>
                        </a:ext>
                      </a:extLst>
                    </a:blip>
                    <a:stretch>
                      <a:fillRect/>
                    </a:stretch>
                  </pic:blipFill>
                  <pic:spPr>
                    <a:xfrm>
                      <a:off x="0" y="0"/>
                      <a:ext cx="4592329" cy="2984405"/>
                    </a:xfrm>
                    <a:prstGeom prst="rect">
                      <a:avLst/>
                    </a:prstGeom>
                  </pic:spPr>
                </pic:pic>
              </a:graphicData>
            </a:graphic>
          </wp:inline>
        </w:drawing>
      </w:r>
    </w:p>
    <w:p w14:paraId="6B168780" w14:textId="31AD080E" w:rsidR="002303A5" w:rsidRDefault="002303A5" w:rsidP="002303A5">
      <w:pPr>
        <w:pStyle w:val="Legenda"/>
        <w:jc w:val="center"/>
      </w:pPr>
      <w:bookmarkStart w:id="54" w:name="_Toc511124770"/>
      <w:r>
        <w:t xml:space="preserve">Figura </w:t>
      </w:r>
      <w:fldSimple w:instr=" SEQ Figura \* ARABIC ">
        <w:r w:rsidR="006F713A">
          <w:rPr>
            <w:noProof/>
          </w:rPr>
          <w:t>10</w:t>
        </w:r>
      </w:fldSimple>
      <w:r>
        <w:t xml:space="preserve"> - Evolução da Arpanet.</w:t>
      </w:r>
      <w:bookmarkEnd w:id="54"/>
      <w:r>
        <w:t xml:space="preserve"> </w:t>
      </w:r>
    </w:p>
    <w:p w14:paraId="6D3D3656" w14:textId="77895889" w:rsidR="002303A5" w:rsidRDefault="002303A5" w:rsidP="002303A5">
      <w:pPr>
        <w:pStyle w:val="Legenda"/>
        <w:jc w:val="center"/>
      </w:pPr>
      <w:r>
        <w:t>Fonte:</w:t>
      </w:r>
      <w:r w:rsidRPr="002303A5">
        <w:t xml:space="preserve"> </w:t>
      </w:r>
      <w:r w:rsidRPr="00C12A70">
        <w:rPr>
          <w:b w:val="0"/>
          <w:noProof/>
        </w:rPr>
        <w:t>http://theconversation.com/how-the-internet-was-born-from-the-arpanet-to-the-internet-68072</w:t>
      </w:r>
    </w:p>
    <w:p w14:paraId="5A8E5A14" w14:textId="5AA9599E" w:rsidR="00494FAB" w:rsidRDefault="00494FAB" w:rsidP="00A623E4"/>
    <w:p w14:paraId="581BAD83" w14:textId="444BA438" w:rsidR="00DA5E85" w:rsidRDefault="00E46E24" w:rsidP="00F05FA3">
      <w:r>
        <w:t xml:space="preserve">O ataque inimigo acabou por não acontecer, mas já tinham sido dados </w:t>
      </w:r>
      <w:r w:rsidR="007D40E2">
        <w:t xml:space="preserve">os primeiros </w:t>
      </w:r>
      <w:r>
        <w:t xml:space="preserve">passos para a criação do que é hoje a </w:t>
      </w:r>
      <w:r w:rsidR="00F50940">
        <w:t>internet</w:t>
      </w:r>
      <w:r w:rsidR="00CE2DCE">
        <w:t>.</w:t>
      </w:r>
    </w:p>
    <w:p w14:paraId="4F3AAEAC" w14:textId="21FF4712" w:rsidR="00B60ABE" w:rsidRDefault="00B60ABE" w:rsidP="00F05FA3">
      <w:r>
        <w:t>Com o aparecimento das redes na indústria e com a chegada dos microprocessadores ao chão de fábrica, a visão existente até então sobre estas mudou bastante. As redes passaram a permitir uma comunicação rápida e confiável entre equipamentos e também a utilização de padrões estratégicos, que se tornaram fatores essenciais naquilo que é a produtividade industrial de hoje.</w:t>
      </w:r>
    </w:p>
    <w:p w14:paraId="59564E76" w14:textId="061A6A35" w:rsidR="00B43EEC" w:rsidRDefault="00AF285C" w:rsidP="00F05FA3">
      <w:r>
        <w:t xml:space="preserve">A introdução das redes em ambiente industrial aconteceu na década de 1960 através dos sinais elétricos analógicos </w:t>
      </w:r>
      <w:r>
        <w:fldChar w:fldCharType="begin" w:fldLock="1"/>
      </w:r>
      <w:r w:rsidR="00F60F59">
        <w:instrText>ADDIN CSL_CITATION { "citationItems" : [ { "id" : "ITEM-1", "itemData" : { "author" : [ { "dropping-particle" : "", "family" : "Nogueira", "given" : "Thiago", "non-dropping-particle" : "", "parse-names" : false, "suffix" : "" } ], "id" : "ITEM-1", "issued" : { "date-parts" : [ [ "2009" ] ] }, "title" : "REDES DE COMUNICA\u00c7\u00c3O PARA SISTEMAS DE AUTOMA\u00c7\u00c3O INDUSTRIAL", "type" : "thesis" }, "uris" : [ "http://www.mendeley.com/documents/?uuid=cf4146a1-418d-4059-8c4f-ff0651118b14", "http://www.mendeley.com/documents/?uuid=1537a715-7c78-4bc3-a031-24f67fd1f6d7" ] } ], "mendeley" : { "formattedCitation" : "(Nogueira, 2009)", "plainTextFormattedCitation" : "(Nogueira, 2009)", "previouslyFormattedCitation" : "(Nogueira, 2009)" }, "properties" : { "noteIndex" : 0 }, "schema" : "https://github.com/citation-style-language/schema/raw/master/csl-citation.json" }</w:instrText>
      </w:r>
      <w:r>
        <w:fldChar w:fldCharType="separate"/>
      </w:r>
      <w:r w:rsidRPr="00AF285C">
        <w:rPr>
          <w:noProof/>
        </w:rPr>
        <w:t>(Nogueira, 2009)</w:t>
      </w:r>
      <w:r>
        <w:fldChar w:fldCharType="end"/>
      </w:r>
      <w:r>
        <w:t xml:space="preserve"> e permitiu que houvesse uma substituição dos tubos utilizados para transmissão pneumática, reduzindo assim o custo de instalação dos sistemas e respetivo tempo de transmissão dos sinais.</w:t>
      </w:r>
    </w:p>
    <w:p w14:paraId="4488F637" w14:textId="5BAC088B" w:rsidR="00AC5019" w:rsidRDefault="00AC5019" w:rsidP="00F05FA3">
      <w:r>
        <w:t>Atualmente existem redes industriais que se ligam inclusive a sistemas de gestão das empresas ou a sistemas supervisórios e que permitem uma grande transparência do fluxo de informação pois qualquer pessoa da hierarquia pode aceder a informação do chão de fábrica em tempo real.</w:t>
      </w:r>
    </w:p>
    <w:p w14:paraId="38B5A664" w14:textId="77777777" w:rsidR="00A17752" w:rsidRDefault="00A17752">
      <w:pPr>
        <w:spacing w:after="200"/>
        <w:rPr>
          <w:iCs/>
          <w:smallCaps/>
          <w:spacing w:val="5"/>
          <w:sz w:val="26"/>
          <w:szCs w:val="26"/>
        </w:rPr>
      </w:pPr>
      <w:r>
        <w:rPr>
          <w:i/>
        </w:rPr>
        <w:br w:type="page"/>
      </w:r>
    </w:p>
    <w:p w14:paraId="40EAA7D9" w14:textId="0A11AD75" w:rsidR="00D148DE" w:rsidRPr="00CE2DCE" w:rsidRDefault="00B06E68" w:rsidP="00CE2DCE">
      <w:pPr>
        <w:pStyle w:val="Cabealho3"/>
        <w:ind w:firstLine="708"/>
        <w:rPr>
          <w:i w:val="0"/>
        </w:rPr>
      </w:pPr>
      <w:bookmarkStart w:id="55" w:name="_Toc511124544"/>
      <w:r w:rsidRPr="00F81B92">
        <w:rPr>
          <w:i w:val="0"/>
        </w:rPr>
        <w:lastRenderedPageBreak/>
        <w:t>2.</w:t>
      </w:r>
      <w:r w:rsidR="00F00E8B">
        <w:rPr>
          <w:i w:val="0"/>
        </w:rPr>
        <w:t>4</w:t>
      </w:r>
      <w:r w:rsidRPr="00F81B92">
        <w:rPr>
          <w:i w:val="0"/>
        </w:rPr>
        <w:t>.</w:t>
      </w:r>
      <w:r w:rsidR="00F00E8B">
        <w:rPr>
          <w:i w:val="0"/>
        </w:rPr>
        <w:t>2</w:t>
      </w:r>
      <w:r w:rsidRPr="00F81B92">
        <w:rPr>
          <w:i w:val="0"/>
        </w:rPr>
        <w:t xml:space="preserve"> </w:t>
      </w:r>
      <w:r>
        <w:rPr>
          <w:i w:val="0"/>
        </w:rPr>
        <w:t>Tecnologias Web</w:t>
      </w:r>
      <w:bookmarkEnd w:id="55"/>
    </w:p>
    <w:p w14:paraId="09E9848D" w14:textId="030EC8FB" w:rsidR="002B230A" w:rsidRDefault="00667F04" w:rsidP="00F05FA3">
      <w:r>
        <w:t>Com o crescimento e disseminação das redes de computadores a nível mundial, um conjunto de tecnologias e ferramentas emergiram, tornando-se uma necessidade constante a sua melhoria e evolução. Um desses casos foi o</w:t>
      </w:r>
      <w:r w:rsidR="00C43A27">
        <w:t xml:space="preserve"> HTTP (HyperText Transfer Protocol)</w:t>
      </w:r>
      <w:r>
        <w:t>, que</w:t>
      </w:r>
      <w:r w:rsidR="00C43A27">
        <w:t xml:space="preserve"> é </w:t>
      </w:r>
      <w:r w:rsidR="003077F5">
        <w:t>um</w:t>
      </w:r>
      <w:r w:rsidR="00C43A27">
        <w:t xml:space="preserve"> protocolo</w:t>
      </w:r>
      <w:r w:rsidR="003077F5">
        <w:t xml:space="preserve"> de comunicação baseado em pedidos (</w:t>
      </w:r>
      <w:r w:rsidR="003077F5" w:rsidRPr="0033183A">
        <w:rPr>
          <w:i/>
        </w:rPr>
        <w:t>Requests</w:t>
      </w:r>
      <w:r w:rsidR="003077F5">
        <w:t>) e respostas (</w:t>
      </w:r>
      <w:r w:rsidR="003077F5" w:rsidRPr="0033183A">
        <w:rPr>
          <w:i/>
        </w:rPr>
        <w:t>Responses</w:t>
      </w:r>
      <w:r w:rsidR="003077F5">
        <w:t>) e é a</w:t>
      </w:r>
      <w:r w:rsidR="00C43A27">
        <w:t xml:space="preserve"> base da </w:t>
      </w:r>
      <w:r w:rsidR="00183031">
        <w:t>Worl</w:t>
      </w:r>
      <w:ins w:id="56" w:author="Marco Rodrigues" w:date="2018-04-23T12:45:00Z">
        <w:r w:rsidR="00D759C7">
          <w:t>d</w:t>
        </w:r>
      </w:ins>
      <w:r w:rsidR="00183031">
        <w:t xml:space="preserve"> Wide W</w:t>
      </w:r>
      <w:r w:rsidR="00C43A27">
        <w:t>eb</w:t>
      </w:r>
      <w:r w:rsidR="00197635">
        <w:t xml:space="preserve"> </w:t>
      </w:r>
      <w:r w:rsidR="00197635">
        <w:fldChar w:fldCharType="begin" w:fldLock="1"/>
      </w:r>
      <w:r w:rsidR="00F60F59">
        <w:instrText>ADDIN CSL_CITATION { "citationItems" : [ { "id" : "ITEM-1", "itemData" : { "author" : [ { "dropping-particle" : "", "family" : "Berners-Lee", "given" : "Tim", "non-dropping-particle" : "", "parse-names" : false, "suffix" : "" } ], "container-title" : "World Wide Web Consortium (W3C)", "id" : "ITEM-1", "issued" : { "date-parts" : [ [ "1991" ] ] }, "title" : "The Original HTTP as defined in 1991", "type" : "article-journal" }, "uris" : [ "http://www.mendeley.com/documents/?uuid=dd32aa9f-02bf-468d-afa5-679d58c8dc93", "http://www.mendeley.com/documents/?uuid=18de982d-fde2-44db-ade2-8e8d5f7700f3", "http://www.mendeley.com/documents/?uuid=c9ad1f54-d009-4933-bc18-8703321f8c80" ] } ], "mendeley" : { "formattedCitation" : "(Berners-Lee, 1991)", "plainTextFormattedCitation" : "(Berners-Lee, 1991)", "previouslyFormattedCitation" : "(Berners-Lee, 1991)" }, "properties" : { "noteIndex" : 0 }, "schema" : "https://github.com/citation-style-language/schema/raw/master/csl-citation.json" }</w:instrText>
      </w:r>
      <w:r w:rsidR="00197635">
        <w:fldChar w:fldCharType="separate"/>
      </w:r>
      <w:r w:rsidR="00197635" w:rsidRPr="00197635">
        <w:rPr>
          <w:noProof/>
        </w:rPr>
        <w:t>(Berners-Lee, 1991)</w:t>
      </w:r>
      <w:r w:rsidR="00197635">
        <w:fldChar w:fldCharType="end"/>
      </w:r>
      <w:r w:rsidR="00C43A27">
        <w:t xml:space="preserve">. Foi inventado por Tim Berners-Lee </w:t>
      </w:r>
      <w:r w:rsidR="00283EBD">
        <w:t>em</w:t>
      </w:r>
      <w:r w:rsidR="00C43A27">
        <w:t xml:space="preserve"> 1990</w:t>
      </w:r>
      <w:r w:rsidR="00197635">
        <w:t xml:space="preserve"> </w:t>
      </w:r>
      <w:r w:rsidR="00C43A27">
        <w:t xml:space="preserve">e já sofreu algumas alterações, mas manteve sempre a </w:t>
      </w:r>
      <w:r w:rsidR="007023F9">
        <w:t>simplicidade que o caracteriza.</w:t>
      </w:r>
    </w:p>
    <w:p w14:paraId="15CD3938" w14:textId="08200ED2" w:rsidR="003077F5" w:rsidRDefault="003077F5" w:rsidP="00A623E4"/>
    <w:p w14:paraId="50CFD138" w14:textId="77777777" w:rsidR="003077F5" w:rsidRDefault="003077F5" w:rsidP="00223116">
      <w:pPr>
        <w:keepNext/>
        <w:jc w:val="center"/>
      </w:pPr>
      <w:r>
        <w:rPr>
          <w:noProof/>
          <w:lang w:eastAsia="pt-PT"/>
        </w:rPr>
        <w:drawing>
          <wp:inline distT="0" distB="0" distL="0" distR="0" wp14:anchorId="67A8850E" wp14:editId="52DD72BA">
            <wp:extent cx="4460682" cy="1638912"/>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rquiteturaHTTP.png"/>
                    <pic:cNvPicPr/>
                  </pic:nvPicPr>
                  <pic:blipFill>
                    <a:blip r:embed="rId24">
                      <a:extLst>
                        <a:ext uri="{28A0092B-C50C-407E-A947-70E740481C1C}">
                          <a14:useLocalDpi xmlns:a14="http://schemas.microsoft.com/office/drawing/2010/main" val="0"/>
                        </a:ext>
                      </a:extLst>
                    </a:blip>
                    <a:stretch>
                      <a:fillRect/>
                    </a:stretch>
                  </pic:blipFill>
                  <pic:spPr>
                    <a:xfrm>
                      <a:off x="0" y="0"/>
                      <a:ext cx="4485549" cy="1648048"/>
                    </a:xfrm>
                    <a:prstGeom prst="rect">
                      <a:avLst/>
                    </a:prstGeom>
                  </pic:spPr>
                </pic:pic>
              </a:graphicData>
            </a:graphic>
          </wp:inline>
        </w:drawing>
      </w:r>
    </w:p>
    <w:p w14:paraId="4F9A25CA" w14:textId="457B6F01" w:rsidR="003077F5" w:rsidRDefault="003077F5" w:rsidP="003077F5">
      <w:pPr>
        <w:pStyle w:val="Legenda"/>
        <w:jc w:val="center"/>
      </w:pPr>
      <w:bookmarkStart w:id="57" w:name="_Toc511124771"/>
      <w:r>
        <w:t xml:space="preserve">Figura </w:t>
      </w:r>
      <w:fldSimple w:instr=" SEQ Figura \* ARABIC ">
        <w:r w:rsidR="006F713A">
          <w:rPr>
            <w:noProof/>
          </w:rPr>
          <w:t>11</w:t>
        </w:r>
      </w:fldSimple>
      <w:r>
        <w:t xml:space="preserve"> - Arquitetura do protocolo HTTP</w:t>
      </w:r>
      <w:bookmarkEnd w:id="57"/>
    </w:p>
    <w:p w14:paraId="207830BC" w14:textId="6B598E4D" w:rsidR="00E2273C" w:rsidRDefault="00E2273C" w:rsidP="00A623E4"/>
    <w:p w14:paraId="3F024C5C" w14:textId="04C4918F" w:rsidR="00E2273C" w:rsidRDefault="00C43A27" w:rsidP="00F05FA3">
      <w:r>
        <w:t xml:space="preserve">Em 1997 foi publicada a primeira versão </w:t>
      </w:r>
      <w:r w:rsidR="00504392">
        <w:t>standard</w:t>
      </w:r>
      <w:r>
        <w:t xml:space="preserve"> do protocolo HTTP, a versão HTTP/1.1 que serviu para clarificar algumas ambiguidades e trazer algumas vantagens, como a reutilização de conexões, as respostas partidas em “pedaços” ou a negociação de conteúdo entre cliente e servido</w:t>
      </w:r>
      <w:r w:rsidR="0044027C">
        <w:t>r (como o idioma, por exemplo).</w:t>
      </w:r>
    </w:p>
    <w:p w14:paraId="6FAC1041" w14:textId="02CD6125" w:rsidR="00E2273C" w:rsidRDefault="00E2273C" w:rsidP="00F05FA3">
      <w:r>
        <w:t xml:space="preserve">Uma das maiores alterações ao protocolo HTTP foi </w:t>
      </w:r>
      <w:r w:rsidR="00A863B0">
        <w:t xml:space="preserve">implementada </w:t>
      </w:r>
      <w:r w:rsidR="00283EBD">
        <w:t>em</w:t>
      </w:r>
      <w:r w:rsidR="00A863B0">
        <w:t xml:space="preserve"> 1994 </w:t>
      </w:r>
      <w:r>
        <w:t>quan</w:t>
      </w:r>
      <w:r w:rsidR="00A863B0">
        <w:t>do foi criada pela empresa Netscape Communications uma camada adicional de transmi</w:t>
      </w:r>
      <w:r w:rsidR="0039567A">
        <w:t>ssão encriptada sobre o mesmo, de nome</w:t>
      </w:r>
      <w:r w:rsidR="00A863B0">
        <w:t xml:space="preserve"> SSL.</w:t>
      </w:r>
      <w:r w:rsidR="0039567A">
        <w:t xml:space="preserve"> Entretanto, este sofreu algumas evoluções</w:t>
      </w:r>
      <w:r w:rsidR="00A863B0">
        <w:t xml:space="preserve"> e eventualmente passou a ser TLS.</w:t>
      </w:r>
    </w:p>
    <w:p w14:paraId="48B36C67" w14:textId="6E22041C" w:rsidR="00E2273C" w:rsidRDefault="00A863B0" w:rsidP="00F05FA3">
      <w:r>
        <w:t>Esta alteração permitiu que as mensagens trocadas entre cliente e servidor no protocolo HTTP passassem a ser encriptadas, sendo assim garantida a autenticidade e a proteção das mesmas. Esta é a base do aparecimento do q</w:t>
      </w:r>
      <w:r w:rsidR="0044027C">
        <w:t>ue é conhecido hoje como HTTPS.</w:t>
      </w:r>
    </w:p>
    <w:p w14:paraId="6C883795" w14:textId="77EA6F8F" w:rsidR="00C474B5" w:rsidRDefault="00C474B5" w:rsidP="00F05FA3">
      <w:r>
        <w:t xml:space="preserve">Em </w:t>
      </w:r>
      <w:r w:rsidR="00617E8B">
        <w:t>Maio</w:t>
      </w:r>
      <w:r>
        <w:t xml:space="preserve"> de 2015 foi publicada a </w:t>
      </w:r>
      <w:r w:rsidR="007D2FA8">
        <w:t xml:space="preserve">versão </w:t>
      </w:r>
      <w:r w:rsidR="007D2FA8" w:rsidRPr="00C47E1E">
        <w:rPr>
          <w:i/>
        </w:rPr>
        <w:t>standard</w:t>
      </w:r>
      <w:r>
        <w:t xml:space="preserve"> mais recente do protocolo HTTP, </w:t>
      </w:r>
      <w:r w:rsidR="006247A9">
        <w:t>o</w:t>
      </w:r>
      <w:r>
        <w:t xml:space="preserve"> HTTP/2. Esta versão trouxe algumas diferenças em relação</w:t>
      </w:r>
      <w:r w:rsidR="0097531B">
        <w:t xml:space="preserve"> à</w:t>
      </w:r>
      <w:r>
        <w:t xml:space="preserve"> anterior, como o facto de </w:t>
      </w:r>
      <w:r>
        <w:lastRenderedPageBreak/>
        <w:t xml:space="preserve">permitir um servidor popular a cache do cliente, ou o facto de ser um protocolo multiplexado, isto é, permite </w:t>
      </w:r>
      <w:r w:rsidR="00D37FB2">
        <w:t>pedidos</w:t>
      </w:r>
      <w:r>
        <w:t xml:space="preserve"> paralelos na mesma conexão.</w:t>
      </w:r>
    </w:p>
    <w:p w14:paraId="1D1CE6E4" w14:textId="7A61AEBC" w:rsidR="00C43A27" w:rsidRDefault="00A335C5" w:rsidP="00A623E4">
      <w:r>
        <w:t xml:space="preserve">O </w:t>
      </w:r>
      <w:r w:rsidRPr="00C47E1E">
        <w:rPr>
          <w:i/>
        </w:rPr>
        <w:t>feedback</w:t>
      </w:r>
      <w:r>
        <w:t xml:space="preserve"> acerca da implementação do HTTP/2 nos websites tem sido positivo, dado que até Junho de 2017, 14.7% dos mesmos já estavam a utilizar esta versão do protocolo </w:t>
      </w:r>
      <w:r>
        <w:fldChar w:fldCharType="begin" w:fldLock="1"/>
      </w:r>
      <w:r w:rsidR="00F60F59">
        <w:instrText>ADDIN CSL_CITATION { "citationItems" : [ { "id" : "ITEM-1", "itemData" : { "URL" : "https://w3techs.com/technologies/details/ce-http2/all/all", "id" : "ITEM-1", "issued" : { "date-parts" : [ [ "2017" ] ] }, "title" : "HTTP/2 Usage", "type" : "webpage" }, "uris" : [ "http://www.mendeley.com/documents/?uuid=171b45d7-9b6b-4f4a-b087-d2432d469dd9" ] } ], "mendeley" : { "formattedCitation" : "(\u201cHTTP/2 Usage,\u201d 2017)", "plainTextFormattedCitation" : "(\u201cHTTP/2 Usage,\u201d 2017)", "previouslyFormattedCitation" : "(\u201cHTTP/2 Usage,\u201d 2017)" }, "properties" : { "noteIndex" : 0 }, "schema" : "https://github.com/citation-style-language/schema/raw/master/csl-citation.json" }</w:instrText>
      </w:r>
      <w:r>
        <w:fldChar w:fldCharType="separate"/>
      </w:r>
      <w:r w:rsidR="00EA54A9" w:rsidRPr="00EA54A9">
        <w:rPr>
          <w:noProof/>
        </w:rPr>
        <w:t>(“HTTP/2 Usage,” 2017)</w:t>
      </w:r>
      <w:r>
        <w:fldChar w:fldCharType="end"/>
      </w:r>
      <w:r>
        <w:t>.</w:t>
      </w:r>
    </w:p>
    <w:p w14:paraId="61BBD0C0" w14:textId="5D9A64C9" w:rsidR="00590D93" w:rsidRDefault="00A335C5" w:rsidP="00F05FA3">
      <w:r>
        <w:t>O protocolo HTTP está em constante evolução e novas capacidades e funcionalidades estão a ser testadas para serem integradas, que prova que o HTTP tem uma forte capacidade de ser extensível apesar de manter a simpl</w:t>
      </w:r>
      <w:r w:rsidR="0044027C">
        <w:t>icidade para a qual foi criado.</w:t>
      </w:r>
    </w:p>
    <w:p w14:paraId="0DAA57BB" w14:textId="769A3738" w:rsidR="00C85865" w:rsidRDefault="00BF77A9" w:rsidP="00F05FA3">
      <w:r>
        <w:t>Outro caso de tecnologias que emergiram com a disseminação da rede de computadores a nível mundial e se tornaram necessidades foram as linguagens de programação orientadas para a web</w:t>
      </w:r>
      <w:r w:rsidR="000748B5">
        <w:t>, que são as responsáveis por permitir que os utilizadores visualizem conte</w:t>
      </w:r>
      <w:r w:rsidR="002358E3">
        <w:t xml:space="preserve">údos de </w:t>
      </w:r>
      <w:r w:rsidR="002358E3" w:rsidRPr="00C47E1E">
        <w:rPr>
          <w:i/>
        </w:rPr>
        <w:t>websites</w:t>
      </w:r>
      <w:r w:rsidR="002358E3">
        <w:t xml:space="preserve"> e</w:t>
      </w:r>
      <w:r w:rsidR="000748B5">
        <w:t xml:space="preserve"> executem fun</w:t>
      </w:r>
      <w:r w:rsidR="002358E3">
        <w:t>cionalidades dentro dos mesmos</w:t>
      </w:r>
      <w:r>
        <w:t>. Estas</w:t>
      </w:r>
      <w:r w:rsidR="00D148DE">
        <w:t xml:space="preserve"> sofreram uma evolução enorme desde o seu aparecimento</w:t>
      </w:r>
      <w:r w:rsidR="00C17573">
        <w:t>, que permitiram que a web se transformasse na poderosíssima ferramenta que é hoje</w:t>
      </w:r>
      <w:r w:rsidR="00D148DE">
        <w:t>.</w:t>
      </w:r>
      <w:r w:rsidR="00C17573">
        <w:t xml:space="preserve"> As mais variadas áreas de aplicabilidade foram atingidas pelas enormes capacidades da web, mas para isso foi essencial que as suas tecnologias se adaptassem e se transformassem, trazendo constantemente novas habilidades para que os programadores pudessem tirar partido.</w:t>
      </w:r>
    </w:p>
    <w:p w14:paraId="63EFABC6" w14:textId="77777777" w:rsidR="00E94D90" w:rsidRDefault="00C17573" w:rsidP="00F05FA3">
      <w:r>
        <w:t xml:space="preserve">As linguagens de desenvolvimento para a web deram um primeiro passo com o aparecimento do </w:t>
      </w:r>
      <w:r w:rsidR="00FE7FFD">
        <w:t xml:space="preserve">HTML (HyperText Markup Language), que apesar de ter sido desenvolvido durante os anos 80, </w:t>
      </w:r>
      <w:r w:rsidR="00E94D90">
        <w:t>apenas apareceu no final da década, em 1989, quando Tim Berners-Lee propôs desenvolver a rede e a forma de consultar os ficheiros remotamente seria utilizando o HTML</w:t>
      </w:r>
      <w:r>
        <w:t xml:space="preserve">. </w:t>
      </w:r>
    </w:p>
    <w:p w14:paraId="06925720" w14:textId="560FF853" w:rsidR="001535EB" w:rsidRDefault="00C17573" w:rsidP="00A623E4">
      <w:r>
        <w:t>O HTML é uma linguagem baseada em etiquetas (</w:t>
      </w:r>
      <w:r w:rsidR="00406535">
        <w:t>ou “</w:t>
      </w:r>
      <w:r w:rsidRPr="007C79BA">
        <w:rPr>
          <w:i/>
        </w:rPr>
        <w:t>tags</w:t>
      </w:r>
      <w:r w:rsidR="00406535">
        <w:t>”</w:t>
      </w:r>
      <w:r>
        <w:t xml:space="preserve">) com as quais se define e estrutura as páginas </w:t>
      </w:r>
      <w:r w:rsidRPr="00C17573">
        <w:t>web</w:t>
      </w:r>
      <w:r>
        <w:t>. Com as etiquetas que vêm descritas no</w:t>
      </w:r>
      <w:r w:rsidR="00E94D90">
        <w:t xml:space="preserve"> conteúdo</w:t>
      </w:r>
      <w:r>
        <w:t xml:space="preserve"> </w:t>
      </w:r>
      <w:r w:rsidR="00E94D90">
        <w:t xml:space="preserve">dos </w:t>
      </w:r>
      <w:r>
        <w:t>fic</w:t>
      </w:r>
      <w:r w:rsidR="00E94D90">
        <w:t>heiros</w:t>
      </w:r>
      <w:r>
        <w:t xml:space="preserve">, o </w:t>
      </w:r>
      <w:r w:rsidR="00C47E1E" w:rsidRPr="00C47E1E">
        <w:rPr>
          <w:i/>
        </w:rPr>
        <w:t>browser</w:t>
      </w:r>
      <w:r>
        <w:t xml:space="preserve"> consegue </w:t>
      </w:r>
      <w:r w:rsidR="00085F33">
        <w:t>disponibilizar ao utilizador</w:t>
      </w:r>
      <w:r>
        <w:t xml:space="preserve"> o seu conteúdo, que </w:t>
      </w:r>
      <w:r w:rsidR="008B39C5">
        <w:t xml:space="preserve">pode </w:t>
      </w:r>
      <w:r>
        <w:t>inclui</w:t>
      </w:r>
      <w:r w:rsidR="008B39C5">
        <w:t>r</w:t>
      </w:r>
      <w:r>
        <w:t xml:space="preserve"> texto</w:t>
      </w:r>
      <w:r w:rsidR="008B39C5">
        <w:t>s</w:t>
      </w:r>
      <w:r>
        <w:t>, imagens, vídeo</w:t>
      </w:r>
      <w:r w:rsidR="008B39C5">
        <w:t>s</w:t>
      </w:r>
      <w:r>
        <w:t>, etc.</w:t>
      </w:r>
      <w:r w:rsidR="004D1B01">
        <w:t xml:space="preserve"> O HTML </w:t>
      </w:r>
      <w:r w:rsidR="00183031">
        <w:t xml:space="preserve">está atualmente </w:t>
      </w:r>
      <w:r w:rsidR="004D1B01">
        <w:t>na versão 5.</w:t>
      </w:r>
      <w:r w:rsidR="00843E76">
        <w:t>2</w:t>
      </w:r>
      <w:r w:rsidR="004D1B01">
        <w:t xml:space="preserve"> e está muito relacionado com as CSS, que são folhas de estilo que descrevem como os elementos HTML serão </w:t>
      </w:r>
      <w:r w:rsidR="00183031">
        <w:t xml:space="preserve">apresentados no agente </w:t>
      </w:r>
      <w:r w:rsidR="004D1B01">
        <w:t xml:space="preserve">no </w:t>
      </w:r>
      <w:r w:rsidR="00840378" w:rsidRPr="00C47E1E">
        <w:rPr>
          <w:i/>
        </w:rPr>
        <w:t>browser</w:t>
      </w:r>
      <w:r w:rsidR="004D1B01">
        <w:t>, do ponto de vista estético e organizacional.</w:t>
      </w:r>
    </w:p>
    <w:p w14:paraId="0BA0C9AD" w14:textId="567BF3F3" w:rsidR="00866650" w:rsidRDefault="00866650" w:rsidP="00F05FA3">
      <w:r>
        <w:t>Uma outra tecnologia que tem sido fundamental no desen</w:t>
      </w:r>
      <w:r w:rsidR="00577699">
        <w:t>volvimento e na evolução da web</w:t>
      </w:r>
      <w:r>
        <w:t xml:space="preserve"> é o Javascript</w:t>
      </w:r>
      <w:r w:rsidR="00577699">
        <w:t>, que</w:t>
      </w:r>
      <w:r>
        <w:t xml:space="preserve"> nasceu </w:t>
      </w:r>
      <w:r w:rsidR="00273FBF">
        <w:t>em</w:t>
      </w:r>
      <w:r>
        <w:t xml:space="preserve"> 1995 quando a equipa que desenvolveu o primeiro </w:t>
      </w:r>
      <w:r w:rsidRPr="00C47E1E">
        <w:rPr>
          <w:i/>
        </w:rPr>
        <w:t>browser</w:t>
      </w:r>
      <w:r>
        <w:t xml:space="preserve"> popular, o Netscape, sentiu a necessidade de expandir a web, de encontrar uma forma que a tornasse mais interativa, mais dinâmica. A web, que era estática na altura, precisava de uma forma de </w:t>
      </w:r>
      <w:r w:rsidR="00035428">
        <w:t xml:space="preserve">interagir dinamicamente com o conteúdo que exibia, precisava de uma </w:t>
      </w:r>
      <w:r w:rsidR="00035428">
        <w:lastRenderedPageBreak/>
        <w:t xml:space="preserve">linguagem de </w:t>
      </w:r>
      <w:r w:rsidR="00035428" w:rsidRPr="00C47E1E">
        <w:rPr>
          <w:i/>
        </w:rPr>
        <w:t>scripting</w:t>
      </w:r>
      <w:r w:rsidR="00035428">
        <w:t xml:space="preserve"> que não fosse tão orientada aos programadores numa altura em que a linguagem Java estava a dar cartas, mas sim mais orientada a pessoas que não estivessem num nível tão alto de conhecimento. Nasceu assim a linguagem que supriu estas necessidades, que numa fase inicial foi chamada de Mocha e que é hoje um dos motores da web.</w:t>
      </w:r>
    </w:p>
    <w:p w14:paraId="541A75FC" w14:textId="44C7C180" w:rsidR="00035428" w:rsidRDefault="00035428" w:rsidP="00F05FA3">
      <w:r>
        <w:t>O Javascript é uma linguagem de programação</w:t>
      </w:r>
      <w:r w:rsidR="000F1CC9">
        <w:t xml:space="preserve"> que nasceu como</w:t>
      </w:r>
      <w:r>
        <w:t xml:space="preserve"> </w:t>
      </w:r>
      <w:r w:rsidRPr="00C47E1E">
        <w:rPr>
          <w:i/>
        </w:rPr>
        <w:t>client-side</w:t>
      </w:r>
      <w:r>
        <w:t xml:space="preserve">, que significa que o código fonte </w:t>
      </w:r>
      <w:r w:rsidR="000F1CC9">
        <w:t>era</w:t>
      </w:r>
      <w:r>
        <w:t xml:space="preserve"> processado no </w:t>
      </w:r>
      <w:r w:rsidRPr="00C47E1E">
        <w:rPr>
          <w:i/>
        </w:rPr>
        <w:t>browser</w:t>
      </w:r>
      <w:r>
        <w:t xml:space="preserve"> e não num servidor web, ou seja, uma função javascript pode ser executada após uma </w:t>
      </w:r>
      <w:r w:rsidR="00F44D58">
        <w:t>página web</w:t>
      </w:r>
      <w:r>
        <w:t xml:space="preserve"> ser carregada e sem comunicar com o servidor. Um exemplo prático e comum em muitas páginas é a validação de formulários, desta forma a página disponibiliza uma função a validar se o formulário está bem preenchido antes sequer de comunicar com o servidor.</w:t>
      </w:r>
    </w:p>
    <w:p w14:paraId="1EDCDC90" w14:textId="4F3E4BEB" w:rsidR="00AE7921" w:rsidRDefault="00035428" w:rsidP="00F05FA3">
      <w:r>
        <w:t>O Javascript evoluiu bastante e nos dias que correm já se estendem a outras funcionalidades bem mais complexas do que a validação de formulários</w:t>
      </w:r>
      <w:r w:rsidR="000F1CC9">
        <w:t xml:space="preserve">, </w:t>
      </w:r>
      <w:r w:rsidR="00EE368A">
        <w:t>inclusive</w:t>
      </w:r>
      <w:r w:rsidR="000F1CC9">
        <w:t xml:space="preserve"> </w:t>
      </w:r>
      <w:r w:rsidR="00C47E1E">
        <w:t>existem</w:t>
      </w:r>
      <w:r w:rsidR="000F1CC9">
        <w:t xml:space="preserve"> servidores web baseados em Javascript</w:t>
      </w:r>
      <w:r w:rsidR="00EE368A">
        <w:t xml:space="preserve"> (como por exemplo os baseados na plataforma Node.js)</w:t>
      </w:r>
      <w:r w:rsidR="0044027C">
        <w:t>.</w:t>
      </w:r>
    </w:p>
    <w:p w14:paraId="4FF631D9" w14:textId="5021F720" w:rsidR="00AE7921" w:rsidRDefault="00AE7921" w:rsidP="00F05FA3">
      <w:r>
        <w:t>O HTML juntamente com a CSS e o Javascript formam o conjunto de tecnologias base da web ao nível do lado cliente.</w:t>
      </w:r>
    </w:p>
    <w:p w14:paraId="7CE38769" w14:textId="77777777" w:rsidR="00035428" w:rsidRDefault="00035428" w:rsidP="00A623E4"/>
    <w:p w14:paraId="7B67DE90" w14:textId="77777777" w:rsidR="00AE7921" w:rsidRDefault="00AE7921" w:rsidP="00EB7086">
      <w:pPr>
        <w:keepNext/>
        <w:jc w:val="center"/>
      </w:pPr>
      <w:r>
        <w:rPr>
          <w:noProof/>
          <w:lang w:eastAsia="pt-PT"/>
        </w:rPr>
        <w:drawing>
          <wp:inline distT="0" distB="0" distL="0" distR="0" wp14:anchorId="6A606724" wp14:editId="652F76FD">
            <wp:extent cx="3063240" cy="189393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rogressive-enhancement.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086189" cy="1908124"/>
                    </a:xfrm>
                    <a:prstGeom prst="rect">
                      <a:avLst/>
                    </a:prstGeom>
                  </pic:spPr>
                </pic:pic>
              </a:graphicData>
            </a:graphic>
          </wp:inline>
        </w:drawing>
      </w:r>
    </w:p>
    <w:p w14:paraId="2DE5A0B1" w14:textId="5AC7FB94" w:rsidR="00F44D58" w:rsidRDefault="00AE7921" w:rsidP="00AE7921">
      <w:pPr>
        <w:pStyle w:val="Legenda"/>
        <w:jc w:val="center"/>
      </w:pPr>
      <w:bookmarkStart w:id="58" w:name="_Toc511124772"/>
      <w:r>
        <w:t xml:space="preserve">Figura </w:t>
      </w:r>
      <w:fldSimple w:instr=" SEQ Figura \* ARABIC ">
        <w:r w:rsidR="006F713A">
          <w:rPr>
            <w:noProof/>
          </w:rPr>
          <w:t>12</w:t>
        </w:r>
      </w:fldSimple>
      <w:r>
        <w:t xml:space="preserve"> </w:t>
      </w:r>
      <w:r w:rsidR="00223116">
        <w:t>–</w:t>
      </w:r>
      <w:r>
        <w:t xml:space="preserve"> </w:t>
      </w:r>
      <w:r w:rsidR="00223116">
        <w:t xml:space="preserve">Lado cliente </w:t>
      </w:r>
      <w:r>
        <w:t>da web</w:t>
      </w:r>
      <w:r w:rsidR="00F44D58">
        <w:t>.</w:t>
      </w:r>
      <w:bookmarkEnd w:id="58"/>
      <w:r w:rsidR="00F44D58">
        <w:t xml:space="preserve"> </w:t>
      </w:r>
    </w:p>
    <w:p w14:paraId="547AD69C" w14:textId="5D62AF22" w:rsidR="00035428" w:rsidRDefault="00F44D58" w:rsidP="00AE7921">
      <w:pPr>
        <w:pStyle w:val="Legenda"/>
        <w:jc w:val="center"/>
      </w:pPr>
      <w:commentRangeStart w:id="59"/>
      <w:r>
        <w:t xml:space="preserve">Fonte: </w:t>
      </w:r>
      <w:r w:rsidRPr="00F44D58">
        <w:rPr>
          <w:b w:val="0"/>
          <w:noProof/>
        </w:rPr>
        <w:t>http://bulbulcse.com/2016/06/02/html-vs-css-2/</w:t>
      </w:r>
      <w:commentRangeEnd w:id="59"/>
      <w:r w:rsidR="00B85B96">
        <w:rPr>
          <w:rStyle w:val="Refdecomentrio"/>
          <w:b w:val="0"/>
          <w:bCs w:val="0"/>
          <w:color w:val="auto"/>
        </w:rPr>
        <w:commentReference w:id="59"/>
      </w:r>
    </w:p>
    <w:p w14:paraId="29EDB1A2" w14:textId="253FCF4A" w:rsidR="00866650" w:rsidRDefault="00866650" w:rsidP="00A623E4"/>
    <w:p w14:paraId="1C0020BA" w14:textId="1EF39BAE" w:rsidR="00AE7921" w:rsidRDefault="00AE7921" w:rsidP="00F05FA3">
      <w:r>
        <w:t xml:space="preserve">No entanto, convém também fazer referência ao lado servidor da web. O </w:t>
      </w:r>
      <w:r w:rsidR="00BD7012">
        <w:t>c</w:t>
      </w:r>
      <w:r>
        <w:t xml:space="preserve">liente envia pedidos para um servidor onde podem estar alojados </w:t>
      </w:r>
      <w:r w:rsidRPr="00BD7012">
        <w:rPr>
          <w:i/>
        </w:rPr>
        <w:t>scripts</w:t>
      </w:r>
      <w:r>
        <w:t xml:space="preserve">, cálculos, algoritmos capazes </w:t>
      </w:r>
      <w:r>
        <w:lastRenderedPageBreak/>
        <w:t>de tratar do pedido efetuado e devolver uma resposta. Esse lado pode também ser complementado por bases de dados para armazenar informação.</w:t>
      </w:r>
    </w:p>
    <w:p w14:paraId="00FCD235" w14:textId="1CA39B28" w:rsidR="00CD1F8F" w:rsidRDefault="00982D1C" w:rsidP="00F05FA3">
      <w:r>
        <w:t xml:space="preserve">Nos primórdios da web o </w:t>
      </w:r>
      <w:r w:rsidRPr="00BD7012">
        <w:rPr>
          <w:i/>
        </w:rPr>
        <w:t>scripting</w:t>
      </w:r>
      <w:ins w:id="60" w:author="Pedro Moreira" w:date="2018-04-23T09:20:00Z">
        <w:r w:rsidR="00EE368A">
          <w:rPr>
            <w:i/>
          </w:rPr>
          <w:t xml:space="preserve"> </w:t>
        </w:r>
      </w:ins>
      <w:r>
        <w:t xml:space="preserve"> do lado servidor era desempenhado quase exclusivamente através de uma combinação de linguagens e tecnologias (C, Perl, Shell, etc) que eram executados pelo sistema operativo e os resultados eram servidos de volta pelo servidor web. Atualmente, muitos servidores web modernos conseguem executar diretamente os </w:t>
      </w:r>
      <w:r w:rsidRPr="00683FB3">
        <w:rPr>
          <w:i/>
        </w:rPr>
        <w:t>scripts</w:t>
      </w:r>
      <w:r>
        <w:t xml:space="preserve">. Exemplos disso são linguagens como ASP, JSP, Perl, PHP, NodeJS, entre outras, que se encontram já </w:t>
      </w:r>
      <w:r w:rsidR="0044027C">
        <w:t>bastante disseminadas pela web.</w:t>
      </w:r>
    </w:p>
    <w:p w14:paraId="4D067913" w14:textId="0F3C62E7" w:rsidR="00CD1F8F" w:rsidRDefault="00CD1F8F" w:rsidP="00F05FA3">
      <w:r>
        <w:t>Assim, temos os componente</w:t>
      </w:r>
      <w:r w:rsidR="00223116">
        <w:t>s</w:t>
      </w:r>
      <w:r>
        <w:t xml:space="preserve"> fundamentais para a arquitetura base de uma aplicação orientada para a web:</w:t>
      </w:r>
    </w:p>
    <w:p w14:paraId="34D4B37D" w14:textId="4B064B46" w:rsidR="00CD1F8F" w:rsidRDefault="00CD1F8F" w:rsidP="00660D40">
      <w:pPr>
        <w:pStyle w:val="PargrafodaLista"/>
        <w:numPr>
          <w:ilvl w:val="0"/>
          <w:numId w:val="2"/>
        </w:numPr>
      </w:pPr>
      <w:r>
        <w:t xml:space="preserve">Cliente </w:t>
      </w:r>
      <w:r w:rsidR="00843E76">
        <w:t xml:space="preserve">(user agent) </w:t>
      </w:r>
      <w:r>
        <w:t xml:space="preserve">– São </w:t>
      </w:r>
      <w:r w:rsidR="00843E76">
        <w:t>aplicações que atua em representação de um utilizador. No contexto da Web são tipicamente os</w:t>
      </w:r>
      <w:r>
        <w:t xml:space="preserve"> </w:t>
      </w:r>
      <w:r w:rsidRPr="00683FB3">
        <w:rPr>
          <w:i/>
        </w:rPr>
        <w:t>browsers</w:t>
      </w:r>
      <w:r w:rsidR="00843E76">
        <w:t xml:space="preserve"> que enviam os pedidos e processam e apresentam as respostas recorrendo-se d</w:t>
      </w:r>
      <w:r>
        <w:t>e um conjunto de tecnologias (HTML, CSS e Javascript)</w:t>
      </w:r>
    </w:p>
    <w:p w14:paraId="2A92B8EE" w14:textId="7335FC7F" w:rsidR="00CD1F8F" w:rsidRDefault="00CD1F8F" w:rsidP="00660D40">
      <w:pPr>
        <w:pStyle w:val="PargrafodaLista"/>
        <w:numPr>
          <w:ilvl w:val="0"/>
          <w:numId w:val="2"/>
        </w:numPr>
      </w:pPr>
      <w:r>
        <w:t xml:space="preserve">Servidor – Servidores </w:t>
      </w:r>
      <w:r w:rsidR="00843E76">
        <w:t xml:space="preserve">HTTP que podem recorrer a um conjunto de </w:t>
      </w:r>
      <w:r>
        <w:t>linguagens de programação com possibilidade de comunicação com Bases de Dados</w:t>
      </w:r>
    </w:p>
    <w:p w14:paraId="2AC5FCE5" w14:textId="0E9EAB2D" w:rsidR="00CD1F8F" w:rsidRDefault="00CD1F8F" w:rsidP="00A623E4"/>
    <w:p w14:paraId="7A88A3D3" w14:textId="77777777" w:rsidR="00CD1F8F" w:rsidRDefault="00CD1F8F" w:rsidP="00CD1F8F">
      <w:pPr>
        <w:keepNext/>
        <w:jc w:val="center"/>
      </w:pPr>
      <w:r>
        <w:rPr>
          <w:noProof/>
          <w:lang w:eastAsia="pt-PT"/>
        </w:rPr>
        <w:drawing>
          <wp:inline distT="0" distB="0" distL="0" distR="0" wp14:anchorId="571B9AA6" wp14:editId="1DB129B5">
            <wp:extent cx="3490262" cy="169940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webapparchitecture.png"/>
                    <pic:cNvPicPr/>
                  </pic:nvPicPr>
                  <pic:blipFill>
                    <a:blip r:embed="rId26">
                      <a:extLst>
                        <a:ext uri="{28A0092B-C50C-407E-A947-70E740481C1C}">
                          <a14:useLocalDpi xmlns:a14="http://schemas.microsoft.com/office/drawing/2010/main" val="0"/>
                        </a:ext>
                      </a:extLst>
                    </a:blip>
                    <a:stretch>
                      <a:fillRect/>
                    </a:stretch>
                  </pic:blipFill>
                  <pic:spPr>
                    <a:xfrm>
                      <a:off x="0" y="0"/>
                      <a:ext cx="3490262" cy="1699407"/>
                    </a:xfrm>
                    <a:prstGeom prst="rect">
                      <a:avLst/>
                    </a:prstGeom>
                  </pic:spPr>
                </pic:pic>
              </a:graphicData>
            </a:graphic>
          </wp:inline>
        </w:drawing>
      </w:r>
    </w:p>
    <w:p w14:paraId="7819856E" w14:textId="1EAD52D3" w:rsidR="00CD1F8F" w:rsidRDefault="00CD1F8F" w:rsidP="00CD1F8F">
      <w:pPr>
        <w:pStyle w:val="Legenda"/>
        <w:jc w:val="center"/>
      </w:pPr>
      <w:bookmarkStart w:id="61" w:name="_Toc511124773"/>
      <w:r>
        <w:t xml:space="preserve">Figura </w:t>
      </w:r>
      <w:fldSimple w:instr=" SEQ Figura \* ARABIC ">
        <w:r w:rsidR="006F713A">
          <w:rPr>
            <w:noProof/>
          </w:rPr>
          <w:t>13</w:t>
        </w:r>
      </w:fldSimple>
      <w:r>
        <w:t xml:space="preserve"> - Arquitetura base de aplicações web</w:t>
      </w:r>
      <w:bookmarkEnd w:id="61"/>
    </w:p>
    <w:p w14:paraId="56AA12A1" w14:textId="4C9D2B1C" w:rsidR="00CD1F8F" w:rsidRDefault="00CD1F8F" w:rsidP="00CD1F8F"/>
    <w:p w14:paraId="5B179EAA" w14:textId="03FBDEF1" w:rsidR="00CD1F8F" w:rsidRDefault="00CD1F8F" w:rsidP="00F05FA3">
      <w:r>
        <w:t>Ao longo dos anos o desenvolvimento para a web evoluiu em vários sentidos, foram criados novos estilos arquiteturais, novos padrões para desenhar uma aplicaç</w:t>
      </w:r>
      <w:r w:rsidR="006F4335">
        <w:t xml:space="preserve">ão, </w:t>
      </w:r>
      <w:r>
        <w:t>novas ferramentas foram sendo também disponibilizadas aos programadores</w:t>
      </w:r>
      <w:r w:rsidR="006F4335">
        <w:t xml:space="preserve">, novas linguagens e </w:t>
      </w:r>
      <w:r w:rsidR="007E34F3">
        <w:t>plataformas</w:t>
      </w:r>
      <w:r w:rsidR="006F4335">
        <w:t xml:space="preserve"> foram sendo construídas e hoje quando surge necessidade de criação de uma aplicação </w:t>
      </w:r>
      <w:r w:rsidR="006F4335">
        <w:lastRenderedPageBreak/>
        <w:t>web, a oferta tecnológica é vasta, e por isso convém definir bem quais as necessidades e os requisitos que a aplicação terá antes de tomar decisões do foro técnico</w:t>
      </w:r>
      <w:r>
        <w:t>.</w:t>
      </w:r>
    </w:p>
    <w:p w14:paraId="70A48436" w14:textId="085D7113" w:rsidR="0081617B" w:rsidRDefault="0081617B" w:rsidP="00CD1F8F"/>
    <w:p w14:paraId="1EE55655" w14:textId="3EF419AC" w:rsidR="0081617B" w:rsidRPr="00C701D5" w:rsidRDefault="00F00E8B" w:rsidP="00C701D5">
      <w:pPr>
        <w:pStyle w:val="Cabealho3"/>
        <w:ind w:firstLine="708"/>
        <w:rPr>
          <w:i w:val="0"/>
        </w:rPr>
      </w:pPr>
      <w:bookmarkStart w:id="62" w:name="_Toc511124545"/>
      <w:commentRangeStart w:id="63"/>
      <w:r>
        <w:rPr>
          <w:i w:val="0"/>
        </w:rPr>
        <w:t>2.4</w:t>
      </w:r>
      <w:r w:rsidR="0081617B" w:rsidRPr="00F81B92">
        <w:rPr>
          <w:i w:val="0"/>
        </w:rPr>
        <w:t>.</w:t>
      </w:r>
      <w:r>
        <w:rPr>
          <w:i w:val="0"/>
        </w:rPr>
        <w:t>3</w:t>
      </w:r>
      <w:r w:rsidR="0081617B" w:rsidRPr="00F81B92">
        <w:rPr>
          <w:i w:val="0"/>
        </w:rPr>
        <w:t xml:space="preserve"> </w:t>
      </w:r>
      <w:r w:rsidR="0081617B">
        <w:rPr>
          <w:i w:val="0"/>
        </w:rPr>
        <w:t>Cloud Computing</w:t>
      </w:r>
      <w:bookmarkEnd w:id="62"/>
      <w:commentRangeEnd w:id="63"/>
      <w:r w:rsidR="00843E76">
        <w:rPr>
          <w:rStyle w:val="Refdecomentrio"/>
          <w:i w:val="0"/>
          <w:iCs w:val="0"/>
          <w:smallCaps w:val="0"/>
          <w:spacing w:val="0"/>
        </w:rPr>
        <w:commentReference w:id="63"/>
      </w:r>
    </w:p>
    <w:p w14:paraId="6F2EDDBE" w14:textId="1F3F4F0D" w:rsidR="0081617B" w:rsidRDefault="0081617B" w:rsidP="00F05FA3">
      <w:r>
        <w:t xml:space="preserve">Outro paradigma tecnológico que emergiu ao longo dos últimos anos e teve a capacidade de mudar a forma como são fornecidos os serviços de TI é o </w:t>
      </w:r>
      <w:r w:rsidRPr="00294DC8">
        <w:rPr>
          <w:i/>
        </w:rPr>
        <w:t>Cloud Computing</w:t>
      </w:r>
      <w:r w:rsidR="00294DC8">
        <w:rPr>
          <w:i/>
        </w:rPr>
        <w:t xml:space="preserve"> </w:t>
      </w:r>
      <w:r w:rsidR="00294DC8" w:rsidRPr="00294DC8">
        <w:t>(computação em nuvem)</w:t>
      </w:r>
      <w:r>
        <w:t>.</w:t>
      </w:r>
    </w:p>
    <w:p w14:paraId="73FDBEB4" w14:textId="406F73E7" w:rsidR="0081617B" w:rsidRDefault="0081617B" w:rsidP="00F05FA3">
      <w:r>
        <w:t xml:space="preserve">O </w:t>
      </w:r>
      <w:r w:rsidRPr="00294DC8">
        <w:rPr>
          <w:i/>
        </w:rPr>
        <w:t>Cloud Computing</w:t>
      </w:r>
      <w:r>
        <w:t xml:space="preserve"> consiste em “mover serviços, poder computacional ou dados para uma localização transparente, interna ou externa á organização em instalações centralizadas ou contratadas”</w:t>
      </w:r>
      <w:r>
        <w:fldChar w:fldCharType="begin" w:fldLock="1"/>
      </w:r>
      <w:r w:rsidR="00F60F59">
        <w:instrText>ADDIN CSL_CITATION { "citationItems" : [ { "id" : "ITEM-1", "itemData" : { "DOI" : "10.1145/1551644.1554608", "ISSN" : "1542-7730", "container-title" : "Queue", "id" : "ITEM-1", "issue" : "5", "issued" : { "date-parts" : [ [ "2009" ] ] }, "page" : "2:3--2:4", "publisher" : "ACM", "publisher-place" : "New York, NY, USA", "title" : "Cloud Computing: An Overview", "type" : "article-journal", "volume" : "7" }, "uris" : [ "http://www.mendeley.com/documents/?uuid=aecf9b95-6cd3-4a45-8c8f-9f143f19ac05" ] } ], "mendeley" : { "formattedCitation" : "(\u201cCloud Computing: An Overview,\u201d 2009)", "plainTextFormattedCitation" : "(\u201cCloud Computing: An Overview,\u201d 2009)", "previouslyFormattedCitation" : "(\u201cCloud Computing: An Overview,\u201d 2009)" }, "properties" : { "noteIndex" : 0 }, "schema" : "https://github.com/citation-style-language/schema/raw/master/csl-citation.json" }</w:instrText>
      </w:r>
      <w:r>
        <w:fldChar w:fldCharType="separate"/>
      </w:r>
      <w:r w:rsidR="00EA54A9" w:rsidRPr="00EA54A9">
        <w:rPr>
          <w:noProof/>
        </w:rPr>
        <w:t>(“Cloud Computing: An Overview,” 2009)</w:t>
      </w:r>
      <w:r>
        <w:fldChar w:fldCharType="end"/>
      </w:r>
      <w:r>
        <w:t xml:space="preserve">. </w:t>
      </w:r>
    </w:p>
    <w:p w14:paraId="6889E2D1" w14:textId="77777777" w:rsidR="0081617B" w:rsidRDefault="0081617B" w:rsidP="00F05FA3">
      <w:r>
        <w:t xml:space="preserve">Este paradigma traz alguns benefícios como a capacidade de multiutilização a larga-escala que acaba por trazer vantagens económicas muito significativas, o facto de ser baseado num modelo de </w:t>
      </w:r>
      <w:r w:rsidRPr="00294DC8">
        <w:rPr>
          <w:i/>
        </w:rPr>
        <w:t>self-service</w:t>
      </w:r>
      <w:r>
        <w:t xml:space="preserve"> permite que se transforme elevados custos fixos em despesas variáveis, traz flexibilidade e grande capacidade de escalabilidade, traz uma plataforma onde terceiros podem acrescentar valor, entre outros.</w:t>
      </w:r>
    </w:p>
    <w:p w14:paraId="0CCF6DA1" w14:textId="77777777" w:rsidR="0081617B" w:rsidRDefault="0081617B" w:rsidP="0081617B"/>
    <w:p w14:paraId="0CAD7D14" w14:textId="77777777" w:rsidR="0081617B" w:rsidRDefault="0081617B" w:rsidP="0081617B">
      <w:pPr>
        <w:keepNext/>
        <w:jc w:val="center"/>
      </w:pPr>
      <w:r>
        <w:rPr>
          <w:noProof/>
          <w:lang w:eastAsia="pt-PT"/>
        </w:rPr>
        <w:drawing>
          <wp:inline distT="0" distB="0" distL="0" distR="0" wp14:anchorId="0AB36A90" wp14:editId="5C85A3DC">
            <wp:extent cx="3200400" cy="195621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loudComputing3.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214776" cy="1964997"/>
                    </a:xfrm>
                    <a:prstGeom prst="rect">
                      <a:avLst/>
                    </a:prstGeom>
                  </pic:spPr>
                </pic:pic>
              </a:graphicData>
            </a:graphic>
          </wp:inline>
        </w:drawing>
      </w:r>
    </w:p>
    <w:p w14:paraId="76A41598" w14:textId="207EC5BD" w:rsidR="0081617B" w:rsidRDefault="0081617B" w:rsidP="0081617B">
      <w:pPr>
        <w:pStyle w:val="Legenda"/>
        <w:jc w:val="center"/>
      </w:pPr>
      <w:bookmarkStart w:id="64" w:name="_Toc511124774"/>
      <w:r>
        <w:t xml:space="preserve">Figura </w:t>
      </w:r>
      <w:fldSimple w:instr=" SEQ Figura \* ARABIC ">
        <w:r w:rsidR="006F713A">
          <w:rPr>
            <w:noProof/>
          </w:rPr>
          <w:t>14</w:t>
        </w:r>
      </w:fldSimple>
      <w:r>
        <w:t xml:space="preserve"> - Arquitetura Cloud Computing</w:t>
      </w:r>
      <w:bookmarkEnd w:id="64"/>
    </w:p>
    <w:p w14:paraId="3B5DB005" w14:textId="57BC8DF2" w:rsidR="0081617B" w:rsidRDefault="0081617B" w:rsidP="0081617B"/>
    <w:p w14:paraId="00D09EF1" w14:textId="412F5A41" w:rsidR="00AE7921" w:rsidRDefault="0081617B" w:rsidP="00A623E4">
      <w:r>
        <w:t xml:space="preserve">O mundo da automação industrial pode beneficiar bastante da convergência com paradigmas e tecnologias emergentes, tirando por exemplo partido da capacidade de resposta das mesmas, das animações ricas e que podem proporcionar melhores experiências e da integração natural com outras partes da infraestrutura corporativa. Este </w:t>
      </w:r>
      <w:r>
        <w:lastRenderedPageBreak/>
        <w:t xml:space="preserve">conceito abre caminho para que todos os participantes de um determinado ciclo de produção possam obter acesso a informação acerca do mesmo de forma remota e em tempo real. </w:t>
      </w:r>
    </w:p>
    <w:p w14:paraId="2E0B6334" w14:textId="77777777" w:rsidR="00294DC8" w:rsidRDefault="00294DC8">
      <w:pPr>
        <w:rPr>
          <w:iCs/>
          <w:smallCaps/>
          <w:spacing w:val="5"/>
          <w:sz w:val="26"/>
          <w:szCs w:val="26"/>
        </w:rPr>
      </w:pPr>
      <w:r>
        <w:rPr>
          <w:i/>
        </w:rPr>
        <w:br w:type="page"/>
      </w:r>
    </w:p>
    <w:p w14:paraId="545E7B60" w14:textId="5E74486D" w:rsidR="0081617B" w:rsidRPr="00C701D5" w:rsidRDefault="00F00E8B" w:rsidP="00C701D5">
      <w:pPr>
        <w:pStyle w:val="Cabealho3"/>
        <w:ind w:firstLine="708"/>
        <w:rPr>
          <w:i w:val="0"/>
        </w:rPr>
      </w:pPr>
      <w:bookmarkStart w:id="65" w:name="_Toc511124546"/>
      <w:r>
        <w:rPr>
          <w:i w:val="0"/>
        </w:rPr>
        <w:lastRenderedPageBreak/>
        <w:t>2.4</w:t>
      </w:r>
      <w:r w:rsidR="0081617B" w:rsidRPr="00F81B92">
        <w:rPr>
          <w:i w:val="0"/>
        </w:rPr>
        <w:t>.</w:t>
      </w:r>
      <w:r w:rsidR="0081617B">
        <w:rPr>
          <w:i w:val="0"/>
        </w:rPr>
        <w:t>4</w:t>
      </w:r>
      <w:r w:rsidR="0081617B" w:rsidRPr="00F81B92">
        <w:rPr>
          <w:i w:val="0"/>
        </w:rPr>
        <w:t xml:space="preserve"> </w:t>
      </w:r>
      <w:r w:rsidR="0081617B">
        <w:rPr>
          <w:i w:val="0"/>
        </w:rPr>
        <w:t>Human-Machine Interfaces</w:t>
      </w:r>
      <w:bookmarkEnd w:id="65"/>
    </w:p>
    <w:p w14:paraId="2BE1C33F" w14:textId="77777777" w:rsidR="00136454" w:rsidRDefault="00136454" w:rsidP="00F05FA3">
      <w:r>
        <w:t>O ponto de contacto entre um operador e uma máquina é fundamental e quanto mais capaz este for de fornecer a informação certa no momento certo e de providenciar as melhores ferramentas ao operador, melhor este pode atuar. Com os avanços tecnológicos já descritos, este ponto de contacto, que é a HMI, pode tornar-se numa interface inteligente que assiste e guia o operador nas suas decisões e nas suas ações.</w:t>
      </w:r>
    </w:p>
    <w:p w14:paraId="0F0C1B6F" w14:textId="77777777" w:rsidR="00136454" w:rsidRDefault="00136454" w:rsidP="00F05FA3">
      <w:commentRangeStart w:id="66"/>
      <w:r>
        <w:t xml:space="preserve">Uma HMI pode-se descrever como uma combinação entre componentes de </w:t>
      </w:r>
      <w:r w:rsidRPr="00244A0E">
        <w:rPr>
          <w:i/>
        </w:rPr>
        <w:t>hardware</w:t>
      </w:r>
      <w:r>
        <w:t xml:space="preserve"> e </w:t>
      </w:r>
      <w:r w:rsidRPr="00244A0E">
        <w:rPr>
          <w:i/>
        </w:rPr>
        <w:t>software</w:t>
      </w:r>
      <w:r>
        <w:t xml:space="preserve"> que, juntos, têm a capacidade de fornecer ao utilizador as ferramentas e a informação necessária para que este seja capaz de manusear, monitorizar e controlar um equipamento. As HMIs estão presentes nos mais variados tipos de sistemas/equipamentos para os mais diversos fins, como no controlo de comboios, máquinas de CNC, equipamento de laboratório médico, etc, e todas devem conter todos os elementos necessários para uma utilização/manuseio completo por parte do utilizador.</w:t>
      </w:r>
      <w:commentRangeEnd w:id="66"/>
      <w:r w:rsidR="00A644AD">
        <w:rPr>
          <w:rStyle w:val="Refdecomentrio"/>
        </w:rPr>
        <w:commentReference w:id="66"/>
      </w:r>
    </w:p>
    <w:p w14:paraId="5E85391B" w14:textId="77777777" w:rsidR="00136454" w:rsidRDefault="00136454" w:rsidP="00136454"/>
    <w:p w14:paraId="37EC9B19" w14:textId="77777777" w:rsidR="00136454" w:rsidRDefault="00136454" w:rsidP="00136454">
      <w:pPr>
        <w:keepNext/>
        <w:jc w:val="center"/>
      </w:pPr>
      <w:r>
        <w:rPr>
          <w:noProof/>
          <w:lang w:eastAsia="pt-PT"/>
        </w:rPr>
        <w:drawing>
          <wp:inline distT="0" distB="0" distL="0" distR="0" wp14:anchorId="67DEBD44" wp14:editId="670FD303">
            <wp:extent cx="4160520" cy="2423529"/>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hmi.jpg"/>
                    <pic:cNvPicPr/>
                  </pic:nvPicPr>
                  <pic:blipFill>
                    <a:blip r:embed="rId28">
                      <a:extLst>
                        <a:ext uri="{28A0092B-C50C-407E-A947-70E740481C1C}">
                          <a14:useLocalDpi xmlns:a14="http://schemas.microsoft.com/office/drawing/2010/main" val="0"/>
                        </a:ext>
                      </a:extLst>
                    </a:blip>
                    <a:stretch>
                      <a:fillRect/>
                    </a:stretch>
                  </pic:blipFill>
                  <pic:spPr>
                    <a:xfrm>
                      <a:off x="0" y="0"/>
                      <a:ext cx="4169280" cy="2428632"/>
                    </a:xfrm>
                    <a:prstGeom prst="rect">
                      <a:avLst/>
                    </a:prstGeom>
                  </pic:spPr>
                </pic:pic>
              </a:graphicData>
            </a:graphic>
          </wp:inline>
        </w:drawing>
      </w:r>
    </w:p>
    <w:p w14:paraId="0B06E334" w14:textId="3A1944F6" w:rsidR="00136454" w:rsidRDefault="00136454" w:rsidP="00136454">
      <w:pPr>
        <w:pStyle w:val="Legenda"/>
        <w:jc w:val="center"/>
        <w:rPr>
          <w:lang w:val="en-US"/>
        </w:rPr>
      </w:pPr>
      <w:bookmarkStart w:id="67" w:name="_Toc511124775"/>
      <w:r w:rsidRPr="00682B6F">
        <w:rPr>
          <w:lang w:val="en-US"/>
        </w:rPr>
        <w:t xml:space="preserve">Figura </w:t>
      </w:r>
      <w:r>
        <w:fldChar w:fldCharType="begin"/>
      </w:r>
      <w:r w:rsidRPr="00682B6F">
        <w:rPr>
          <w:lang w:val="en-US"/>
        </w:rPr>
        <w:instrText xml:space="preserve"> SEQ Figura \* ARABIC </w:instrText>
      </w:r>
      <w:r>
        <w:fldChar w:fldCharType="separate"/>
      </w:r>
      <w:r w:rsidR="006F713A">
        <w:rPr>
          <w:noProof/>
          <w:lang w:val="en-US"/>
        </w:rPr>
        <w:t>15</w:t>
      </w:r>
      <w:r>
        <w:rPr>
          <w:noProof/>
        </w:rPr>
        <w:fldChar w:fldCharType="end"/>
      </w:r>
      <w:r w:rsidRPr="00682B6F">
        <w:rPr>
          <w:lang w:val="en-US"/>
        </w:rPr>
        <w:t xml:space="preserve"> - Human-Machine Interface.</w:t>
      </w:r>
      <w:bookmarkEnd w:id="67"/>
    </w:p>
    <w:p w14:paraId="2247028E" w14:textId="77777777" w:rsidR="00136454" w:rsidRPr="00774D62" w:rsidRDefault="00136454" w:rsidP="00136454">
      <w:pPr>
        <w:pStyle w:val="Legenda"/>
        <w:jc w:val="center"/>
        <w:rPr>
          <w:lang w:val="en-US"/>
        </w:rPr>
      </w:pPr>
      <w:r w:rsidRPr="00611D3C">
        <w:rPr>
          <w:lang w:val="en-US"/>
        </w:rPr>
        <w:t xml:space="preserve"> </w:t>
      </w:r>
      <w:r w:rsidRPr="00774D62">
        <w:rPr>
          <w:lang w:val="en-US"/>
        </w:rPr>
        <w:t xml:space="preserve">Fonte: </w:t>
      </w:r>
      <w:r w:rsidRPr="00774D62">
        <w:rPr>
          <w:b w:val="0"/>
          <w:noProof/>
          <w:lang w:val="en-US"/>
        </w:rPr>
        <w:t>http://library.automationdirect.com/tips-better-hmi-layout</w:t>
      </w:r>
    </w:p>
    <w:p w14:paraId="1939D210" w14:textId="77777777" w:rsidR="00136454" w:rsidRPr="00774D62" w:rsidRDefault="00136454" w:rsidP="00136454">
      <w:pPr>
        <w:rPr>
          <w:lang w:val="en-US"/>
        </w:rPr>
      </w:pPr>
    </w:p>
    <w:p w14:paraId="5A3C666F" w14:textId="77777777" w:rsidR="00136454" w:rsidRDefault="00136454" w:rsidP="00F05FA3">
      <w:r>
        <w:t xml:space="preserve">Uma HMI deve ter em consideração fatores como a segurança, ergonomia, os </w:t>
      </w:r>
      <w:r w:rsidRPr="00776AAB">
        <w:rPr>
          <w:i/>
        </w:rPr>
        <w:t>standards</w:t>
      </w:r>
      <w:r>
        <w:t xml:space="preserve"> da indústria, uma clara definição dos requisitos funcionais, o nível de conhecimento do operador, etc. </w:t>
      </w:r>
    </w:p>
    <w:p w14:paraId="35F9B41B" w14:textId="77777777" w:rsidR="00776AAB" w:rsidRDefault="00776AAB">
      <w:r>
        <w:br w:type="page"/>
      </w:r>
    </w:p>
    <w:p w14:paraId="5A329A1F" w14:textId="78B795C6" w:rsidR="00136454" w:rsidRDefault="00136454" w:rsidP="00F05FA3">
      <w:r>
        <w:lastRenderedPageBreak/>
        <w:t>É essencial que a HMI desenvolvida responda claramente às seguintes questões:</w:t>
      </w:r>
    </w:p>
    <w:p w14:paraId="624F8362" w14:textId="77777777" w:rsidR="00136454" w:rsidRDefault="00136454" w:rsidP="00660D40">
      <w:pPr>
        <w:pStyle w:val="PargrafodaLista"/>
        <w:numPr>
          <w:ilvl w:val="0"/>
          <w:numId w:val="6"/>
        </w:numPr>
      </w:pPr>
      <w:r>
        <w:t>Quantas e quais serão as funções controladas pela interface?</w:t>
      </w:r>
    </w:p>
    <w:p w14:paraId="1F702490" w14:textId="77777777" w:rsidR="00136454" w:rsidRDefault="00136454" w:rsidP="00660D40">
      <w:pPr>
        <w:pStyle w:val="PargrafodaLista"/>
        <w:numPr>
          <w:ilvl w:val="0"/>
          <w:numId w:val="6"/>
        </w:numPr>
      </w:pPr>
      <w:r>
        <w:t xml:space="preserve">Como será controlada cada função? Existem diversas possibilidades como botões, </w:t>
      </w:r>
      <w:r w:rsidRPr="00776AAB">
        <w:rPr>
          <w:i/>
        </w:rPr>
        <w:t>switches</w:t>
      </w:r>
      <w:r>
        <w:t>, etc.</w:t>
      </w:r>
    </w:p>
    <w:p w14:paraId="2C37799C" w14:textId="77777777" w:rsidR="00136454" w:rsidRDefault="00136454" w:rsidP="00660D40">
      <w:pPr>
        <w:pStyle w:val="PargrafodaLista"/>
        <w:numPr>
          <w:ilvl w:val="0"/>
          <w:numId w:val="6"/>
        </w:numPr>
      </w:pPr>
      <w:r>
        <w:t xml:space="preserve">Qual o tipo de </w:t>
      </w:r>
      <w:r w:rsidRPr="00776AAB">
        <w:rPr>
          <w:i/>
        </w:rPr>
        <w:t>feedback</w:t>
      </w:r>
      <w:r>
        <w:t xml:space="preserve"> a dar ao operador que melhor serve o propósito quando este está a executar funções na HMI?</w:t>
      </w:r>
    </w:p>
    <w:p w14:paraId="67413295" w14:textId="77777777" w:rsidR="00136454" w:rsidRDefault="00136454" w:rsidP="00660D40">
      <w:pPr>
        <w:pStyle w:val="PargrafodaLista"/>
        <w:numPr>
          <w:ilvl w:val="0"/>
          <w:numId w:val="6"/>
        </w:numPr>
      </w:pPr>
      <w:r>
        <w:t>Para cada função na HMI, o operador necessita de obter que informação prévia?</w:t>
      </w:r>
    </w:p>
    <w:p w14:paraId="331A873F" w14:textId="0DE44933" w:rsidR="00136454" w:rsidRDefault="00136454" w:rsidP="00F05FA3">
      <w:pPr>
        <w:spacing w:after="200"/>
      </w:pPr>
      <w:r w:rsidRPr="00F05FA3">
        <w:rPr>
          <w:lang w:val="en-US"/>
        </w:rPr>
        <w:t>Segundo artigo divulgado pela revista “Control Engineering”</w:t>
      </w:r>
      <w:r>
        <w:fldChar w:fldCharType="begin" w:fldLock="1"/>
      </w:r>
      <w:r w:rsidR="00F60F59">
        <w:rPr>
          <w:lang w:val="en-US"/>
        </w:rPr>
        <w:instrText>ADDIN CSL_CITATION { "citationItems" : [ { "id" : "ITEM-1", "itemData" : { "ISSN" : "00108049", "abstract" : "Human-machine interface (HMI) systems provide the controls by which a user operates a machine, system, or instrument. Sophisticated HMI systems enable reliable operations of technology in every application, including high-speed [...] ", "id" : "ITEM-1", "issue" : "6 OP  - Control Engineering. June 2015, Vol. 62 Issue 6, M10, 3 p.", "issued" : { "date-parts" : [ [ "2015" ] ] }, "language" : "English", "page" : "10", "title" : "How to best design an HMI system: a proper interface between a machine and its human operator greatly impacts efficiency and ease of use and should promote a harmonized connection between the two. Learn how to best build that connection though a human mac", "type" : "article-journal", "volume" : "62" }, "uris" : [ "http://www.mendeley.com/documents/?uuid=b9e407d0-0195-4b01-b3e3-ca44900085ec" ] } ], "mendeley" : { "formattedCitation" : "(\u201cHow to best design an HMI system: a proper interface between a machine and its human operator greatly impacts efficiency and ease of use and should promote a harmonized connection between the two. Learn how to best build that connection though a human mac,\u201d 2015)", "plainTextFormattedCitation" : "(\u201cHow to best design an HMI system: a proper interface between a machine and its human operator greatly impacts efficiency and ease of use and should promote a harmonized connection between the two. Learn how to best build that connection though a human mac,\u201d 2015)", "previouslyFormattedCitation" : "(\u201cHow to best design an HMI system: a proper interface between a machine and its human operator greatly impacts efficiency and ease of use and should promote a harmonized connection between the two. Learn how to best build that connection though a human mac,\u201d 2015)" }, "properties" : { "noteIndex" : 0 }, "schema" : "https://github.com/citation-style-language/schema/raw/master/csl-citation.json" }</w:instrText>
      </w:r>
      <w:r>
        <w:fldChar w:fldCharType="separate"/>
      </w:r>
      <w:r w:rsidR="00EA54A9" w:rsidRPr="00F05FA3">
        <w:rPr>
          <w:noProof/>
          <w:lang w:val="en-US"/>
        </w:rPr>
        <w:t xml:space="preserve">(“How to best design an HMI system: a proper interface between a machine and its human operator greatly impacts efficiency and ease of use and should promote a harmonized connection between the two. </w:t>
      </w:r>
      <w:r w:rsidR="00EA54A9" w:rsidRPr="00EA54A9">
        <w:rPr>
          <w:noProof/>
        </w:rPr>
        <w:t>Learn how to best build that connection though a human mac,” 2015)</w:t>
      </w:r>
      <w:r>
        <w:fldChar w:fldCharType="end"/>
      </w:r>
      <w:r>
        <w:t>, para qualquer que seja o nível de conhecimento do operador (iniciante ou avançado), a HMI deve considerar os seguintes fatores ergonómicos:</w:t>
      </w:r>
    </w:p>
    <w:p w14:paraId="1BC3597A" w14:textId="77777777" w:rsidR="00136454" w:rsidRPr="00652F6E" w:rsidRDefault="00136454" w:rsidP="00660D40">
      <w:pPr>
        <w:pStyle w:val="PargrafodaLista"/>
        <w:numPr>
          <w:ilvl w:val="0"/>
          <w:numId w:val="7"/>
        </w:numPr>
        <w:spacing w:after="200"/>
      </w:pPr>
      <w:r w:rsidRPr="00776AAB">
        <w:rPr>
          <w:i/>
        </w:rPr>
        <w:t>Panel Layout</w:t>
      </w:r>
      <w:r w:rsidRPr="00652F6E">
        <w:t>: o ecrã deve ser desenhado para fornecer ao operador grupos de informação relacionada de uma forma previsível e consistente.</w:t>
      </w:r>
    </w:p>
    <w:p w14:paraId="304C4BC7" w14:textId="77777777" w:rsidR="00136454" w:rsidRPr="00F05FA3" w:rsidRDefault="00136454" w:rsidP="00660D40">
      <w:pPr>
        <w:pStyle w:val="PargrafodaLista"/>
        <w:numPr>
          <w:ilvl w:val="0"/>
          <w:numId w:val="7"/>
        </w:numPr>
        <w:spacing w:after="200"/>
        <w:rPr>
          <w:lang w:val="en-US"/>
        </w:rPr>
      </w:pPr>
      <w:r w:rsidRPr="00F05FA3">
        <w:rPr>
          <w:lang w:val="en-US"/>
        </w:rPr>
        <w:t>Seleção de componentes da HMI</w:t>
      </w:r>
    </w:p>
    <w:p w14:paraId="7A03DC71" w14:textId="77777777" w:rsidR="00136454" w:rsidRPr="00652F6E" w:rsidRDefault="00136454" w:rsidP="00660D40">
      <w:pPr>
        <w:pStyle w:val="PargrafodaLista"/>
        <w:numPr>
          <w:ilvl w:val="0"/>
          <w:numId w:val="7"/>
        </w:numPr>
        <w:spacing w:after="200"/>
      </w:pPr>
      <w:r w:rsidRPr="00652F6E">
        <w:t xml:space="preserve">Esquema de cores: a chave para um esquema de cores eficiente é a simplicidade. Demasiadas cores devem ser evitadas e o modelo do semáforo para ações chave pode ser usado, como vermelho para </w:t>
      </w:r>
      <w:r w:rsidRPr="00776AAB">
        <w:rPr>
          <w:i/>
        </w:rPr>
        <w:t>Stop</w:t>
      </w:r>
      <w:r w:rsidRPr="00652F6E">
        <w:t>, amarelo para avisos e verde para OK/</w:t>
      </w:r>
      <w:r w:rsidRPr="00776AAB">
        <w:rPr>
          <w:i/>
        </w:rPr>
        <w:t>Start</w:t>
      </w:r>
      <w:r w:rsidRPr="00652F6E">
        <w:t>.</w:t>
      </w:r>
    </w:p>
    <w:p w14:paraId="012CE260" w14:textId="77777777" w:rsidR="00136454" w:rsidRPr="00652F6E" w:rsidRDefault="00136454" w:rsidP="00660D40">
      <w:pPr>
        <w:pStyle w:val="PargrafodaLista"/>
        <w:numPr>
          <w:ilvl w:val="0"/>
          <w:numId w:val="7"/>
        </w:numPr>
        <w:spacing w:after="200"/>
      </w:pPr>
      <w:r w:rsidRPr="00776AAB">
        <w:rPr>
          <w:i/>
        </w:rPr>
        <w:t>Feedback</w:t>
      </w:r>
      <w:r w:rsidRPr="00652F6E">
        <w:t xml:space="preserve">: o </w:t>
      </w:r>
      <w:r w:rsidRPr="00776AAB">
        <w:rPr>
          <w:i/>
        </w:rPr>
        <w:t>Feedback</w:t>
      </w:r>
      <w:r w:rsidRPr="00652F6E">
        <w:t xml:space="preserve"> é crítico para a eficiência e eficácia do operador e este pode ser visual, sonoro, tátil ou uma combinação destes.</w:t>
      </w:r>
    </w:p>
    <w:p w14:paraId="31F53226" w14:textId="6851DE91" w:rsidR="00136454" w:rsidRPr="00F05FA3" w:rsidRDefault="00136454" w:rsidP="00660D40">
      <w:pPr>
        <w:pStyle w:val="PargrafodaLista"/>
        <w:numPr>
          <w:ilvl w:val="0"/>
          <w:numId w:val="7"/>
        </w:numPr>
        <w:spacing w:after="200"/>
        <w:rPr>
          <w:lang w:val="en-US"/>
        </w:rPr>
      </w:pPr>
      <w:r w:rsidRPr="00F05FA3">
        <w:rPr>
          <w:lang w:val="en-US"/>
        </w:rPr>
        <w:t>Considerações de segurança</w:t>
      </w:r>
    </w:p>
    <w:p w14:paraId="27D44E86" w14:textId="77777777" w:rsidR="00445329" w:rsidRPr="008D34C8" w:rsidRDefault="00445329" w:rsidP="00445329">
      <w:pPr>
        <w:pStyle w:val="PargrafodaLista"/>
        <w:spacing w:after="160" w:line="259" w:lineRule="auto"/>
      </w:pPr>
    </w:p>
    <w:p w14:paraId="2691BB44" w14:textId="77777777" w:rsidR="00136454" w:rsidRPr="00652F6E" w:rsidRDefault="00136454" w:rsidP="00F05FA3">
      <w:pPr>
        <w:spacing w:after="200"/>
      </w:pPr>
      <w:r w:rsidRPr="00652F6E">
        <w:t>Uma HMI deve ter a capacidade de comunicar com o sistema/equipamento que está debaixo do seu controlo, assim como outros sistemas/equipamentos que estejam possivelmente relacionados.</w:t>
      </w:r>
    </w:p>
    <w:p w14:paraId="40CC3E60" w14:textId="1B5B130B" w:rsidR="00136454" w:rsidRPr="00C7195A" w:rsidRDefault="00136454" w:rsidP="00F05FA3">
      <w:pPr>
        <w:spacing w:after="200"/>
      </w:pPr>
      <w:r w:rsidRPr="00C7195A">
        <w:t xml:space="preserve">De realçar ainda a importância da perceção do ambiente físico a que a HMI estará exposta, situações como exposição a altas temperaturas, contacto com líquidos, humidade, devem ser consideradas para fornecer a melhor e mais adequada </w:t>
      </w:r>
      <w:r w:rsidR="00C7195A" w:rsidRPr="00C7195A">
        <w:t>proteção à mesma.</w:t>
      </w:r>
    </w:p>
    <w:p w14:paraId="7681AD35" w14:textId="77777777" w:rsidR="00136454" w:rsidRPr="00652F6E" w:rsidRDefault="00136454" w:rsidP="00F05FA3">
      <w:pPr>
        <w:spacing w:after="200"/>
      </w:pPr>
      <w:r w:rsidRPr="00652F6E">
        <w:t xml:space="preserve">Ainda o mesmo artigo refere que uma interface apropriada entre a máquina e o operador humano tem um grande impacto na eficiência e na facilidade de uso da mesma, e deve promover uma ligação harmoniosa entre ambos, constatando também que uma HMI para </w:t>
      </w:r>
      <w:r w:rsidRPr="00652F6E">
        <w:lastRenderedPageBreak/>
        <w:t xml:space="preserve">ser confiável e fornecer um desempenho seguro, eficiente e intuitivo depende da aplicação das melhores práticas de engenharia no </w:t>
      </w:r>
      <w:r w:rsidRPr="00830EA7">
        <w:rPr>
          <w:i/>
        </w:rPr>
        <w:t>design</w:t>
      </w:r>
      <w:r w:rsidRPr="00652F6E">
        <w:t>, na produção, nos testes e nos processos de garantia de qualidade.</w:t>
      </w:r>
    </w:p>
    <w:p w14:paraId="63D47A85" w14:textId="77777777" w:rsidR="0081617B" w:rsidRDefault="0081617B" w:rsidP="00A623E4"/>
    <w:p w14:paraId="4E399014" w14:textId="08F28FB0" w:rsidR="00336E5E" w:rsidRPr="00C7195A" w:rsidRDefault="000101DC" w:rsidP="00C7195A">
      <w:pPr>
        <w:pStyle w:val="Cabealho3"/>
        <w:ind w:firstLine="708"/>
        <w:rPr>
          <w:i w:val="0"/>
        </w:rPr>
      </w:pPr>
      <w:bookmarkStart w:id="68" w:name="_Toc511124547"/>
      <w:r w:rsidRPr="00F81B92">
        <w:rPr>
          <w:i w:val="0"/>
        </w:rPr>
        <w:t>2.</w:t>
      </w:r>
      <w:r w:rsidR="00F00E8B">
        <w:rPr>
          <w:i w:val="0"/>
        </w:rPr>
        <w:t>4.5</w:t>
      </w:r>
      <w:r w:rsidRPr="00F81B92">
        <w:rPr>
          <w:i w:val="0"/>
        </w:rPr>
        <w:t xml:space="preserve"> </w:t>
      </w:r>
      <w:r>
        <w:rPr>
          <w:i w:val="0"/>
        </w:rPr>
        <w:t>Realidade Aumentada</w:t>
      </w:r>
      <w:bookmarkEnd w:id="68"/>
    </w:p>
    <w:p w14:paraId="2230C96C" w14:textId="5C20CD4C" w:rsidR="00336E5E" w:rsidRPr="00652F6E" w:rsidRDefault="002C7E4B" w:rsidP="00F05FA3">
      <w:r w:rsidRPr="00652F6E">
        <w:t>No</w:t>
      </w:r>
      <w:r w:rsidR="00E0684E" w:rsidRPr="00652F6E">
        <w:t xml:space="preserve"> largo espectro das TI há várias áreas que têm vindo a emergir para além do foro da investigação. Vários ramos têm vindo a ser aposta quer na indústria, quer num contexto mais empresarial, devido ao seu estado de maturaç</w:t>
      </w:r>
      <w:r w:rsidR="00FB1535" w:rsidRPr="00652F6E">
        <w:t>ão</w:t>
      </w:r>
      <w:r w:rsidR="00E0684E" w:rsidRPr="00652F6E">
        <w:t xml:space="preserve"> que pode já ser suficientemente sólido para valer o risco</w:t>
      </w:r>
      <w:r w:rsidR="00FB1535" w:rsidRPr="00652F6E">
        <w:t xml:space="preserve"> e aos benefícios que podem trazer</w:t>
      </w:r>
      <w:r w:rsidR="00E0684E" w:rsidRPr="00652F6E">
        <w:t>.</w:t>
      </w:r>
    </w:p>
    <w:p w14:paraId="3F837629" w14:textId="37C312F3" w:rsidR="00FB1535" w:rsidRPr="00652F6E" w:rsidRDefault="00FB1535" w:rsidP="00F05FA3">
      <w:r w:rsidRPr="00F05FA3">
        <w:t xml:space="preserve">Um destes casos é a Realidade Aumentada, </w:t>
      </w:r>
      <w:r w:rsidR="00AC6B69" w:rsidRPr="00F05FA3">
        <w:t xml:space="preserve">que pode ser definida como </w:t>
      </w:r>
      <w:commentRangeStart w:id="69"/>
      <w:r w:rsidR="00AC6B69" w:rsidRPr="00F05FA3">
        <w:t xml:space="preserve">“qualquer tecnologia que insere interfaces digitais no mundo real” </w:t>
      </w:r>
      <w:r w:rsidR="00534740" w:rsidRPr="00F05FA3">
        <w:rPr>
          <w:lang w:val="en-US"/>
        </w:rPr>
        <w:fldChar w:fldCharType="begin" w:fldLock="1"/>
      </w:r>
      <w:r w:rsidR="00F60F59">
        <w:instrText>ADDIN CSL_CITATION { "citationItems" : [ { "id" : "ITEM-1", "itemData" : { "abstract" : "Augmented reality (AR) refers to any technology that inserts digital interfaces into the real world. For the most part, the technology has included headsets and glasses that people wear to project interfaces onto the physical world, but it can also include cell phones and other devices. In time, AR technology could be used in contact lenses and other small wearable devices. ", "author" : [ { "dropping-particle" : "", "family" : "Mohn", "given" : "Elizabeth", "non-dropping-particle" : "", "parse-names" : false, "suffix" : "" } ], "id" : "ITEM-1", "issued" : { "date-parts" : [ [ "2015" ] ] }, "title" : "Augmented Reality.", "type" : "article" }, "uris" : [ "http://www.mendeley.com/documents/?uuid=0463ea67-64ce-4ee2-bb3b-4858b4d93657", "http://www.mendeley.com/documents/?uuid=dc7c4831-a01a-48f4-9c88-1e6cabfcb49b" ] } ], "mendeley" : { "formattedCitation" : "(Mohn, 2015)", "plainTextFormattedCitation" : "(Mohn, 2015)", "previouslyFormattedCitation" : "(Mohn, 2015)" }, "properties" : { "noteIndex" : 0 }, "schema" : "https://github.com/citation-style-language/schema/raw/master/csl-citation.json" }</w:instrText>
      </w:r>
      <w:r w:rsidR="00534740" w:rsidRPr="00F05FA3">
        <w:rPr>
          <w:lang w:val="en-US"/>
        </w:rPr>
        <w:fldChar w:fldCharType="separate"/>
      </w:r>
      <w:r w:rsidR="00534740" w:rsidRPr="00F05FA3">
        <w:rPr>
          <w:noProof/>
        </w:rPr>
        <w:t>(Mohn, 2015)</w:t>
      </w:r>
      <w:r w:rsidR="00534740" w:rsidRPr="00F05FA3">
        <w:rPr>
          <w:lang w:val="en-US"/>
        </w:rPr>
        <w:fldChar w:fldCharType="end"/>
      </w:r>
      <w:commentRangeEnd w:id="69"/>
      <w:r w:rsidR="00A644AD">
        <w:rPr>
          <w:rStyle w:val="Refdecomentrio"/>
        </w:rPr>
        <w:commentReference w:id="69"/>
      </w:r>
      <w:r w:rsidR="00534740" w:rsidRPr="00F05FA3">
        <w:t xml:space="preserve">. </w:t>
      </w:r>
      <w:r w:rsidR="00534740" w:rsidRPr="00652F6E">
        <w:t>Tipicamente são utilizados acessó</w:t>
      </w:r>
      <w:r w:rsidR="00D37FB2" w:rsidRPr="00652F6E">
        <w:t xml:space="preserve">rios como óculos ou </w:t>
      </w:r>
      <w:r w:rsidR="00D37FB2" w:rsidRPr="00830EA7">
        <w:rPr>
          <w:i/>
        </w:rPr>
        <w:t>smartphones</w:t>
      </w:r>
      <w:r w:rsidR="00534740" w:rsidRPr="00652F6E">
        <w:t xml:space="preserve"> para projetar estas interfaces digitais no mundo real.</w:t>
      </w:r>
    </w:p>
    <w:p w14:paraId="69983A60" w14:textId="4D408FE3" w:rsidR="00260277" w:rsidRPr="00C7195A" w:rsidRDefault="00534740" w:rsidP="00A623E4">
      <w:r w:rsidRPr="00652F6E">
        <w:t xml:space="preserve">Os primeiros </w:t>
      </w:r>
      <w:r w:rsidR="00C060DB" w:rsidRPr="00652F6E">
        <w:t>dispositivos disponibilizados para o público</w:t>
      </w:r>
      <w:r w:rsidRPr="00652F6E">
        <w:t xml:space="preserve"> e que não foram direcionados para os jogos de computador ou consolas surgiram</w:t>
      </w:r>
      <w:r w:rsidR="00C060DB" w:rsidRPr="00652F6E">
        <w:t xml:space="preserve"> </w:t>
      </w:r>
      <w:r w:rsidR="00273FBF" w:rsidRPr="00652F6E">
        <w:t>em</w:t>
      </w:r>
      <w:r w:rsidR="00C060DB" w:rsidRPr="00652F6E">
        <w:t xml:space="preserve"> 2012 com o aparecimento dos Google Glass, que foram desenhados </w:t>
      </w:r>
      <w:r w:rsidR="007E34F3" w:rsidRPr="00652F6E">
        <w:t>para munir os utilizadores de</w:t>
      </w:r>
      <w:r w:rsidR="00C060DB" w:rsidRPr="00652F6E">
        <w:t xml:space="preserve"> interfaces digitais que os permitissem interagir de forma similar a que interagimos hoje com um </w:t>
      </w:r>
      <w:r w:rsidR="00C060DB" w:rsidRPr="00830EA7">
        <w:rPr>
          <w:i/>
        </w:rPr>
        <w:t>smartphone</w:t>
      </w:r>
      <w:r w:rsidR="00C060DB" w:rsidRPr="00652F6E">
        <w:t xml:space="preserve">, ou seja tirar fotografias, procurar direções, etc. </w:t>
      </w:r>
      <w:r w:rsidR="00C060DB" w:rsidRPr="00C7195A">
        <w:t>No entanto, o</w:t>
      </w:r>
      <w:r w:rsidR="00D37FB2" w:rsidRPr="00C7195A">
        <w:t>s</w:t>
      </w:r>
      <w:r w:rsidR="00C060DB" w:rsidRPr="00C7195A">
        <w:t xml:space="preserve"> Google Glass não se revelaram um sucesso apesar das grandes</w:t>
      </w:r>
      <w:r w:rsidR="00D37FB2" w:rsidRPr="00C7195A">
        <w:t xml:space="preserve"> empresas</w:t>
      </w:r>
      <w:r w:rsidR="00C060DB" w:rsidRPr="00C7195A">
        <w:t xml:space="preserve"> tecnológicas acreditarem que os acessórios tecnológicos como óculos, relógios ou pulseiras se tornariam eventualmente partes normais do dia a dia na sociedade.</w:t>
      </w:r>
    </w:p>
    <w:p w14:paraId="3F5CDFC5" w14:textId="7A9D6E14" w:rsidR="009F57FF" w:rsidRPr="00652F6E" w:rsidRDefault="007023E8" w:rsidP="00F05FA3">
      <w:commentRangeStart w:id="70"/>
      <w:r w:rsidRPr="00652F6E">
        <w:t xml:space="preserve">Entretanto outras tecnológicas apostaram no desenvolvimento desta tecnologia, como foi o caso da Magic Leap e mais tarde da Microsoft com o produto Hololens. Estas empresas têm planos para o futuro da Realidade Aumentada, no entanto ainda encontram alguns obstáculos, como por exemplo desenvolverem acessórios tecnológicos que sejam pequenos e leves o suficiente, mas </w:t>
      </w:r>
      <w:r w:rsidR="00271318" w:rsidRPr="00652F6E">
        <w:t xml:space="preserve">também </w:t>
      </w:r>
      <w:r w:rsidRPr="00652F6E">
        <w:t>computacionalmente poderosos o suficiente para proporcionarem a sensação de realidade. O desempenho da tecnologia de Reali</w:t>
      </w:r>
      <w:r w:rsidR="00271318" w:rsidRPr="00652F6E">
        <w:t xml:space="preserve">dade Aumentada é, neste momento, </w:t>
      </w:r>
      <w:r w:rsidRPr="00652F6E">
        <w:t>uma das características na qual as empresas estão a investir para tornarem possível uma integração com o mundo real o mais suave e natural poss</w:t>
      </w:r>
      <w:r w:rsidR="007E34F3" w:rsidRPr="00652F6E">
        <w:t>ível. Apesar disto vários setor</w:t>
      </w:r>
      <w:r w:rsidR="009F57FF" w:rsidRPr="00652F6E">
        <w:t xml:space="preserve">es da indústria têm vindo a apostar na integração de produtos de Realidade Aumentada, como são o caso do turismo onde já existem aplicações para </w:t>
      </w:r>
      <w:r w:rsidR="009F57FF" w:rsidRPr="00830EA7">
        <w:rPr>
          <w:i/>
        </w:rPr>
        <w:t>smartphone</w:t>
      </w:r>
      <w:r w:rsidR="009F57FF" w:rsidRPr="00652F6E">
        <w:t xml:space="preserve"> capazes de dar informação ao utilizador acerca da realidade captada na câmara, ou o setor da indústria de produção onde </w:t>
      </w:r>
      <w:r w:rsidR="00271318" w:rsidRPr="00652F6E">
        <w:t>aplicações</w:t>
      </w:r>
      <w:r w:rsidR="009F57FF" w:rsidRPr="00652F6E">
        <w:t xml:space="preserve"> para </w:t>
      </w:r>
      <w:r w:rsidR="009F57FF" w:rsidRPr="00830EA7">
        <w:rPr>
          <w:i/>
        </w:rPr>
        <w:t>smartphone</w:t>
      </w:r>
      <w:r w:rsidR="009F57FF" w:rsidRPr="00652F6E">
        <w:t xml:space="preserve"> ajuda</w:t>
      </w:r>
      <w:r w:rsidR="00271318" w:rsidRPr="00652F6E">
        <w:t>m</w:t>
      </w:r>
      <w:r w:rsidR="009F57FF" w:rsidRPr="00652F6E">
        <w:t xml:space="preserve"> trabalhadores </w:t>
      </w:r>
      <w:r w:rsidR="009F57FF" w:rsidRPr="00652F6E">
        <w:lastRenderedPageBreak/>
        <w:t>de armazé</w:t>
      </w:r>
      <w:r w:rsidR="00271318" w:rsidRPr="00652F6E">
        <w:t>ns</w:t>
      </w:r>
      <w:r w:rsidR="009F57FF" w:rsidRPr="00652F6E">
        <w:t xml:space="preserve"> a localizar objetos e orden</w:t>
      </w:r>
      <w:r w:rsidR="00271318" w:rsidRPr="00652F6E">
        <w:t>ar pacotes, ou o setor da saúde</w:t>
      </w:r>
      <w:r w:rsidR="009F57FF" w:rsidRPr="00652F6E">
        <w:t xml:space="preserve"> onde criaram uma plataforma suportada por vídeo chamada Viipar que funciona via Google Glass e ajuda </w:t>
      </w:r>
      <w:r w:rsidR="00415893" w:rsidRPr="00652F6E">
        <w:t>um cirurgião durant</w:t>
      </w:r>
      <w:r w:rsidR="00271318" w:rsidRPr="00652F6E">
        <w:t>e uma cirurgia servindo de guia, entre outros</w:t>
      </w:r>
      <w:commentRangeEnd w:id="70"/>
      <w:r w:rsidR="00A644AD">
        <w:rPr>
          <w:rStyle w:val="Refdecomentrio"/>
        </w:rPr>
        <w:commentReference w:id="70"/>
      </w:r>
      <w:r w:rsidR="00271318" w:rsidRPr="00652F6E">
        <w:t>.</w:t>
      </w:r>
    </w:p>
    <w:p w14:paraId="0494FB2B" w14:textId="77777777" w:rsidR="00C7195A" w:rsidRPr="00652F6E" w:rsidRDefault="00C7195A" w:rsidP="00F05FA3"/>
    <w:p w14:paraId="013C86E4" w14:textId="033F562A" w:rsidR="000101DC" w:rsidRPr="00C7195A" w:rsidRDefault="000101DC" w:rsidP="00C7195A">
      <w:pPr>
        <w:pStyle w:val="Cabealho3"/>
        <w:ind w:firstLine="708"/>
        <w:rPr>
          <w:i w:val="0"/>
        </w:rPr>
      </w:pPr>
      <w:bookmarkStart w:id="71" w:name="_Toc511124548"/>
      <w:r w:rsidRPr="00F81B92">
        <w:rPr>
          <w:i w:val="0"/>
        </w:rPr>
        <w:t>2.</w:t>
      </w:r>
      <w:r w:rsidR="00F00E8B">
        <w:rPr>
          <w:i w:val="0"/>
        </w:rPr>
        <w:t>4.6</w:t>
      </w:r>
      <w:r w:rsidRPr="00F81B92">
        <w:rPr>
          <w:i w:val="0"/>
        </w:rPr>
        <w:t xml:space="preserve"> </w:t>
      </w:r>
      <w:r>
        <w:rPr>
          <w:i w:val="0"/>
        </w:rPr>
        <w:t>Sistemas Scada</w:t>
      </w:r>
      <w:bookmarkEnd w:id="71"/>
    </w:p>
    <w:p w14:paraId="6693EA0B" w14:textId="2F617A01" w:rsidR="007F38BA" w:rsidRPr="00A90B42" w:rsidRDefault="00B0303C" w:rsidP="00F05FA3">
      <w:r w:rsidRPr="00652F6E">
        <w:t xml:space="preserve">Sistemas SCADA são sistemas que utilizam tecnologias de computação e comunicação para automatizar e apoiar a monitorização e controlo de processos industriais </w:t>
      </w:r>
      <w:r w:rsidRPr="00F05FA3">
        <w:rPr>
          <w:lang w:val="en-US"/>
        </w:rPr>
        <w:fldChar w:fldCharType="begin" w:fldLock="1"/>
      </w:r>
      <w:r w:rsidR="00F60F59">
        <w:instrText>ADDIN CSL_CITATION { "citationItems" : [ { "id" : "ITEM-1", "itemData" : { "abstract" : "Disserta\u00e7\u00e3o (mestrado) - Universidade Federal de Santa Catarina, Centro Tecnol\u00f3gico, Programa de P\u00f3s-Gradua\u00e7\u00e3o em Engenharia de Automa\u00e7\u00e3o e Sistemas, Florian\u00f3polis, 2011 Os sistemas SCADA (Supervisory Control and Data Acquisition) s\u00e3o sistemas que utilizam tecnologias de computa\u00e7\u00e3o e comunica\u00e7\u00e3o para automatizar a monitora\u00e7\u00e3o e o controle de processos industriais, efetuando coleta de dados, os quais s\u00e3o apresentados de modo amig\u00e1vel para o operador, atrav\u00e9s de interfaces homem-m\u00e1quina (IHM). Dentre esses processos encontram-se os sistemas de manufatura, cuja din\u00e2mica, sob a \u00f3tica do problema de coordena\u00e7\u00e3o, os enquadra na classe de Sistemas a Eventos Discretos (SED). A Teoria de Controle Supervis\u00f3rio (TCS) baseia-se em modelos de aut\u00f4matos e linguagens para s\u00edntese de supervisores \u00f3timos para SED que podem ser traduzidos em c\u00f3digo estruturado para controladores l\u00f3gicos program\u00e1veis (CLP). Este trabalho apresenta uma proposta de metodologia para o desenvolvimento integrado de sistemas SCADA com a programa\u00e7\u00e3o de controle supervis\u00f3rio em CLP para sistemas de manufatura. A metodologia proposta est\u00e1 constitu\u00edda de 8 fases: projeto informacional; s\u00edntese de controle supervis\u00f3rio seguindo a abordagem modular local da TCS; emula\u00e7\u00e3o da atua\u00e7\u00e3o dos supervisores na planta; implementa\u00e7\u00e3o estruturada do controle supervis\u00f3rio em CLP; implementa\u00e7\u00e3o de funcionalidades b\u00e1sicas do sistema SCADA; avalia\u00e7\u00e3o de funcionamento do sistema real; implementa\u00e7\u00e3o de funcionalidades gerais do sistema SCADA e, por \u00faltimo, valida\u00e7\u00e3o do sistema integrado. Esta metodologia \u00e9 aplicada ao controle e supervis\u00e3o de uma c\u00e9lula flex\u00edvel de manufatura do LAI-UFSC. Os resultados obtidos demonstram sistematiza\u00e7\u00e3o, flexibilidade e efici\u00eancia na realiza\u00e7\u00e3o do projeto de controle e supervis\u00e3o do sistema, al\u00e9m de permitir estrutura\u00e7\u00e3o e valida\u00e7\u00e3o do programa do CLP e do sistema SCADA.&lt;br /&gt;SCADA systems (Supervisory Control and Data Acquisition) are systems using computing and communication technologies to automate the monitoring and control of industrial processes, making data collection, which are presented in a friendly form for the operator, through Human Machine Interface (HMI). Among these processes are the manufacturing systems, whose dynamics, from the perspective of the coordination problem, include them in the class of discrete event systems (DES). The Supervisory Control Theory (SCT) is based on models of automata and languages for optimal synthesis of supervisors for DES, which can be tr\u2026", "author" : [ { "dropping-particle" : "", "family" : "Constain", "given" : "Nicole Beatriz Portilla", "non-dropping-particle" : "", "parse-names" : false, "suffix" : "" }, { "dropping-particle" : "de", "family" : "Queiroz", "given" : "Max Hering", "non-dropping-particle" : "", "parse-names" : false, "suffix" : "" }, { "dropping-particle" : "", "family" : "Catarina", "given" : "Universidade Federal de Santa", "non-dropping-particle" : "", "parse-names" : false, "suffix" : "" } ], "id" : "ITEM-1", "issued" : { "date-parts" : [ [ "2011" ] ] }, "language" : "Portuguese", "title" : "Integra\u00e7\u00e3o de sistemas SCADA com a implementa\u00e7\u00e3o de controle supervis\u00f3rio em CLP para sistemas de manufatura", "type" : "article" }, "uris" : [ "http://www.mendeley.com/documents/?uuid=adf229ee-f431-45d8-bf9d-dd4c287734d5" ] } ], "mendeley" : { "formattedCitation" : "(Constain, Queiroz, &amp; Catarina, 2011)", "plainTextFormattedCitation" : "(Constain, Queiroz, &amp; Catarina, 2011)", "previouslyFormattedCitation" : "(Constain, Queiroz, &amp; Catarina, 2011)" }, "properties" : { "noteIndex" : 0 }, "schema" : "https://github.com/citation-style-language/schema/raw/master/csl-citation.json" }</w:instrText>
      </w:r>
      <w:r w:rsidRPr="00F05FA3">
        <w:rPr>
          <w:lang w:val="en-US"/>
        </w:rPr>
        <w:fldChar w:fldCharType="separate"/>
      </w:r>
      <w:r w:rsidRPr="00A90B42">
        <w:rPr>
          <w:noProof/>
        </w:rPr>
        <w:t>(Constain, Queiroz, &amp; Catarina, 2011)</w:t>
      </w:r>
      <w:r w:rsidRPr="00F05FA3">
        <w:rPr>
          <w:lang w:val="en-US"/>
        </w:rPr>
        <w:fldChar w:fldCharType="end"/>
      </w:r>
      <w:r w:rsidRPr="00A90B42">
        <w:t xml:space="preserve">. </w:t>
      </w:r>
      <w:r w:rsidR="007F38BA" w:rsidRPr="00A90B42">
        <w:t xml:space="preserve"> </w:t>
      </w:r>
    </w:p>
    <w:p w14:paraId="5B05DC2E" w14:textId="3B3A3F9D" w:rsidR="00B0303C" w:rsidRPr="00652F6E" w:rsidRDefault="00B0303C" w:rsidP="00F05FA3">
      <w:r w:rsidRPr="00652F6E">
        <w:t>O termo SCADA provém do inglês “Supervisory Control and Data Acquisition”</w:t>
      </w:r>
      <w:r w:rsidR="00DD58C5" w:rsidRPr="00652F6E">
        <w:t>, cuja tradução literal é Controlo Su</w:t>
      </w:r>
      <w:r w:rsidR="007F38BA" w:rsidRPr="00652F6E">
        <w:t xml:space="preserve">pervisório e Aquisição de Dados, e como o próprio nome indica o foco do sistema é a um nível supervisório, ou seja, é um pacote de </w:t>
      </w:r>
      <w:r w:rsidR="007F38BA" w:rsidRPr="00E674F2">
        <w:rPr>
          <w:i/>
        </w:rPr>
        <w:t>software</w:t>
      </w:r>
      <w:r w:rsidR="007F38BA" w:rsidRPr="00652F6E">
        <w:t xml:space="preserve"> que se posiciona por cima do </w:t>
      </w:r>
      <w:r w:rsidR="007F38BA" w:rsidRPr="00E674F2">
        <w:rPr>
          <w:i/>
        </w:rPr>
        <w:t>hardware</w:t>
      </w:r>
      <w:r w:rsidR="007F38BA" w:rsidRPr="00652F6E">
        <w:t xml:space="preserve"> com o qual faz interface </w:t>
      </w:r>
      <w:r w:rsidR="007F38BA" w:rsidRPr="00F05FA3">
        <w:rPr>
          <w:lang w:val="en-US"/>
        </w:rPr>
        <w:fldChar w:fldCharType="begin" w:fldLock="1"/>
      </w:r>
      <w:r w:rsidR="00F60F59">
        <w:instrText>ADDIN CSL_CITATION { "citationItems" : [ { "id" : "ITEM-1", "itemData" : { "author" : [ { "dropping-particle" : "", "family" : "Daneels", "given" : "Axel", "non-dropping-particle" : "", "parse-names" : false, "suffix" : "" }, { "dropping-particle" : "", "family" : "Salter", "given" : "Wayne", "non-dropping-particle" : "", "parse-names" : false, "suffix" : "" } ], "id" : "ITEM-1", "issued" : { "date-parts" : [ [ "1999" ] ] }, "title" : "What is SCADA?", "type" : "article-journal" }, "locator" : "339", "uris" : [ "http://www.mendeley.com/documents/?uuid=0ec425ce-ac5f-4e20-a916-3cfa88513461", "http://www.mendeley.com/documents/?uuid=3251abe2-0de0-4dbf-825e-25adafb9f6ff", "http://www.mendeley.com/documents/?uuid=3ad5c1d3-4236-49cc-a3d2-0c6eae0733f9" ] } ], "mendeley" : { "formattedCitation" : "(Daneels &amp; Salter, 1999, p. 339)", "plainTextFormattedCitation" : "(Daneels &amp; Salter, 1999, p. 339)", "previouslyFormattedCitation" : "(Daneels &amp; Salter, 1999, p. 339)" }, "properties" : { "noteIndex" : 0 }, "schema" : "https://github.com/citation-style-language/schema/raw/master/csl-citation.json" }</w:instrText>
      </w:r>
      <w:r w:rsidR="007F38BA" w:rsidRPr="00F05FA3">
        <w:rPr>
          <w:lang w:val="en-US"/>
        </w:rPr>
        <w:fldChar w:fldCharType="separate"/>
      </w:r>
      <w:r w:rsidR="007F38BA" w:rsidRPr="00652F6E">
        <w:rPr>
          <w:noProof/>
        </w:rPr>
        <w:t>(Daneels &amp; Salter, 1999, p. 339)</w:t>
      </w:r>
      <w:r w:rsidR="007F38BA" w:rsidRPr="00F05FA3">
        <w:rPr>
          <w:lang w:val="en-US"/>
        </w:rPr>
        <w:fldChar w:fldCharType="end"/>
      </w:r>
      <w:r w:rsidR="007F38BA" w:rsidRPr="00652F6E">
        <w:t>.</w:t>
      </w:r>
    </w:p>
    <w:p w14:paraId="137AC9BE" w14:textId="0F171E07" w:rsidR="00B0303C" w:rsidRPr="00652F6E" w:rsidRDefault="00B0303C" w:rsidP="00F05FA3">
      <w:r w:rsidRPr="00652F6E">
        <w:t>Este tipo de sistemas está bastante implem</w:t>
      </w:r>
      <w:r w:rsidR="00DD58C5" w:rsidRPr="00652F6E">
        <w:t xml:space="preserve">entado em ambientes industriais e tem capacidades para apoiar em sistemas complexos ou geograficamente dispersos, na medida em que podem recolher os dados de grandes </w:t>
      </w:r>
      <w:r w:rsidR="00660977" w:rsidRPr="00652F6E">
        <w:t>quantidades</w:t>
      </w:r>
      <w:r w:rsidR="00DD58C5" w:rsidRPr="00652F6E">
        <w:t xml:space="preserve"> de fontes para depois serem apresentados a um operador de maneira intuitiva e amigável.</w:t>
      </w:r>
      <w:r w:rsidR="00BF34E5" w:rsidRPr="00652F6E">
        <w:t xml:space="preserve"> A vantagem</w:t>
      </w:r>
      <w:r w:rsidR="00D109CE" w:rsidRPr="00652F6E">
        <w:t xml:space="preserve"> da implementação de sistemas SCADA em processos industriais, é que estes fornecem a informação em tempo oportuno, permitindo assim controlar e monitorizar processos e tomar decisões operacionais da forma mais apropriada.</w:t>
      </w:r>
    </w:p>
    <w:p w14:paraId="528B85AB" w14:textId="24F4305C" w:rsidR="00231589" w:rsidRPr="00652F6E" w:rsidRDefault="00231589" w:rsidP="00F05FA3">
      <w:r w:rsidRPr="00652F6E">
        <w:t>De uma forma genérica pode-se arquitetar um sistema SCADA de acordo com a figura seguinte.</w:t>
      </w:r>
    </w:p>
    <w:p w14:paraId="1CC9B9FB" w14:textId="77777777" w:rsidR="00231589" w:rsidRDefault="00231589" w:rsidP="0076658B">
      <w:pPr>
        <w:keepNext/>
        <w:jc w:val="center"/>
      </w:pPr>
      <w:r>
        <w:rPr>
          <w:noProof/>
          <w:lang w:eastAsia="pt-PT"/>
        </w:rPr>
        <w:lastRenderedPageBreak/>
        <w:drawing>
          <wp:inline distT="0" distB="0" distL="0" distR="0" wp14:anchorId="63CAD7E7" wp14:editId="502E32A3">
            <wp:extent cx="4495800" cy="251087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rquiteturaSCADA.png"/>
                    <pic:cNvPicPr/>
                  </pic:nvPicPr>
                  <pic:blipFill>
                    <a:blip r:embed="rId29">
                      <a:extLst>
                        <a:ext uri="{28A0092B-C50C-407E-A947-70E740481C1C}">
                          <a14:useLocalDpi xmlns:a14="http://schemas.microsoft.com/office/drawing/2010/main" val="0"/>
                        </a:ext>
                      </a:extLst>
                    </a:blip>
                    <a:stretch>
                      <a:fillRect/>
                    </a:stretch>
                  </pic:blipFill>
                  <pic:spPr>
                    <a:xfrm>
                      <a:off x="0" y="0"/>
                      <a:ext cx="4507211" cy="2517252"/>
                    </a:xfrm>
                    <a:prstGeom prst="rect">
                      <a:avLst/>
                    </a:prstGeom>
                  </pic:spPr>
                </pic:pic>
              </a:graphicData>
            </a:graphic>
          </wp:inline>
        </w:drawing>
      </w:r>
    </w:p>
    <w:p w14:paraId="1429A464" w14:textId="430D19B0" w:rsidR="00A623E4" w:rsidRPr="00352309" w:rsidRDefault="00231589" w:rsidP="009A2407">
      <w:pPr>
        <w:pStyle w:val="Legenda"/>
        <w:jc w:val="center"/>
      </w:pPr>
      <w:bookmarkStart w:id="72" w:name="_Toc511124776"/>
      <w:r>
        <w:t xml:space="preserve">Figura </w:t>
      </w:r>
      <w:fldSimple w:instr=" SEQ Figura \* ARABIC ">
        <w:r w:rsidR="006F713A">
          <w:rPr>
            <w:noProof/>
          </w:rPr>
          <w:t>16</w:t>
        </w:r>
      </w:fldSimple>
      <w:r>
        <w:t xml:space="preserve"> - Arquitetura </w:t>
      </w:r>
      <w:r w:rsidR="00A644AD">
        <w:t xml:space="preserve">de um </w:t>
      </w:r>
      <w:r>
        <w:t>Sistema SCADA</w:t>
      </w:r>
      <w:bookmarkEnd w:id="72"/>
    </w:p>
    <w:p w14:paraId="222F2B31" w14:textId="3D04DD95" w:rsidR="002E31CC" w:rsidRPr="009A2407" w:rsidRDefault="00735659" w:rsidP="007D2B0F">
      <w:r w:rsidRPr="009A2407">
        <w:t>Através d</w:t>
      </w:r>
      <w:r w:rsidR="00231589" w:rsidRPr="009A2407">
        <w:t xml:space="preserve">a </w:t>
      </w:r>
      <w:r w:rsidRPr="009A2407">
        <w:t>F</w:t>
      </w:r>
      <w:r w:rsidR="00231589" w:rsidRPr="009A2407">
        <w:t>igura</w:t>
      </w:r>
      <w:r w:rsidRPr="009A2407">
        <w:t xml:space="preserve"> anterior é possível constatar que</w:t>
      </w:r>
      <w:r w:rsidR="00231589" w:rsidRPr="009A2407">
        <w:t xml:space="preserve"> um sistema SCADA pode basear-se em: um SCADA </w:t>
      </w:r>
      <w:r w:rsidR="00231589" w:rsidRPr="00FD2005">
        <w:rPr>
          <w:i/>
        </w:rPr>
        <w:t>Server</w:t>
      </w:r>
      <w:r w:rsidR="00231589" w:rsidRPr="009A2407">
        <w:t xml:space="preserve"> para integrar toda a informação oriunda dos PLCs e/ou dos clientes de forma a tornar todos os componentes do sistema num sistema </w:t>
      </w:r>
      <w:r w:rsidR="00372970" w:rsidRPr="009A2407">
        <w:t xml:space="preserve">único e integrado, clientes SCADA diretamente ligados (por exemplo por </w:t>
      </w:r>
      <w:r w:rsidR="00372970" w:rsidRPr="00FD2005">
        <w:rPr>
          <w:i/>
        </w:rPr>
        <w:t>Ethernet</w:t>
      </w:r>
      <w:r w:rsidR="00372970" w:rsidRPr="009A2407">
        <w:t xml:space="preserve">) ao SCADA </w:t>
      </w:r>
      <w:r w:rsidR="00372970" w:rsidRPr="00FD2005">
        <w:rPr>
          <w:i/>
        </w:rPr>
        <w:t>Server</w:t>
      </w:r>
      <w:r w:rsidR="00372970" w:rsidRPr="009A2407">
        <w:t xml:space="preserve">, um </w:t>
      </w:r>
      <w:r w:rsidR="00372970" w:rsidRPr="00FD2005">
        <w:rPr>
          <w:i/>
        </w:rPr>
        <w:t>Web Server</w:t>
      </w:r>
      <w:r w:rsidR="00372970" w:rsidRPr="009A2407">
        <w:t xml:space="preserve"> para servir através de protocolos web, e clientes SCADA web que conectam com o </w:t>
      </w:r>
      <w:r w:rsidR="00372970" w:rsidRPr="00FD2005">
        <w:rPr>
          <w:i/>
        </w:rPr>
        <w:t>Web Server</w:t>
      </w:r>
      <w:r w:rsidR="00372970" w:rsidRPr="009A2407">
        <w:t xml:space="preserve"> através da internet.</w:t>
      </w:r>
      <w:r w:rsidR="00675387" w:rsidRPr="009A2407">
        <w:t xml:space="preserve"> </w:t>
      </w:r>
      <w:r w:rsidR="00675387" w:rsidRPr="00652F6E">
        <w:t>Adjacente ao sistema SCADA estão sensores e atuadores no processo físico para obter informação do mesmo e atuar sobre ele, um ou mais PLCs para receber a informação do processo físico e dar as ordens a executar sobre o mesmo.</w:t>
      </w:r>
      <w:r w:rsidR="00E601AF" w:rsidRPr="00652F6E">
        <w:t xml:space="preserve"> </w:t>
      </w:r>
      <w:r w:rsidR="00E601AF" w:rsidRPr="009A2407">
        <w:t>No entanto é relevante realçar que este é apenas um esboço de uma possível arquitetura de sistemas SCADA e que os mesmos podem ser mais complexos.</w:t>
      </w:r>
    </w:p>
    <w:p w14:paraId="2D725558" w14:textId="3E7B2E7B" w:rsidR="00735659" w:rsidRPr="00652F6E" w:rsidRDefault="00735659" w:rsidP="00F05FA3">
      <w:r w:rsidRPr="00652F6E">
        <w:t>Algumas das funcionalidades típicas de sistemas SCADA são:</w:t>
      </w:r>
    </w:p>
    <w:p w14:paraId="16B2ECD8" w14:textId="0E04C982" w:rsidR="00735659" w:rsidRPr="00652F6E" w:rsidRDefault="00735659" w:rsidP="00660D40">
      <w:pPr>
        <w:pStyle w:val="PargrafodaLista"/>
        <w:numPr>
          <w:ilvl w:val="0"/>
          <w:numId w:val="8"/>
        </w:numPr>
      </w:pPr>
      <w:r w:rsidRPr="00652F6E">
        <w:t>Controlo de acessos: utilizadores são definidos por grupos com as respetivas permissões</w:t>
      </w:r>
    </w:p>
    <w:p w14:paraId="68B34336" w14:textId="515B0146" w:rsidR="001C56E0" w:rsidRPr="00652F6E" w:rsidRDefault="001C56E0" w:rsidP="00660D40">
      <w:pPr>
        <w:pStyle w:val="PargrafodaLista"/>
        <w:numPr>
          <w:ilvl w:val="0"/>
          <w:numId w:val="8"/>
        </w:numPr>
      </w:pPr>
      <w:r w:rsidRPr="00652F6E">
        <w:t>Criação de diagramas sinópticos que representam determinadas áreas do processo. Este tipo de diagrama é no fundo uma representação com a estrutura e arquitetura do processo onde se podem utilizar imagens/objetos gráficos ou texto</w:t>
      </w:r>
    </w:p>
    <w:p w14:paraId="1395EE93" w14:textId="02BBCECF" w:rsidR="00735659" w:rsidRPr="00652F6E" w:rsidRDefault="00735659" w:rsidP="00660D40">
      <w:pPr>
        <w:pStyle w:val="PargrafodaLista"/>
        <w:numPr>
          <w:ilvl w:val="0"/>
          <w:numId w:val="8"/>
        </w:numPr>
      </w:pPr>
      <w:r w:rsidRPr="00652F6E">
        <w:t>Conceito de objetos gráficos que ficam ligados a variáveis do processo</w:t>
      </w:r>
      <w:r w:rsidR="001C56E0" w:rsidRPr="00652F6E">
        <w:t xml:space="preserve">: normalmente estes objetos vêm </w:t>
      </w:r>
      <w:r w:rsidR="00BF34E5" w:rsidRPr="00652F6E">
        <w:t>incluídos</w:t>
      </w:r>
      <w:r w:rsidR="001C56E0" w:rsidRPr="00652F6E">
        <w:t xml:space="preserve"> em livrarias gráficas e podem ser utilizados nos diagramas sinópticos</w:t>
      </w:r>
    </w:p>
    <w:p w14:paraId="36E1F687" w14:textId="474CE2C5" w:rsidR="001C56E0" w:rsidRPr="00652F6E" w:rsidRDefault="001C56E0" w:rsidP="00660D40">
      <w:pPr>
        <w:pStyle w:val="PargrafodaLista"/>
        <w:numPr>
          <w:ilvl w:val="0"/>
          <w:numId w:val="8"/>
        </w:numPr>
      </w:pPr>
      <w:r w:rsidRPr="00652F6E">
        <w:t>Gráficos de tendências das variáveis do processo: permitem analisar de forma rápida e intuitiva a evolução das mesmas</w:t>
      </w:r>
    </w:p>
    <w:p w14:paraId="6BA488D7" w14:textId="16F59551" w:rsidR="001C56E0" w:rsidRPr="00652F6E" w:rsidRDefault="001C56E0" w:rsidP="00660D40">
      <w:pPr>
        <w:pStyle w:val="PargrafodaLista"/>
        <w:numPr>
          <w:ilvl w:val="0"/>
          <w:numId w:val="8"/>
        </w:numPr>
      </w:pPr>
      <w:r w:rsidRPr="00652F6E">
        <w:t>Alarmística: permite monitorizar automaticamente determinadas variáveis do processo e assim que cumpridas certas restrições, lançar alarmes para o operador</w:t>
      </w:r>
    </w:p>
    <w:p w14:paraId="666DF1FB" w14:textId="52A91D9C" w:rsidR="001C56E0" w:rsidRPr="00652F6E" w:rsidRDefault="001C56E0" w:rsidP="00660D40">
      <w:pPr>
        <w:pStyle w:val="PargrafodaLista"/>
        <w:numPr>
          <w:ilvl w:val="0"/>
          <w:numId w:val="8"/>
        </w:numPr>
      </w:pPr>
      <w:r w:rsidRPr="00652F6E">
        <w:lastRenderedPageBreak/>
        <w:t>Histórico: registo de todos os eventos relevantes ao processo</w:t>
      </w:r>
    </w:p>
    <w:p w14:paraId="3CE1DE43" w14:textId="0120475B" w:rsidR="001C56E0" w:rsidRPr="00652F6E" w:rsidRDefault="001C56E0" w:rsidP="00660D40">
      <w:pPr>
        <w:pStyle w:val="PargrafodaLista"/>
        <w:numPr>
          <w:ilvl w:val="0"/>
          <w:numId w:val="8"/>
        </w:numPr>
      </w:pPr>
      <w:r w:rsidRPr="00652F6E">
        <w:t xml:space="preserve">Relatórios: </w:t>
      </w:r>
      <w:r w:rsidR="00CB534B" w:rsidRPr="00652F6E">
        <w:t>compilar determinada informação em formato de relatórios de forma a tornar a tomada de decisão mais eficaz</w:t>
      </w:r>
    </w:p>
    <w:p w14:paraId="4A37739B" w14:textId="06CEF2CE" w:rsidR="00E04023" w:rsidRPr="009A2407" w:rsidRDefault="00CB534B" w:rsidP="00660D40">
      <w:pPr>
        <w:pStyle w:val="PargrafodaLista"/>
        <w:numPr>
          <w:ilvl w:val="0"/>
          <w:numId w:val="8"/>
        </w:numPr>
      </w:pPr>
      <w:r w:rsidRPr="00652F6E">
        <w:t xml:space="preserve">Controlo de processos: código desenvolvido em linguagens de programação (como Visual Basic, C ou até Java) pode ser incorporado em sistemas SCADA de forma a poder programar tarefas que respondam a eventos do sistema. </w:t>
      </w:r>
      <w:r w:rsidRPr="009A2407">
        <w:t>Por exemplo enviar comandos ao sistema de controlo para ligar ou desligar equipamentos, entre outros</w:t>
      </w:r>
    </w:p>
    <w:p w14:paraId="215EA6F0" w14:textId="5A9383FD" w:rsidR="00E04023" w:rsidRPr="00652F6E" w:rsidRDefault="00E04023" w:rsidP="00F05FA3">
      <w:r w:rsidRPr="00652F6E">
        <w:t xml:space="preserve">Assim, de uma forma resumida pode-se considerar que os sistemas SCADA trazem potenciais benefícios como a capacidade de detalhar automaticamente a natureza e gravidade de determinados problemas em áreas do processo eliminando a necessidade de monitorização manual, </w:t>
      </w:r>
      <w:r w:rsidR="00660977" w:rsidRPr="00652F6E">
        <w:t xml:space="preserve"> a </w:t>
      </w:r>
      <w:r w:rsidRPr="00652F6E">
        <w:t>possibilidade de acesso remoto ao sistema através da Internet e um portátil/</w:t>
      </w:r>
      <w:r w:rsidRPr="00FD2005">
        <w:rPr>
          <w:i/>
        </w:rPr>
        <w:t>smartphone</w:t>
      </w:r>
      <w:r w:rsidRPr="00652F6E">
        <w:t>/</w:t>
      </w:r>
      <w:r w:rsidRPr="00FD2005">
        <w:rPr>
          <w:i/>
        </w:rPr>
        <w:t>tablet</w:t>
      </w:r>
      <w:r w:rsidRPr="00652F6E">
        <w:t xml:space="preserve"> que permite maior controlo e monitorizaç</w:t>
      </w:r>
      <w:r w:rsidR="000C79D9" w:rsidRPr="00652F6E">
        <w:t>ão, operadores deixam de ter necessidade de manter centenas de registos relativos a variáveis do processo dado que o sistema permite acesso a esta informação a qualquer moment</w:t>
      </w:r>
      <w:r w:rsidR="00BF34E5" w:rsidRPr="00652F6E">
        <w:t>o, a utilização deste tipo de s</w:t>
      </w:r>
      <w:r w:rsidR="000C79D9" w:rsidRPr="00652F6E">
        <w:t>i</w:t>
      </w:r>
      <w:r w:rsidR="00BF34E5" w:rsidRPr="00652F6E">
        <w:t>s</w:t>
      </w:r>
      <w:r w:rsidR="000C79D9" w:rsidRPr="00652F6E">
        <w:t>temas garante que todas as áreas do processo envolvidas são integradas numa plataforma comum permitindo um melhor relacionamento entre os dados, entre outros.</w:t>
      </w:r>
    </w:p>
    <w:p w14:paraId="70039574" w14:textId="77777777" w:rsidR="002E31CC" w:rsidRDefault="002E31CC" w:rsidP="00E04023"/>
    <w:p w14:paraId="297D929F" w14:textId="77777777" w:rsidR="00F05FA3" w:rsidRDefault="00F05FA3">
      <w:pPr>
        <w:spacing w:after="200"/>
        <w:rPr>
          <w:smallCaps/>
          <w:sz w:val="28"/>
          <w:szCs w:val="28"/>
        </w:rPr>
      </w:pPr>
      <w:r>
        <w:br w:type="page"/>
      </w:r>
    </w:p>
    <w:p w14:paraId="04F4E06C" w14:textId="5112EDDA" w:rsidR="00136454" w:rsidRDefault="00136454" w:rsidP="009A2407">
      <w:pPr>
        <w:pStyle w:val="Cabealho2"/>
        <w:ind w:firstLine="708"/>
      </w:pPr>
      <w:bookmarkStart w:id="73" w:name="_Toc511124549"/>
      <w:r w:rsidRPr="002A4B1A">
        <w:lastRenderedPageBreak/>
        <w:t>2.</w:t>
      </w:r>
      <w:r w:rsidR="00176849">
        <w:t>5</w:t>
      </w:r>
      <w:r w:rsidRPr="002A4B1A">
        <w:t xml:space="preserve"> </w:t>
      </w:r>
      <w:r>
        <w:t>Fabrico Aditivo</w:t>
      </w:r>
      <w:bookmarkEnd w:id="73"/>
    </w:p>
    <w:p w14:paraId="7F6291A2" w14:textId="21757D05" w:rsidR="005833E9" w:rsidRPr="00652F6E" w:rsidRDefault="00136454" w:rsidP="00280B1C">
      <w:r w:rsidRPr="00280B1C">
        <w:t xml:space="preserve">O Fabrico Aditivo, também conhecido como impressão a três dimensões, consiste em produzir um objeto sólido, em três dimensões, proveniente de um ficheiro digital </w:t>
      </w:r>
      <w:r w:rsidRPr="00280B1C">
        <w:rPr>
          <w:lang w:val="en-US"/>
        </w:rPr>
        <w:fldChar w:fldCharType="begin" w:fldLock="1"/>
      </w:r>
      <w:r w:rsidR="00F60F59">
        <w:instrText>ADDIN CSL_CITATION { "citationItems" : [ { "id" : "ITEM-1", "itemData" : { "abstract" : "Thiscasestudyprovidesanoverviewoftheautomobileindustry,Simoldesandtheemergenceofadditivemanufacturingtechnology,alsoknownas3Dprinting.Thegoalofthismaster\u2019sdegreedissertationistoconductastrategicanalysisofSimoldestakingintoaccounttheimplicationsofincorporatingadditivemanufacturingtechnologyintothecompany\u00b4svaluechain.UnderstandingwhatadvantagesadditivemanufacturingcanbringtoSimoldesstrategyisfundamental.Differentmanagementapproachesregardingthistechnologyareprovidedattheendofthecase.ShouldSimoldesnotadoptthistechnology,orshouldtheyproactivelyincorporateadditivemanufacturingintoitsmanufacturingprocess?Thisisthemainsubjecttothediscussedonthismaster\u2019sdissertationthesis.Intheteachingnotessection,thereisasetofquestionswithaproposedresolution.Fromthisanalysis,itispossibletoseeseveralbenefitsthatadditivemanufacturingcanbringtoSimoldes.Efficienciesintimeandcostsarethemainpotentialadvantages.IncorporationofthistechnologyintoSimoldesmanufacturingprocessesistherecommendedoutcomeofthiscasestudy. Estecasodeestudomostraumavis\u00e3ogeraldaind\u00fastriaautom\u00f3vel,daempresaSimoldesedosurgimentodatecnologiadefabrica\u00e7\u00e3oaditiva,tamb\u00e9mconhecidacomoaimpress\u00e3o3D.Oobjetivodestadisserta\u00e7\u00e3odemestrado\u00e9adarealiza\u00e7\u00e3odeumaan\u00e1liseestrat\u00e9gicadaempresaSimoldestendoemcontaasimplica\u00e7\u00f5esdaincorpora\u00e7\u00e3odatecnologiadefabrica\u00e7\u00e3oaditivanasuacadeiadevalor.EntenderasvantagensqueestatecnologiapodetrazerparaaSimoldes\u00e9umdosaspectosfundamentais.Diferentesabordagensemrela\u00e7\u00e3oaestatecnologias\u00e3ofornecidosnofinaldocaso.Dever\u00e1aSimoldesn\u00e3oadotaressatecnologia,oudever\u00e1incorporardeformaproactivaafabrica\u00e7\u00e3oaditivanosseusprocessosdeprodu\u00e7\u00e3o?Este\u00e9oprincipalaspectoaserdiscutidonestadisserta\u00e7\u00e3odemestrado.Nasec\u00e7\u00e3odenotasdeensino,h\u00e1umconjuntodeperguntascomumapropostaderesolu\u00e7\u00e3o.Apartirdestaan\u00e1lise,\u00e9poss\u00edvelobservarv\u00e1riosbenef\u00edciosqueafabrica\u00e7\u00e3oaditivapodetrazerparaaSimoldes.Ganhosdeefici\u00eancianotempoenoscustoss\u00e3oasprincipaisepotenciaisvantagens.Aincorpora\u00e7\u00e3odestatecnologiaemprocessosdefabrica\u00e7\u00e3oSimoldes\u00e9oresultadorecomendadodestecasodeestudo. ", "author" : [ { "dropping-particle" : "", "family" : "Canas", "given" : "Ricardo Manuel da Silva", "non-dropping-particle" : "", "parse-names" : false, "suffix" : "" }, { "dropping-particle" : "", "family" : "Pires", "given" : "Jo\u00e3o Sim\u00e3o", "non-dropping-particle" : "", "parse-names" : false, "suffix" : "" } ], "id" : "ITEM-1", "issued" : { "date-parts" : [ [ "2014" ] ] }, "language" : "English", "title" : "Simoldes : the impact of additive manufacturing : 3D Printing Technology", "type" : "article" }, "locator" : "10", "uris" : [ "http://www.mendeley.com/documents/?uuid=0ed58929-e0a7-40e3-81b0-391d062789d1" ] } ], "mendeley" : { "formattedCitation" : "(Canas &amp; Pires, 2014, p. 10)", "plainTextFormattedCitation" : "(Canas &amp; Pires, 2014, p. 10)", "previouslyFormattedCitation" : "(Canas &amp; Pires, 2014, p. 10)" }, "properties" : { "noteIndex" : 0 }, "schema" : "https://github.com/citation-style-language/schema/raw/master/csl-citation.json" }</w:instrText>
      </w:r>
      <w:r w:rsidRPr="00280B1C">
        <w:rPr>
          <w:lang w:val="en-US"/>
        </w:rPr>
        <w:fldChar w:fldCharType="separate"/>
      </w:r>
      <w:r w:rsidRPr="00280B1C">
        <w:rPr>
          <w:noProof/>
        </w:rPr>
        <w:t>(Canas &amp; Pires, 2014, p. 10)</w:t>
      </w:r>
      <w:r w:rsidRPr="00280B1C">
        <w:rPr>
          <w:lang w:val="en-US"/>
        </w:rPr>
        <w:fldChar w:fldCharType="end"/>
      </w:r>
      <w:r w:rsidRPr="00280B1C">
        <w:t>, e a criação/produção deste objeto é realizada através de processos aditivos que consistem em imprimir camadas sucessivas com recurso a um determinado material e, por vezes, em determinadas condições (como temperatura, humidade, etc</w:t>
      </w:r>
      <w:r w:rsidR="009E428C">
        <w:t>.</w:t>
      </w:r>
      <w:r w:rsidRPr="00280B1C">
        <w:t>).</w:t>
      </w:r>
      <w:r w:rsidR="005833E9" w:rsidRPr="00280B1C">
        <w:t xml:space="preserve"> </w:t>
      </w:r>
      <w:r w:rsidR="005833E9" w:rsidRPr="00652F6E">
        <w:t xml:space="preserve">O processo de impressão das peças é possível através da extrusão de material em estado </w:t>
      </w:r>
      <w:r w:rsidR="009E428C" w:rsidRPr="00652F6E">
        <w:t>semilíquido</w:t>
      </w:r>
      <w:r w:rsidR="005833E9" w:rsidRPr="00652F6E">
        <w:t xml:space="preserve"> (cuja temperatura pode variar) e de um bico para o efeito que vai permitir construir as sucessivas camadas.</w:t>
      </w:r>
    </w:p>
    <w:p w14:paraId="4152403D" w14:textId="16107AEC" w:rsidR="00136454" w:rsidRDefault="00136454" w:rsidP="00136454"/>
    <w:p w14:paraId="402EB583" w14:textId="50E5DDAA" w:rsidR="00B77B16" w:rsidRDefault="00B77B16" w:rsidP="00136454"/>
    <w:p w14:paraId="687B21EC" w14:textId="77777777" w:rsidR="00B77B16" w:rsidRDefault="00B77B16" w:rsidP="00B77B16">
      <w:pPr>
        <w:keepNext/>
      </w:pPr>
      <w:r>
        <w:rPr>
          <w:noProof/>
          <w:lang w:eastAsia="pt-PT"/>
        </w:rPr>
        <w:drawing>
          <wp:inline distT="0" distB="0" distL="0" distR="0" wp14:anchorId="22E8B3CD" wp14:editId="3BDF47BF">
            <wp:extent cx="5745480" cy="278003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xl-2015-3d-printing-technology-1.jpg"/>
                    <pic:cNvPicPr/>
                  </pic:nvPicPr>
                  <pic:blipFill>
                    <a:blip r:embed="rId30">
                      <a:extLst>
                        <a:ext uri="{28A0092B-C50C-407E-A947-70E740481C1C}">
                          <a14:useLocalDpi xmlns:a14="http://schemas.microsoft.com/office/drawing/2010/main" val="0"/>
                        </a:ext>
                      </a:extLst>
                    </a:blip>
                    <a:stretch>
                      <a:fillRect/>
                    </a:stretch>
                  </pic:blipFill>
                  <pic:spPr>
                    <a:xfrm>
                      <a:off x="0" y="0"/>
                      <a:ext cx="5745480" cy="2780030"/>
                    </a:xfrm>
                    <a:prstGeom prst="rect">
                      <a:avLst/>
                    </a:prstGeom>
                  </pic:spPr>
                </pic:pic>
              </a:graphicData>
            </a:graphic>
          </wp:inline>
        </w:drawing>
      </w:r>
    </w:p>
    <w:p w14:paraId="27043A5C" w14:textId="6DBAC8F0" w:rsidR="00B77B16" w:rsidRDefault="00B77B16" w:rsidP="00B77B16">
      <w:pPr>
        <w:pStyle w:val="Legenda"/>
        <w:jc w:val="center"/>
      </w:pPr>
      <w:bookmarkStart w:id="74" w:name="_Toc511124777"/>
      <w:r>
        <w:t xml:space="preserve">Figura </w:t>
      </w:r>
      <w:fldSimple w:instr=" SEQ Figura \* ARABIC ">
        <w:r w:rsidR="006F713A">
          <w:rPr>
            <w:noProof/>
          </w:rPr>
          <w:t>17</w:t>
        </w:r>
      </w:fldSimple>
      <w:r>
        <w:t xml:space="preserve"> </w:t>
      </w:r>
      <w:r w:rsidR="009E428C">
        <w:t>–</w:t>
      </w:r>
      <w:r>
        <w:t xml:space="preserve"> </w:t>
      </w:r>
      <w:r w:rsidR="009E428C">
        <w:t xml:space="preserve">Ilustração de sistema </w:t>
      </w:r>
      <w:r>
        <w:t>de fabrico aditivo.</w:t>
      </w:r>
      <w:bookmarkEnd w:id="74"/>
      <w:r>
        <w:t xml:space="preserve"> </w:t>
      </w:r>
    </w:p>
    <w:p w14:paraId="1D75B09B" w14:textId="6C7A3305" w:rsidR="00B77B16" w:rsidRDefault="00B77B16" w:rsidP="00B77B16">
      <w:pPr>
        <w:pStyle w:val="Legenda"/>
        <w:jc w:val="center"/>
      </w:pPr>
      <w:r>
        <w:t>Fonte</w:t>
      </w:r>
      <w:r w:rsidRPr="00C12A70">
        <w:rPr>
          <w:b w:val="0"/>
          <w:noProof/>
        </w:rPr>
        <w:t>: http://fos.cmb.ac.lk/blog/3d-printing-magic-created-science/</w:t>
      </w:r>
    </w:p>
    <w:p w14:paraId="0B77360F" w14:textId="77777777" w:rsidR="00136454" w:rsidRPr="00A44F11" w:rsidRDefault="00136454" w:rsidP="00136454"/>
    <w:p w14:paraId="7761A561" w14:textId="464F58C3" w:rsidR="00136454" w:rsidRDefault="00136454" w:rsidP="00280B1C">
      <w:r>
        <w:t xml:space="preserve">O processo de Fabrico Aditivo começou com Chuck Hull, em 1984, quando este criou um processo conhecido como estereolitografia, que utilizava lasers ultravioleta para curar foto polímeros. O mesmo Chuck Hull também foi o criador do formato de ficheiros STL </w:t>
      </w:r>
      <w:r>
        <w:fldChar w:fldCharType="begin" w:fldLock="1"/>
      </w:r>
      <w:r w:rsidR="00F60F59">
        <w:instrText>ADDIN CSL_CITATION { "citationItems" : [ { "id" : "ITEM-1", "itemData" : { "abstract" : "The article presents an introduction to 3D printing or additive manufacturing as of August 2014. The topics discussed include invention of stereolithography employing ultraviolet lasers to cure photopolymers by Chuck Hull of 3D Systems Corp, information fused deposition modeling technology, and the benefits of Polyjet 3 Dimensional Printing technology. ", "id" : "ITEM-1", "issue" : "8 OP  - Popular Plastics &amp; Packaging. Aug2014, Vol. 59 Issue 8, p58-64. 3p.", "issued" : { "date-parts" : [ [ "2014" ] ] }, "language" : "English", "page" : "58", "title" : "3D printing -- Additive manufacturing: An introduction.", "type" : "article", "volume" : "59" }, "uris" : [ "http://www.mendeley.com/documents/?uuid=41fab7d2-919b-46d6-ad4f-63fe4f13fce7" ] } ], "mendeley" : { "formattedCitation" : "(\u201c3D printing -- Additive manufacturing: An introduction.,\u201d 2014)", "plainTextFormattedCitation" : "(\u201c3D printing -- Additive manufacturing: An introduction.,\u201d 2014)", "previouslyFormattedCitation" : "(\u201c3D printing -- Additive manufacturing: An introduction.,\u201d 2014)" }, "properties" : { "noteIndex" : 0 }, "schema" : "https://github.com/citation-style-language/schema/raw/master/csl-citation.json" }</w:instrText>
      </w:r>
      <w:r>
        <w:fldChar w:fldCharType="separate"/>
      </w:r>
      <w:r w:rsidR="00EA54A9" w:rsidRPr="00EA54A9">
        <w:rPr>
          <w:noProof/>
        </w:rPr>
        <w:t>(“3D printing -- Additive manufacturing: An introduction.,” 2014)</w:t>
      </w:r>
      <w:r>
        <w:fldChar w:fldCharType="end"/>
      </w:r>
      <w:r>
        <w:t xml:space="preserve"> que ainda hoje é bastante aceite pelo </w:t>
      </w:r>
      <w:r w:rsidRPr="00FD2005">
        <w:rPr>
          <w:i/>
        </w:rPr>
        <w:t>software</w:t>
      </w:r>
      <w:r>
        <w:t xml:space="preserve"> das impressoras 3D.</w:t>
      </w:r>
    </w:p>
    <w:p w14:paraId="78126276" w14:textId="77777777" w:rsidR="00136454" w:rsidRDefault="00136454" w:rsidP="00280B1C"/>
    <w:p w14:paraId="78099F87" w14:textId="74593FC8" w:rsidR="00136454" w:rsidRDefault="00136454" w:rsidP="00136454">
      <w:r>
        <w:lastRenderedPageBreak/>
        <w:t>Uma das grandes vantagens do fabrico aditivo e que rotulou este processo de prototipagem rápida, foi a possibilidade de confeção de partes de plástico de uma forma rápida, já que o processo tradicional demorava entre seis a oito semanas e mesmo assim as peças ainda poderiam necessitar de ser trabalhadas devido a problemas na manufatura. Assim, a impressora 3D já demonstrava a flexibilidade e rapidez do processo e como isso poderiam ser excelent</w:t>
      </w:r>
      <w:r w:rsidR="009A2407">
        <w:t>es características a seu favor.</w:t>
      </w:r>
    </w:p>
    <w:p w14:paraId="5DD61FE9" w14:textId="650C8EB1" w:rsidR="00136454" w:rsidRDefault="00136454" w:rsidP="00136454">
      <w:r>
        <w:t>Ao longo dos anos, o fabrico aditivo co</w:t>
      </w:r>
      <w:r w:rsidR="00A30302">
        <w:t>ntinuou o seu caminho evolutivo</w:t>
      </w:r>
      <w:r>
        <w:t xml:space="preserve"> com a adição de novos materiais a serem impressos em três dimensões, com a melhoria na precisão da impressão e também com várias empresas a lançarem-se no mercado inovando em vários aspetos. Hoje em dia já é possível imprimir através de várias técnicas de impressão assim como utilizar vários tipos de material</w:t>
      </w:r>
      <w:r w:rsidR="009E428C">
        <w:t xml:space="preserve"> para o efeito, como por exemplo: </w:t>
      </w:r>
      <w:r>
        <w:t>plásticos</w:t>
      </w:r>
      <w:r w:rsidR="009E428C">
        <w:t>;</w:t>
      </w:r>
      <w:r>
        <w:t xml:space="preserve"> metais</w:t>
      </w:r>
      <w:r w:rsidR="009E428C">
        <w:t xml:space="preserve">; e </w:t>
      </w:r>
      <w:del w:id="75" w:author="Pedro Moreira" w:date="2018-04-23T09:58:00Z">
        <w:r w:rsidR="009A2407" w:rsidDel="009E428C">
          <w:delText xml:space="preserve"> </w:delText>
        </w:r>
      </w:del>
      <w:r w:rsidR="009A2407">
        <w:t xml:space="preserve">cerâmicas, </w:t>
      </w:r>
      <w:r w:rsidR="009E428C">
        <w:t>entre outros</w:t>
      </w:r>
      <w:r w:rsidR="009A2407">
        <w:t>.</w:t>
      </w:r>
    </w:p>
    <w:p w14:paraId="7A931AE3" w14:textId="00C44911" w:rsidR="00136454" w:rsidRDefault="00136454" w:rsidP="00280B1C">
      <w:commentRangeStart w:id="76"/>
      <w:r>
        <w:t>Apesar de nesta altura os meios de produção tradicionais ainda oferecerem algumas vantagens, nomeadamente em produção de larga escala, o fabrico aditivo já oferece vários benefícios, como</w:t>
      </w:r>
      <w:commentRangeEnd w:id="76"/>
      <w:r w:rsidR="009E428C">
        <w:rPr>
          <w:rStyle w:val="Refdecomentrio"/>
        </w:rPr>
        <w:commentReference w:id="76"/>
      </w:r>
      <w:r>
        <w:t>:</w:t>
      </w:r>
    </w:p>
    <w:p w14:paraId="787B7038" w14:textId="77777777" w:rsidR="00136454" w:rsidRDefault="00136454" w:rsidP="00660D40">
      <w:pPr>
        <w:pStyle w:val="PargrafodaLista"/>
        <w:numPr>
          <w:ilvl w:val="0"/>
          <w:numId w:val="9"/>
        </w:numPr>
      </w:pPr>
      <w:r>
        <w:t>Customização em massa – a possibilidade de criar designs customizados abre portas a possibilidades ilimitadas.</w:t>
      </w:r>
    </w:p>
    <w:p w14:paraId="328D1AFE" w14:textId="77777777" w:rsidR="00136454" w:rsidRDefault="00136454" w:rsidP="00660D40">
      <w:pPr>
        <w:pStyle w:val="PargrafodaLista"/>
        <w:numPr>
          <w:ilvl w:val="0"/>
          <w:numId w:val="9"/>
        </w:numPr>
      </w:pPr>
      <w:r>
        <w:t>Novas capacidades – produtos complexos podem ser produzidos sem investimentos avultados e com custos variáveis mais baixos do que métodos tradicionais.</w:t>
      </w:r>
    </w:p>
    <w:p w14:paraId="6A51457B" w14:textId="77777777" w:rsidR="00136454" w:rsidRDefault="00136454" w:rsidP="00660D40">
      <w:pPr>
        <w:pStyle w:val="PargrafodaLista"/>
        <w:numPr>
          <w:ilvl w:val="0"/>
          <w:numId w:val="9"/>
        </w:numPr>
      </w:pPr>
      <w:r>
        <w:t xml:space="preserve">Tempo de entrega – o </w:t>
      </w:r>
      <w:r w:rsidRPr="0009389D">
        <w:rPr>
          <w:i/>
        </w:rPr>
        <w:t>design</w:t>
      </w:r>
      <w:r>
        <w:t xml:space="preserve"> e os ciclos de produção sofrem um grande aumento de velocidade, que torna possível que o produto chegue ao mercado mais rapidamente.</w:t>
      </w:r>
    </w:p>
    <w:p w14:paraId="4AE37D43" w14:textId="77777777" w:rsidR="00136454" w:rsidRDefault="00136454" w:rsidP="00660D40">
      <w:pPr>
        <w:pStyle w:val="PargrafodaLista"/>
        <w:numPr>
          <w:ilvl w:val="0"/>
          <w:numId w:val="9"/>
        </w:numPr>
      </w:pPr>
      <w:r>
        <w:t>Cadeia de fornecimento simplificada – a produção está mais perto do ponto de entrega, que simplifica o processo do ponto de vista do inventário.</w:t>
      </w:r>
    </w:p>
    <w:p w14:paraId="21321BF0" w14:textId="63743508" w:rsidR="00136454" w:rsidRDefault="00136454" w:rsidP="00660D40">
      <w:pPr>
        <w:pStyle w:val="PargrafodaLista"/>
        <w:numPr>
          <w:ilvl w:val="0"/>
          <w:numId w:val="9"/>
        </w:numPr>
      </w:pPr>
      <w:r>
        <w:t>Redução de desperdícios – materiais não utilizados podem ser reutilizados para impressão sucessiva, o que significa que o desperdício será menor.</w:t>
      </w:r>
    </w:p>
    <w:p w14:paraId="1A669A1C" w14:textId="77777777" w:rsidR="00136454" w:rsidRDefault="00136454" w:rsidP="00280B1C">
      <w:r>
        <w:t>Atualmente o fabrico aditivo ainda prevalece na prototipagem e na produção de lotes mais pequenos, no entanto já tem bastantes aplicações nas várias indústrias:</w:t>
      </w:r>
    </w:p>
    <w:p w14:paraId="6D32E86E" w14:textId="77777777" w:rsidR="00136454" w:rsidRDefault="00136454" w:rsidP="00660D40">
      <w:pPr>
        <w:pStyle w:val="PargrafodaLista"/>
        <w:numPr>
          <w:ilvl w:val="0"/>
          <w:numId w:val="10"/>
        </w:numPr>
      </w:pPr>
      <w:r>
        <w:t xml:space="preserve">Indústria Automóvel: componentes específicos para produção de motores, </w:t>
      </w:r>
      <w:r w:rsidRPr="0009389D">
        <w:rPr>
          <w:i/>
        </w:rPr>
        <w:t>designs</w:t>
      </w:r>
      <w:r>
        <w:t xml:space="preserve"> inovadores como conceitos de chassis.</w:t>
      </w:r>
    </w:p>
    <w:p w14:paraId="550BB002" w14:textId="77777777" w:rsidR="00136454" w:rsidRDefault="00136454" w:rsidP="00660D40">
      <w:pPr>
        <w:pStyle w:val="PargrafodaLista"/>
        <w:numPr>
          <w:ilvl w:val="0"/>
          <w:numId w:val="10"/>
        </w:numPr>
      </w:pPr>
      <w:r>
        <w:t>Indústria Aeroespacial: bicos de combustível de aeronaves, partes de motores a jato.</w:t>
      </w:r>
    </w:p>
    <w:p w14:paraId="3C6C13DE" w14:textId="77777777" w:rsidR="00136454" w:rsidRDefault="00136454" w:rsidP="00660D40">
      <w:pPr>
        <w:pStyle w:val="PargrafodaLista"/>
        <w:numPr>
          <w:ilvl w:val="0"/>
          <w:numId w:val="10"/>
        </w:numPr>
      </w:pPr>
      <w:r>
        <w:t>Indústria Médica: implantes para a anca ou espinha.</w:t>
      </w:r>
    </w:p>
    <w:p w14:paraId="19430F02" w14:textId="77777777" w:rsidR="00136454" w:rsidRDefault="00136454" w:rsidP="00660D40">
      <w:pPr>
        <w:pStyle w:val="PargrafodaLista"/>
        <w:numPr>
          <w:ilvl w:val="0"/>
          <w:numId w:val="10"/>
        </w:numPr>
      </w:pPr>
      <w:r>
        <w:t>Entre outros.</w:t>
      </w:r>
    </w:p>
    <w:p w14:paraId="3CA36DA8" w14:textId="77777777" w:rsidR="00136454" w:rsidRDefault="00136454" w:rsidP="00136454"/>
    <w:p w14:paraId="64B2AD21" w14:textId="59850D26" w:rsidR="00136454" w:rsidRDefault="00136454" w:rsidP="00280B1C">
      <w:r>
        <w:lastRenderedPageBreak/>
        <w:t xml:space="preserve">Neste momento pode-se afirmar que o fabrico aditivo já é uma solução viável para prototipagem ou para produção de baixa escala. Agora o desafio é evoluir o seu </w:t>
      </w:r>
      <w:r w:rsidRPr="0009389D">
        <w:rPr>
          <w:i/>
        </w:rPr>
        <w:t>hardware</w:t>
      </w:r>
      <w:r>
        <w:t xml:space="preserve"> de forma a atingir os requisitos técnicos e de custo necessários para sup</w:t>
      </w:r>
      <w:r w:rsidR="005833E9">
        <w:t>ortar produção de grande escala.</w:t>
      </w:r>
    </w:p>
    <w:p w14:paraId="454C6F8D" w14:textId="10694030" w:rsidR="00A30302" w:rsidRDefault="00A30302" w:rsidP="00136454"/>
    <w:p w14:paraId="30D03D31" w14:textId="77777777" w:rsidR="00A30302" w:rsidRDefault="00A30302" w:rsidP="00136454"/>
    <w:p w14:paraId="21AC9C6F" w14:textId="1459661A" w:rsidR="00BF34E5" w:rsidRDefault="00BF34E5">
      <w:pPr>
        <w:spacing w:after="200"/>
        <w:rPr>
          <w:smallCaps/>
          <w:sz w:val="28"/>
          <w:szCs w:val="28"/>
        </w:rPr>
      </w:pPr>
      <w:r>
        <w:br w:type="page"/>
      </w:r>
    </w:p>
    <w:p w14:paraId="31FEA3AB" w14:textId="03E33AF3" w:rsidR="00B616E4" w:rsidRDefault="008821DD" w:rsidP="00EA61BE">
      <w:pPr>
        <w:pStyle w:val="Cabealho2"/>
        <w:ind w:firstLine="708"/>
      </w:pPr>
      <w:bookmarkStart w:id="77" w:name="_Toc511124550"/>
      <w:r w:rsidRPr="002A4B1A">
        <w:lastRenderedPageBreak/>
        <w:t>2.</w:t>
      </w:r>
      <w:r w:rsidR="00352309">
        <w:t>6</w:t>
      </w:r>
      <w:r w:rsidRPr="002A4B1A">
        <w:t xml:space="preserve"> </w:t>
      </w:r>
      <w:r w:rsidR="00BE790D">
        <w:t>Trabalho Relacionado</w:t>
      </w:r>
      <w:bookmarkEnd w:id="77"/>
    </w:p>
    <w:p w14:paraId="4065C72A" w14:textId="2763F7F5" w:rsidR="00B616E4" w:rsidRPr="00F81B92" w:rsidRDefault="00B616E4" w:rsidP="003E09F6">
      <w:pPr>
        <w:pStyle w:val="Cabealho3"/>
        <w:ind w:firstLine="708"/>
        <w:rPr>
          <w:i w:val="0"/>
        </w:rPr>
      </w:pPr>
      <w:bookmarkStart w:id="78" w:name="_Toc511124551"/>
      <w:r w:rsidRPr="00F81B92">
        <w:rPr>
          <w:i w:val="0"/>
        </w:rPr>
        <w:t>2.</w:t>
      </w:r>
      <w:r>
        <w:rPr>
          <w:i w:val="0"/>
        </w:rPr>
        <w:t>6</w:t>
      </w:r>
      <w:r w:rsidRPr="00F81B92">
        <w:rPr>
          <w:i w:val="0"/>
        </w:rPr>
        <w:t xml:space="preserve">.1 </w:t>
      </w:r>
      <w:r w:rsidRPr="00B616E4">
        <w:rPr>
          <w:i w:val="0"/>
        </w:rPr>
        <w:t>Controlo e Automação na Indústria</w:t>
      </w:r>
      <w:bookmarkEnd w:id="78"/>
    </w:p>
    <w:p w14:paraId="764C7CA3" w14:textId="1D332E67" w:rsidR="00C3125E" w:rsidRDefault="009E428C" w:rsidP="00280B1C">
      <w:r>
        <w:t>Os s</w:t>
      </w:r>
      <w:r w:rsidR="00C3125E">
        <w:t>istemas para controlo e automação estão já bastante disseminados pelos vários setores da indústria. São bastantes os casos de sucesso de sistemas implementados que otimizaram, reduziram custos, melhoraram eficácia, melhoraram os níveis de segurança, entre outras vantagens que o controlo e a automação trazem para um processo.</w:t>
      </w:r>
    </w:p>
    <w:p w14:paraId="5B5C8C33" w14:textId="0DA9084C" w:rsidR="00F51AF4" w:rsidRDefault="00F51AF4" w:rsidP="00280B1C">
      <w:r>
        <w:t>Numa companhia do setor automóvel foram implementados processos de automação</w:t>
      </w:r>
      <w:r w:rsidR="00127D9B">
        <w:t xml:space="preserve">, mais concretamente </w:t>
      </w:r>
      <w:r w:rsidR="005B4A54">
        <w:t>baseados em</w:t>
      </w:r>
      <w:r w:rsidR="00127D9B">
        <w:t xml:space="preserve"> SPC (Processo de Controlo Estatístico)</w:t>
      </w:r>
      <w:r>
        <w:t xml:space="preserve"> </w:t>
      </w:r>
      <w:r w:rsidR="005B4A54">
        <w:t xml:space="preserve">para </w:t>
      </w:r>
      <w:r>
        <w:t xml:space="preserve">procedimentos de inspeção final de produtos, de forma a garantirem maior robustez e mais qualidade efetiva nos mesmos </w:t>
      </w:r>
      <w:r>
        <w:fldChar w:fldCharType="begin" w:fldLock="1"/>
      </w:r>
      <w:r w:rsidR="00F60F59">
        <w:instrText>ADDIN CSL_CITATION { "citationItems" : [ { "id" : "ITEM-1", "itemData" : { "DOI" : "10.1109/IEEM.2016.7798002", "ISBN" : "9781509036646", "author" : [ { "dropping-particle" : "", "family" : "Guerra", "given" : "L", "non-dropping-particle" : "", "parse-names" : false, "suffix" : "" }, { "dropping-particle" : "", "family" : "Sousa", "given" : "S D", "non-dropping-particle" : "", "parse-names" : false, "suffix" : "" }, { "dropping-particle" : "", "family" : "Nunes", "given" : "E P", "non-dropping-particle" : "", "parse-names" : false, "suffix" : "" } ], "id" : "ITEM-1", "issued" : { "date-parts" : [ [ "2016" ] ] }, "language" : "English", "page" : "876", "title" : "2016 IEEE International Conference on Industrial Engineering and Engineering Management (IEEM), Industrial Engineering and Engineering Management (IEEM), 2016 IEEE International Conference on", "type" : "article" }, "uris" : [ "http://www.mendeley.com/documents/?uuid=45c2afa0-78ab-47be-abfa-45e8d27deb20", "http://www.mendeley.com/documents/?uuid=09ebd743-1a3b-4d08-af8f-47315b1cf1f8", "http://www.mendeley.com/documents/?uuid=a935953c-9657-45c6-af1b-9a52549da7dd" ] } ], "mendeley" : { "formattedCitation" : "(Guerra, Sousa, &amp; Nunes, 2016)", "plainTextFormattedCitation" : "(Guerra, Sousa, &amp; Nunes, 2016)", "previouslyFormattedCitation" : "(Guerra, Sousa, &amp; Nunes, 2016)" }, "properties" : { "noteIndex" : 0 }, "schema" : "https://github.com/citation-style-language/schema/raw/master/csl-citation.json" }</w:instrText>
      </w:r>
      <w:r>
        <w:fldChar w:fldCharType="separate"/>
      </w:r>
      <w:r w:rsidRPr="00F51AF4">
        <w:rPr>
          <w:noProof/>
        </w:rPr>
        <w:t>(Guerra, Sousa, &amp; Nunes, 2016)</w:t>
      </w:r>
      <w:r>
        <w:fldChar w:fldCharType="end"/>
      </w:r>
      <w:r>
        <w:t xml:space="preserve">. </w:t>
      </w:r>
      <w:r w:rsidR="00127D9B">
        <w:t>Um SPC é uma técnica poderosa para monitorizar, analisar, gerir e melhorar a performance de processos através da utilização de métodos estatísticos, e permite avaliar a variabilidade existente num determinado processo de produção, assim como permite disparar certas ações de controlo.</w:t>
      </w:r>
    </w:p>
    <w:p w14:paraId="0570C61E" w14:textId="2E90CED4" w:rsidR="00F51AF4" w:rsidRDefault="0015308A" w:rsidP="00280B1C">
      <w:r>
        <w:t xml:space="preserve">As principais razões que levaram </w:t>
      </w:r>
      <w:commentRangeStart w:id="79"/>
      <w:r w:rsidR="009E428C">
        <w:t>à</w:t>
      </w:r>
      <w:commentRangeEnd w:id="79"/>
      <w:r w:rsidR="009E428C">
        <w:rPr>
          <w:rStyle w:val="Refdecomentrio"/>
        </w:rPr>
        <w:commentReference w:id="79"/>
      </w:r>
      <w:r>
        <w:t xml:space="preserve"> implementação de automação das operações de garantia de qualidade dos produtos foram: poder ter uma base de dados que agrega todos os dados das medidas tiradas durante processos de produção, melhorar procedimentos de rastreabilidade dos dados, tornar os dados mais confiáveis, aumentar a eficiência do SPC</w:t>
      </w:r>
      <w:r w:rsidR="00127D9B">
        <w:t xml:space="preserve"> </w:t>
      </w:r>
      <w:r>
        <w:t>existente e também a dificuldade que existia em realizarem vários tipos de estudo estatístico.</w:t>
      </w:r>
    </w:p>
    <w:p w14:paraId="6E85C791" w14:textId="21217073" w:rsidR="0015308A" w:rsidRDefault="0015308A" w:rsidP="00280B1C">
      <w:r>
        <w:t>Na implementação de um novo processo de automaç</w:t>
      </w:r>
      <w:r w:rsidR="00785D94">
        <w:t>ão</w:t>
      </w:r>
      <w:r>
        <w:t xml:space="preserve"> é imperativo compreender todos os procedimentos envolvidos, e como tal </w:t>
      </w:r>
      <w:r w:rsidR="00785D94">
        <w:t xml:space="preserve">foi necessário desenvolver um plano de implementação. </w:t>
      </w:r>
      <w:r w:rsidR="009E428C">
        <w:t>Isto envolv</w:t>
      </w:r>
      <w:r w:rsidR="00DB0465">
        <w:t>e</w:t>
      </w:r>
      <w:r w:rsidR="009E428C">
        <w:t xml:space="preserve"> c</w:t>
      </w:r>
      <w:r w:rsidR="00785D94">
        <w:t>onhecer as características dos produtos, conhecer a informação necessária para possibilitar a rastreabilidade dos dados coletados, ou qual o tratamento dado a características críticas da qualidade do produto, foram aspetos a ter em conta dada a sua relevância para o processo.</w:t>
      </w:r>
      <w:r w:rsidR="00B62F93">
        <w:t xml:space="preserve"> Além disto, o plano de implementação envolveu estudar e analisar o software adquirido (Q-DAS devido á sua eficiência em armazenar e analisar dados) para o processo de automação, criar uma equipa multidisciplinar, instalar o hardware necessário e desenhar a interface entre o equipamento de </w:t>
      </w:r>
      <w:r w:rsidR="00127D9B">
        <w:t>monitorização</w:t>
      </w:r>
      <w:r w:rsidR="00B62F93">
        <w:t xml:space="preserve"> e o software.</w:t>
      </w:r>
    </w:p>
    <w:p w14:paraId="5C5928B5" w14:textId="27737467" w:rsidR="00B22E6B" w:rsidRDefault="00B22E6B" w:rsidP="00280B1C">
      <w:r>
        <w:t xml:space="preserve">Após implementado o processo de controlo e automação para inspeção da qualidade dos produtos foi possível verificar que houve ganhos no que diz respeito ao tempo para executar tarefas de medição da qualidade, sendo que para a inspeção de um lote de produção houve </w:t>
      </w:r>
      <w:r>
        <w:lastRenderedPageBreak/>
        <w:t>ganhos totais de 1</w:t>
      </w:r>
      <w:r w:rsidR="004C0BCA">
        <w:t>8</w:t>
      </w:r>
      <w:r>
        <w:t xml:space="preserve"> minutos (ver Figura seguinte) em comparação com os procedimentos prévios á </w:t>
      </w:r>
      <w:r w:rsidR="0065524D">
        <w:t>implementação</w:t>
      </w:r>
      <w:r>
        <w:t>.</w:t>
      </w:r>
    </w:p>
    <w:p w14:paraId="1F29183E" w14:textId="77777777" w:rsidR="00B22E6B" w:rsidRDefault="00B22E6B" w:rsidP="00B22E6B">
      <w:pPr>
        <w:keepNext/>
        <w:jc w:val="center"/>
      </w:pPr>
      <w:r>
        <w:rPr>
          <w:noProof/>
          <w:lang w:eastAsia="pt-PT"/>
        </w:rPr>
        <w:drawing>
          <wp:inline distT="0" distB="0" distL="0" distR="0" wp14:anchorId="7D191A60" wp14:editId="2F5E755F">
            <wp:extent cx="3551228" cy="33454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pc1.PNG"/>
                    <pic:cNvPicPr/>
                  </pic:nvPicPr>
                  <pic:blipFill>
                    <a:blip r:embed="rId31">
                      <a:extLst>
                        <a:ext uri="{28A0092B-C50C-407E-A947-70E740481C1C}">
                          <a14:useLocalDpi xmlns:a14="http://schemas.microsoft.com/office/drawing/2010/main" val="0"/>
                        </a:ext>
                      </a:extLst>
                    </a:blip>
                    <a:stretch>
                      <a:fillRect/>
                    </a:stretch>
                  </pic:blipFill>
                  <pic:spPr>
                    <a:xfrm>
                      <a:off x="0" y="0"/>
                      <a:ext cx="3551228" cy="3345470"/>
                    </a:xfrm>
                    <a:prstGeom prst="rect">
                      <a:avLst/>
                    </a:prstGeom>
                  </pic:spPr>
                </pic:pic>
              </a:graphicData>
            </a:graphic>
          </wp:inline>
        </w:drawing>
      </w:r>
    </w:p>
    <w:p w14:paraId="05F521FD" w14:textId="46F4A39D" w:rsidR="007D519D" w:rsidRDefault="00B22E6B" w:rsidP="00B22E6B">
      <w:pPr>
        <w:pStyle w:val="Legenda"/>
        <w:jc w:val="center"/>
      </w:pPr>
      <w:bookmarkStart w:id="80" w:name="_Toc511124778"/>
      <w:r>
        <w:t xml:space="preserve">Figura </w:t>
      </w:r>
      <w:fldSimple w:instr=" SEQ Figura \* ARABIC ">
        <w:r w:rsidR="006F713A">
          <w:rPr>
            <w:noProof/>
          </w:rPr>
          <w:t>18</w:t>
        </w:r>
      </w:fldSimple>
      <w:r w:rsidR="007D519D">
        <w:t xml:space="preserve"> - Ganhos de Tempo.</w:t>
      </w:r>
      <w:bookmarkEnd w:id="80"/>
      <w:r w:rsidR="007D519D">
        <w:t xml:space="preserve"> </w:t>
      </w:r>
    </w:p>
    <w:p w14:paraId="316BE5A4" w14:textId="122A5B76" w:rsidR="00B22E6B" w:rsidRDefault="00B22E6B" w:rsidP="00B22E6B">
      <w:pPr>
        <w:pStyle w:val="Legenda"/>
        <w:jc w:val="center"/>
      </w:pPr>
      <w:r>
        <w:t xml:space="preserve">Fonte: </w:t>
      </w:r>
      <w:r>
        <w:fldChar w:fldCharType="begin" w:fldLock="1"/>
      </w:r>
      <w:r w:rsidR="00F60F59">
        <w:instrText>ADDIN CSL_CITATION { "citationItems" : [ { "id" : "ITEM-1", "itemData" : { "DOI" : "10.1109/IEEM.2016.7798002", "ISBN" : "9781509036646", "author" : [ { "dropping-particle" : "", "family" : "Guerra", "given" : "L", "non-dropping-particle" : "", "parse-names" : false, "suffix" : "" }, { "dropping-particle" : "", "family" : "Sousa", "given" : "S D", "non-dropping-particle" : "", "parse-names" : false, "suffix" : "" }, { "dropping-particle" : "", "family" : "Nunes", "given" : "E P", "non-dropping-particle" : "", "parse-names" : false, "suffix" : "" } ], "id" : "ITEM-1", "issued" : { "date-parts" : [ [ "2016" ] ] }, "language" : "English", "page" : "876", "title" : "2016 IEEE International Conference on Industrial Engineering and Engineering Management (IEEM), Industrial Engineering and Engineering Management (IEEM), 2016 IEEE International Conference on", "type" : "article" }, "uris" : [ "http://www.mendeley.com/documents/?uuid=a935953c-9657-45c6-af1b-9a52549da7dd", "http://www.mendeley.com/documents/?uuid=09ebd743-1a3b-4d08-af8f-47315b1cf1f8", "http://www.mendeley.com/documents/?uuid=45c2afa0-78ab-47be-abfa-45e8d27deb20" ] } ], "mendeley" : { "formattedCitation" : "(Guerra et al., 2016)", "plainTextFormattedCitation" : "(Guerra et al., 2016)", "previouslyFormattedCitation" : "(Guerra et al., 2016)" }, "properties" : { "noteIndex" : 0 }, "schema" : "https://github.com/citation-style-language/schema/raw/master/csl-citation.json" }</w:instrText>
      </w:r>
      <w:r>
        <w:fldChar w:fldCharType="separate"/>
      </w:r>
      <w:r w:rsidRPr="00B22E6B">
        <w:rPr>
          <w:b w:val="0"/>
          <w:noProof/>
        </w:rPr>
        <w:t>(Guerra et al., 2016)</w:t>
      </w:r>
      <w:r>
        <w:fldChar w:fldCharType="end"/>
      </w:r>
    </w:p>
    <w:p w14:paraId="57DB93FE" w14:textId="6CCF4F02" w:rsidR="004C0BCA" w:rsidRDefault="004C0BCA" w:rsidP="004C0BCA"/>
    <w:p w14:paraId="1BE6C4C7" w14:textId="664510E1" w:rsidR="00BF2650" w:rsidRDefault="004C0BCA" w:rsidP="00280B1C">
      <w:r>
        <w:t>Considerando que em média esta estação executa 5 inspeções por dia, perfazendo um total de 1125 inspeç</w:t>
      </w:r>
      <w:r w:rsidR="00BF2650">
        <w:t xml:space="preserve">ões anuais, que representam ganhos de 338 horas de produção </w:t>
      </w:r>
      <w:r w:rsidR="00BF2650">
        <w:fldChar w:fldCharType="begin" w:fldLock="1"/>
      </w:r>
      <w:r w:rsidR="00F60F59">
        <w:instrText>ADDIN CSL_CITATION { "citationItems" : [ { "id" : "ITEM-1", "itemData" : { "DOI" : "10.1109/IEEM.2016.7798002", "ISBN" : "9781509036646", "author" : [ { "dropping-particle" : "", "family" : "Guerra", "given" : "L", "non-dropping-particle" : "", "parse-names" : false, "suffix" : "" }, { "dropping-particle" : "", "family" : "Sousa", "given" : "S D", "non-dropping-particle" : "", "parse-names" : false, "suffix" : "" }, { "dropping-particle" : "", "family" : "Nunes", "given" : "E P", "non-dropping-particle" : "", "parse-names" : false, "suffix" : "" } ], "id" : "ITEM-1", "issued" : { "date-parts" : [ [ "2016" ] ] }, "language" : "English", "page" : "876", "title" : "2016 IEEE International Conference on Industrial Engineering and Engineering Management (IEEM), Industrial Engineering and Engineering Management (IEEM), 2016 IEEE International Conference on", "type" : "article" }, "uris" : [ "http://www.mendeley.com/documents/?uuid=a935953c-9657-45c6-af1b-9a52549da7dd", "http://www.mendeley.com/documents/?uuid=09ebd743-1a3b-4d08-af8f-47315b1cf1f8", "http://www.mendeley.com/documents/?uuid=45c2afa0-78ab-47be-abfa-45e8d27deb20" ] } ], "mendeley" : { "formattedCitation" : "(Guerra et al., 2016)", "plainTextFormattedCitation" : "(Guerra et al., 2016)", "previouslyFormattedCitation" : "(Guerra et al., 2016)" }, "properties" : { "noteIndex" : 0 }, "schema" : "https://github.com/citation-style-language/schema/raw/master/csl-citation.json" }</w:instrText>
      </w:r>
      <w:r w:rsidR="00BF2650">
        <w:fldChar w:fldCharType="separate"/>
      </w:r>
      <w:r w:rsidR="00BF2650" w:rsidRPr="00BF2650">
        <w:rPr>
          <w:noProof/>
        </w:rPr>
        <w:t>(Guerra et al., 2016)</w:t>
      </w:r>
      <w:r w:rsidR="00BF2650">
        <w:fldChar w:fldCharType="end"/>
      </w:r>
      <w:r w:rsidR="00BF2650">
        <w:t>.</w:t>
      </w:r>
    </w:p>
    <w:p w14:paraId="3AA45FAC" w14:textId="24AF641A" w:rsidR="00785D94" w:rsidRDefault="00BF2650" w:rsidP="00280B1C">
      <w:r>
        <w:t xml:space="preserve">Na indústria alimentar também </w:t>
      </w:r>
      <w:r w:rsidR="002F35A1">
        <w:t>tem sido aposta a implementação de sistemas de controlo e automaç</w:t>
      </w:r>
      <w:r w:rsidR="007214BE">
        <w:t>ão. A</w:t>
      </w:r>
      <w:r w:rsidR="00C073D9">
        <w:t xml:space="preserve"> revista “Control Engineering” </w:t>
      </w:r>
      <w:r w:rsidR="00C073D9">
        <w:fldChar w:fldCharType="begin" w:fldLock="1"/>
      </w:r>
      <w:r w:rsidR="00F60F59">
        <w:instrText>ADDIN CSL_CITATION { "citationItems" : [ { "id" : "ITEM-1", "itemData" : { "ISSN" : "00108049", "abstract" : "Food manufacturers need to become more agile and flexible to satisfy the changing and increasingly demanding requirements of retailers and consumers in a market where consumer purchasing intelligence is becoming [...] ", "author" : [ { "dropping-particle" : "", "family" : "Gill", "given" : "Suzanne", "non-dropping-particle" : "", "parse-names" : false, "suffix" : "" } ], "id" : "ITEM-1", "issue" : "4 OP  - Control Engineering. April 2017, Vol. 64 Issue 4, p17, 3 p.", "issued" : { "date-parts" : [ [ "2017" ] ] }, "language" : "English", "page" : "17", "title" : "Easier automation for food production: what will future food manufacturing look like? Control Engineering Europe spoke to some key industry vendors about the future of food production. As the need for skilled labor increases, and regulations require track", "type" : "article-journal", "volume" : "64" }, "uris" : [ "http://www.mendeley.com/documents/?uuid=53184ebd-0dea-43ed-bd61-1d27fcc3c525", "http://www.mendeley.com/documents/?uuid=40ea979b-58e9-452a-bbf3-dacf27e632a0", "http://www.mendeley.com/documents/?uuid=178cfa54-b37e-4f7f-9fa0-5f30077980d1" ] } ], "mendeley" : { "formattedCitation" : "(Gill, 2017)", "plainTextFormattedCitation" : "(Gill, 2017)", "previouslyFormattedCitation" : "(Gill, 2017)" }, "properties" : { "noteIndex" : 0 }, "schema" : "https://github.com/citation-style-language/schema/raw/master/csl-citation.json" }</w:instrText>
      </w:r>
      <w:r w:rsidR="00C073D9">
        <w:fldChar w:fldCharType="separate"/>
      </w:r>
      <w:r w:rsidR="00C073D9" w:rsidRPr="00C073D9">
        <w:rPr>
          <w:noProof/>
        </w:rPr>
        <w:t>(Gill, 2017)</w:t>
      </w:r>
      <w:r w:rsidR="00C073D9">
        <w:fldChar w:fldCharType="end"/>
      </w:r>
      <w:r w:rsidR="007214BE">
        <w:t xml:space="preserve"> relata que a pressão exercida pelos consumidores e pelos retalhistas para que sejam produzidos mais alimentos de forma segura, está a levar a um forte investimento em automação.</w:t>
      </w:r>
    </w:p>
    <w:p w14:paraId="33D9A9E4" w14:textId="6A11299B" w:rsidR="007214BE" w:rsidRDefault="007F2A06" w:rsidP="00280B1C">
      <w:r>
        <w:t>Um outro caso n</w:t>
      </w:r>
      <w:r w:rsidR="007214BE">
        <w:t xml:space="preserve">a indústria </w:t>
      </w:r>
      <w:r w:rsidR="004A0C64">
        <w:t>da pesca</w:t>
      </w:r>
      <w:r w:rsidR="007214BE">
        <w:t xml:space="preserve"> </w:t>
      </w:r>
      <w:r w:rsidR="004A0C64">
        <w:t xml:space="preserve">onde foi </w:t>
      </w:r>
      <w:r w:rsidR="00205104">
        <w:t>proposta a</w:t>
      </w:r>
      <w:r w:rsidR="004A0C64">
        <w:t xml:space="preserve"> introdução de soluções de automação no </w:t>
      </w:r>
      <w:r>
        <w:t xml:space="preserve">processo de </w:t>
      </w:r>
      <w:r w:rsidR="004A0C64">
        <w:t xml:space="preserve">embalamento e paletização que é realizado no fim da linha de processamento de salmão de uma empresa baseada na Noruega </w:t>
      </w:r>
      <w:r w:rsidR="004A0C64">
        <w:fldChar w:fldCharType="begin" w:fldLock="1"/>
      </w:r>
      <w:r w:rsidR="00F60F59">
        <w:instrText>ADDIN CSL_CITATION { "citationItems" : [ { "id" : "ITEM-1", "itemData" : { "DOI" : "10.1109/SII.2016.7844080", "ISBN" : "9781509033294", "author" : [ { "dropping-particle" : "", "family" : "Kerezovic", "given" : "Tanja", "non-dropping-particle" : "", "parse-names" : false, "suffix" : "" }, { "dropping-particle" : "", "family" : "Sziebig", "given" : "Gabor", "non-dropping-particle" : "", "parse-names" : false, "suffix" : "" } ], "id" : "ITEM-1", "issued" : { "date-parts" : [ [ "2016" ] ] }, "language" : "English", "page" : "694", "title" : "2016 IEEE/SICE International Symposium on System Integration (SII), System Integration (SII), 2016 IEEE/SICE International Symposium on", "type" : "article" }, "uris" : [ "http://www.mendeley.com/documents/?uuid=bf21c84e-351c-4fa3-9d7b-dfa04405eb87", "http://www.mendeley.com/documents/?uuid=8f4e30d7-ad7b-42ce-b6b8-66258d9d3968", "http://www.mendeley.com/documents/?uuid=e1584803-34f9-40e3-b2ff-b6fcb1538d9c" ] } ], "mendeley" : { "formattedCitation" : "(Kerezovic &amp; Sziebig, 2016)", "plainTextFormattedCitation" : "(Kerezovic &amp; Sziebig, 2016)", "previouslyFormattedCitation" : "(Kerezovic &amp; Sziebig, 2016)" }, "properties" : { "noteIndex" : 0 }, "schema" : "https://github.com/citation-style-language/schema/raw/master/csl-citation.json" }</w:instrText>
      </w:r>
      <w:r w:rsidR="004A0C64">
        <w:fldChar w:fldCharType="separate"/>
      </w:r>
      <w:r w:rsidR="004A0C64" w:rsidRPr="004A0C64">
        <w:rPr>
          <w:noProof/>
        </w:rPr>
        <w:t>(Kerezovic &amp; Sziebig, 2016)</w:t>
      </w:r>
      <w:r w:rsidR="004A0C64">
        <w:fldChar w:fldCharType="end"/>
      </w:r>
      <w:r w:rsidR="004A0C64">
        <w:t xml:space="preserve">. Devido á expansão da empresa, novas instalações estão em construção e faz parte dos planos da mesma investir em soluções tecnológicas modernas que tragam qualidade e velocidade </w:t>
      </w:r>
      <w:r>
        <w:t>ao</w:t>
      </w:r>
      <w:r w:rsidR="004A0C64">
        <w:t xml:space="preserve"> processamento do peixe, assim como redução do trabalho manual e respetivos custos.</w:t>
      </w:r>
    </w:p>
    <w:p w14:paraId="74300BDA" w14:textId="2D4F5C1F" w:rsidR="00612EBD" w:rsidRDefault="00612EBD" w:rsidP="00280B1C">
      <w:r>
        <w:lastRenderedPageBreak/>
        <w:t xml:space="preserve">O embalamento e paletização </w:t>
      </w:r>
      <w:r w:rsidR="009E428C">
        <w:t xml:space="preserve">(“palletization”) </w:t>
      </w:r>
      <w:r>
        <w:t xml:space="preserve">de fim de </w:t>
      </w:r>
      <w:r w:rsidR="00501FE1">
        <w:t xml:space="preserve">linha </w:t>
      </w:r>
      <w:r>
        <w:t>inclui várias ações como carregar filetes para caixas abertas, pesar, fechar e catalogar as caixas, passar as caixas por detetor de metais e paletiz</w:t>
      </w:r>
      <w:r w:rsidR="00BF34E5">
        <w:t xml:space="preserve">ar os produtos. Estas ações </w:t>
      </w:r>
      <w:r>
        <w:t>até á proposta de solução de automação eram executadas manualmente.</w:t>
      </w:r>
    </w:p>
    <w:p w14:paraId="3EB33737" w14:textId="47429A4B" w:rsidR="00612EBD" w:rsidRDefault="00612EBD" w:rsidP="00280B1C">
      <w:r>
        <w:t>A solução proposta consistia numa linha automatizada capaz de abrir, fechar, pesar, catalog</w:t>
      </w:r>
      <w:r w:rsidR="00501FE1">
        <w:t>ar e paletizar as caixas, como é</w:t>
      </w:r>
      <w:r>
        <w:t xml:space="preserve"> possível verificar na Figura seguinte.</w:t>
      </w:r>
    </w:p>
    <w:p w14:paraId="1B8C746F" w14:textId="77777777" w:rsidR="00612EBD" w:rsidRDefault="00612EBD" w:rsidP="00612EBD">
      <w:pPr>
        <w:keepNext/>
        <w:jc w:val="center"/>
      </w:pPr>
      <w:r>
        <w:rPr>
          <w:noProof/>
          <w:lang w:eastAsia="pt-PT"/>
        </w:rPr>
        <w:drawing>
          <wp:inline distT="0" distB="0" distL="0" distR="0" wp14:anchorId="52E710D9" wp14:editId="410CA710">
            <wp:extent cx="4038950" cy="286536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shery.PNG"/>
                    <pic:cNvPicPr/>
                  </pic:nvPicPr>
                  <pic:blipFill>
                    <a:blip r:embed="rId32">
                      <a:extLst>
                        <a:ext uri="{28A0092B-C50C-407E-A947-70E740481C1C}">
                          <a14:useLocalDpi xmlns:a14="http://schemas.microsoft.com/office/drawing/2010/main" val="0"/>
                        </a:ext>
                      </a:extLst>
                    </a:blip>
                    <a:stretch>
                      <a:fillRect/>
                    </a:stretch>
                  </pic:blipFill>
                  <pic:spPr>
                    <a:xfrm>
                      <a:off x="0" y="0"/>
                      <a:ext cx="4038950" cy="2865368"/>
                    </a:xfrm>
                    <a:prstGeom prst="rect">
                      <a:avLst/>
                    </a:prstGeom>
                  </pic:spPr>
                </pic:pic>
              </a:graphicData>
            </a:graphic>
          </wp:inline>
        </w:drawing>
      </w:r>
    </w:p>
    <w:p w14:paraId="247B4213" w14:textId="6A113BE0" w:rsidR="007D519D" w:rsidRDefault="00612EBD" w:rsidP="00612EBD">
      <w:pPr>
        <w:pStyle w:val="Legenda"/>
        <w:jc w:val="center"/>
      </w:pPr>
      <w:bookmarkStart w:id="81" w:name="_Toc511124779"/>
      <w:r>
        <w:t xml:space="preserve">Figura </w:t>
      </w:r>
      <w:fldSimple w:instr=" SEQ Figura \* ARABIC ">
        <w:r w:rsidR="006F713A">
          <w:rPr>
            <w:noProof/>
          </w:rPr>
          <w:t>19</w:t>
        </w:r>
      </w:fldSimple>
      <w:r>
        <w:t xml:space="preserve"> - Linha de Paletização Automatizada</w:t>
      </w:r>
      <w:r w:rsidR="007D519D">
        <w:t>.</w:t>
      </w:r>
      <w:bookmarkEnd w:id="81"/>
      <w:r w:rsidR="007D519D">
        <w:t xml:space="preserve"> </w:t>
      </w:r>
    </w:p>
    <w:p w14:paraId="4654545F" w14:textId="0D4FA259" w:rsidR="00612EBD" w:rsidRDefault="007D519D" w:rsidP="00612EBD">
      <w:pPr>
        <w:pStyle w:val="Legenda"/>
        <w:jc w:val="center"/>
      </w:pPr>
      <w:r>
        <w:t>Fonte:</w:t>
      </w:r>
      <w:r w:rsidR="00612EBD">
        <w:t xml:space="preserve"> </w:t>
      </w:r>
      <w:r w:rsidR="00612EBD">
        <w:fldChar w:fldCharType="begin" w:fldLock="1"/>
      </w:r>
      <w:r w:rsidR="00F60F59">
        <w:instrText>ADDIN CSL_CITATION { "citationItems" : [ { "id" : "ITEM-1", "itemData" : { "DOI" : "10.1109/SII.2016.7844080", "ISBN" : "9781509033294", "author" : [ { "dropping-particle" : "", "family" : "Kerezovic", "given" : "Tanja", "non-dropping-particle" : "", "parse-names" : false, "suffix" : "" }, { "dropping-particle" : "", "family" : "Sziebig", "given" : "Gabor", "non-dropping-particle" : "", "parse-names" : false, "suffix" : "" } ], "id" : "ITEM-1", "issued" : { "date-parts" : [ [ "2016" ] ] }, "language" : "English", "page" : "694", "title" : "2016 IEEE/SICE International Symposium on System Integration (SII), System Integration (SII), 2016 IEEE/SICE International Symposium on", "type" : "article" }, "uris" : [ "http://www.mendeley.com/documents/?uuid=e1584803-34f9-40e3-b2ff-b6fcb1538d9c", "http://www.mendeley.com/documents/?uuid=8f4e30d7-ad7b-42ce-b6b8-66258d9d3968", "http://www.mendeley.com/documents/?uuid=bf21c84e-351c-4fa3-9d7b-dfa04405eb87" ] } ], "mendeley" : { "formattedCitation" : "(Kerezovic &amp; Sziebig, 2016)", "plainTextFormattedCitation" : "(Kerezovic &amp; Sziebig, 2016)", "previouslyFormattedCitation" : "(Kerezovic &amp; Sziebig, 2016)" }, "properties" : { "noteIndex" : 0 }, "schema" : "https://github.com/citation-style-language/schema/raw/master/csl-citation.json" }</w:instrText>
      </w:r>
      <w:r w:rsidR="00612EBD">
        <w:fldChar w:fldCharType="separate"/>
      </w:r>
      <w:r w:rsidR="00612EBD" w:rsidRPr="00612EBD">
        <w:rPr>
          <w:b w:val="0"/>
          <w:noProof/>
        </w:rPr>
        <w:t>(Kerezovic &amp; Sziebig, 2016)</w:t>
      </w:r>
      <w:r w:rsidR="00612EBD">
        <w:fldChar w:fldCharType="end"/>
      </w:r>
    </w:p>
    <w:p w14:paraId="7B3A35BC" w14:textId="437CFA1B" w:rsidR="00612EBD" w:rsidRDefault="00612EBD" w:rsidP="00612EBD"/>
    <w:p w14:paraId="3740FF6F" w14:textId="6687AA98" w:rsidR="00035265" w:rsidRDefault="00612EBD" w:rsidP="00280B1C">
      <w:r>
        <w:t>Antes desta proposta de solução, a linha era capaz de processar 2</w:t>
      </w:r>
      <w:r w:rsidR="00035265">
        <w:t>6</w:t>
      </w:r>
      <w:r>
        <w:t>0 caixas por hora</w:t>
      </w:r>
      <w:r w:rsidR="00035265">
        <w:t>, que resultava em 4.3 caixas por minuto. Com a solução automatizada a estimativa era de 18 a 20 caixas por minuto, que resultava em ganhos de 15.7 a 13.7 caixas por hora.</w:t>
      </w:r>
    </w:p>
    <w:p w14:paraId="35F248D4" w14:textId="071C6DB8" w:rsidR="001F59BA" w:rsidRDefault="001F59BA" w:rsidP="00280B1C">
      <w:r>
        <w:t>Os gran</w:t>
      </w:r>
      <w:r w:rsidR="006160F2">
        <w:t>des armazéns e centros de distri</w:t>
      </w:r>
      <w:r>
        <w:t xml:space="preserve">buição da indústria também têm vindo a </w:t>
      </w:r>
      <w:r w:rsidR="005E7E23">
        <w:t>sentir uma grande necessidade de aposta em</w:t>
      </w:r>
      <w:r>
        <w:t xml:space="preserve"> soluções de automação</w:t>
      </w:r>
      <w:r w:rsidR="005E7E23">
        <w:t>, muito devido a várias tendências nesse nicho de mercado de trabalho.</w:t>
      </w:r>
    </w:p>
    <w:p w14:paraId="75E2246C" w14:textId="2B606DC7" w:rsidR="00041C1E" w:rsidRDefault="00041C1E" w:rsidP="00280B1C">
      <w:r>
        <w:t xml:space="preserve">Em várias regiões dos Estados Unidos a população trabalhadora está a envelhecer rapidamente e dado que o tipo de trabalho de armazém é fisicamente exigente, o número de possíveis trabalhadores torna-se cada vez mais limitado </w:t>
      </w:r>
      <w:r w:rsidR="00AF396C">
        <w:fldChar w:fldCharType="begin" w:fldLock="1"/>
      </w:r>
      <w:r w:rsidR="00F60F59">
        <w:instrText>ADDIN CSL_CITATION { "citationItems" : [ { "id" : "ITEM-1", "itemData" : { "abstract" : "Omnichannel. E-commerce. Labor and workforce issues that run the gamut from dealing with an aging workforce to safety and ergonomics to increasing labor costs and a shortage of manpower. All [...] ", "author" : [ { "dropping-particle" : "", "family" : "Sowinski", "given" : "Lara L", "non-dropping-particle" : "", "parse-names" : false, "suffix" : "" } ], "id" : "ITEM-1", "issue" : "183 OP  - Food Logistics. Jan-Feb, 2017,  Issue 183, p16, 14 p.", "issued" : { "date-parts" : [ [ "2017" ] ] }, "language" : "English", "page" : "16", "title" : "The case for automation: industry experts weigh in on the steps to take and the benefits of greater warehouse automation", "type" : "article" }, "uris" : [ "http://www.mendeley.com/documents/?uuid=cd4a3ca8-12a9-4992-a8c2-1c3d5d7867f8", "http://www.mendeley.com/documents/?uuid=3d825aff-83e8-44bf-9fb3-d8e69e4227e3", "http://www.mendeley.com/documents/?uuid=3a4356c6-bfd7-42dc-9e90-ce8cb3c5c110" ] } ], "mendeley" : { "formattedCitation" : "(Sowinski, 2017)", "plainTextFormattedCitation" : "(Sowinski, 2017)", "previouslyFormattedCitation" : "(Sowinski, 2017)" }, "properties" : { "noteIndex" : 0 }, "schema" : "https://github.com/citation-style-language/schema/raw/master/csl-citation.json" }</w:instrText>
      </w:r>
      <w:r w:rsidR="00AF396C">
        <w:fldChar w:fldCharType="separate"/>
      </w:r>
      <w:r w:rsidR="00AF396C" w:rsidRPr="00AF396C">
        <w:rPr>
          <w:noProof/>
        </w:rPr>
        <w:t>(Sowinski, 2017)</w:t>
      </w:r>
      <w:r w:rsidR="00AF396C">
        <w:fldChar w:fldCharType="end"/>
      </w:r>
      <w:r w:rsidR="00AF396C">
        <w:t>. Ao mesmo tempo o número de nascimentos tem vindo a d</w:t>
      </w:r>
      <w:r w:rsidR="0034536A">
        <w:t>ecrescer, que resulta em menos pessoas a entrarem no mercado de trabalho</w:t>
      </w:r>
      <w:r w:rsidR="00AF396C">
        <w:t>.</w:t>
      </w:r>
    </w:p>
    <w:p w14:paraId="60C7D70C" w14:textId="4F48DBD5" w:rsidR="0034536A" w:rsidRDefault="0034536A" w:rsidP="00280B1C">
      <w:r>
        <w:lastRenderedPageBreak/>
        <w:t>Outro fator chave para a crescente necessidade de soluções de automação é o aumento do custo laboral derivado de novos salários mínimos e o aumento de</w:t>
      </w:r>
      <w:r w:rsidR="004C35FB">
        <w:t xml:space="preserve"> volume de negócios através do </w:t>
      </w:r>
      <w:r w:rsidR="004C35FB" w:rsidRPr="004C35FB">
        <w:rPr>
          <w:i/>
        </w:rPr>
        <w:t>e-commerce</w:t>
      </w:r>
      <w:r w:rsidR="004C35FB">
        <w:t xml:space="preserve"> (comércio online)</w:t>
      </w:r>
      <w:r>
        <w:t>, onde as grandes empresas como a Amazon contratam milhares de trabalhadores de armazém e forçam outras a darem melhores condições para se manterem atrativas.</w:t>
      </w:r>
    </w:p>
    <w:p w14:paraId="52C3765B" w14:textId="0608DEFE" w:rsidR="0034536A" w:rsidRDefault="0034536A" w:rsidP="00280B1C">
      <w:r>
        <w:t xml:space="preserve">Posto isto, é claro para as empresas que faz todo o sentido tornarem-se o mais independente possíveis destas variabilidades, e como tal, tendem a investir em </w:t>
      </w:r>
      <w:r w:rsidRPr="004C35FB">
        <w:rPr>
          <w:i/>
        </w:rPr>
        <w:t>software</w:t>
      </w:r>
      <w:r>
        <w:t xml:space="preserve"> e soluções mecanizadas, ou até mesmo armazéns 100% automáticos </w:t>
      </w:r>
      <w:r>
        <w:fldChar w:fldCharType="begin" w:fldLock="1"/>
      </w:r>
      <w:r w:rsidR="00F60F59">
        <w:instrText>ADDIN CSL_CITATION { "citationItems" : [ { "id" : "ITEM-1", "itemData" : { "abstract" : "Omnichannel. E-commerce. Labor and workforce issues that run the gamut from dealing with an aging workforce to safety and ergonomics to increasing labor costs and a shortage of manpower. All [...] ", "author" : [ { "dropping-particle" : "", "family" : "Sowinski", "given" : "Lara L", "non-dropping-particle" : "", "parse-names" : false, "suffix" : "" } ], "id" : "ITEM-1", "issue" : "183 OP  - Food Logistics. Jan-Feb, 2017,  Issue 183, p16, 14 p.", "issued" : { "date-parts" : [ [ "2017" ] ] }, "language" : "English", "page" : "16", "title" : "The case for automation: industry experts weigh in on the steps to take and the benefits of greater warehouse automation", "type" : "article" }, "uris" : [ "http://www.mendeley.com/documents/?uuid=3a4356c6-bfd7-42dc-9e90-ce8cb3c5c110", "http://www.mendeley.com/documents/?uuid=3d825aff-83e8-44bf-9fb3-d8e69e4227e3", "http://www.mendeley.com/documents/?uuid=cd4a3ca8-12a9-4992-a8c2-1c3d5d7867f8" ] } ], "mendeley" : { "formattedCitation" : "(Sowinski, 2017)", "plainTextFormattedCitation" : "(Sowinski, 2017)", "previouslyFormattedCitation" : "(Sowinski, 2017)" }, "properties" : { "noteIndex" : 0 }, "schema" : "https://github.com/citation-style-language/schema/raw/master/csl-citation.json" }</w:instrText>
      </w:r>
      <w:r>
        <w:fldChar w:fldCharType="separate"/>
      </w:r>
      <w:r w:rsidRPr="0034536A">
        <w:rPr>
          <w:noProof/>
        </w:rPr>
        <w:t>(Sowinski, 2017)</w:t>
      </w:r>
      <w:r>
        <w:fldChar w:fldCharType="end"/>
      </w:r>
      <w:r>
        <w:t>.</w:t>
      </w:r>
    </w:p>
    <w:p w14:paraId="61A6C245" w14:textId="162429DF" w:rsidR="00B17D68" w:rsidRDefault="00B17D68">
      <w:pPr>
        <w:spacing w:after="200"/>
        <w:rPr>
          <w:iCs/>
          <w:smallCaps/>
          <w:spacing w:val="5"/>
          <w:sz w:val="26"/>
          <w:szCs w:val="26"/>
        </w:rPr>
      </w:pPr>
    </w:p>
    <w:p w14:paraId="22330001" w14:textId="12870A67" w:rsidR="00D960C7" w:rsidRDefault="00B616E4" w:rsidP="003E09F6">
      <w:pPr>
        <w:pStyle w:val="Cabealho3"/>
        <w:ind w:firstLine="708"/>
        <w:rPr>
          <w:i w:val="0"/>
        </w:rPr>
      </w:pPr>
      <w:bookmarkStart w:id="82" w:name="_Toc511124552"/>
      <w:r w:rsidRPr="00F81B92">
        <w:rPr>
          <w:i w:val="0"/>
        </w:rPr>
        <w:t>2.</w:t>
      </w:r>
      <w:r>
        <w:rPr>
          <w:i w:val="0"/>
        </w:rPr>
        <w:t>6</w:t>
      </w:r>
      <w:r w:rsidRPr="00F81B92">
        <w:rPr>
          <w:i w:val="0"/>
        </w:rPr>
        <w:t>.</w:t>
      </w:r>
      <w:r>
        <w:rPr>
          <w:i w:val="0"/>
        </w:rPr>
        <w:t>2</w:t>
      </w:r>
      <w:r w:rsidRPr="00F81B92">
        <w:rPr>
          <w:i w:val="0"/>
        </w:rPr>
        <w:t xml:space="preserve"> </w:t>
      </w:r>
      <w:r>
        <w:rPr>
          <w:i w:val="0"/>
        </w:rPr>
        <w:t>Sistemas Web-Based para Controlo e Automação</w:t>
      </w:r>
      <w:bookmarkEnd w:id="82"/>
    </w:p>
    <w:p w14:paraId="382D6A5A" w14:textId="71A76D94" w:rsidR="00D960C7" w:rsidRDefault="00D960C7" w:rsidP="00280B1C">
      <w:r>
        <w:t>A evolução tecnológica leva a que haja cada vez mais convergência entre o mundo das Tecnologias de Informação e a Automação. São cada vez mais os casos de sucesso de aplicabilidade de TI em Automação.</w:t>
      </w:r>
    </w:p>
    <w:p w14:paraId="3F23C9BE" w14:textId="59F67581" w:rsidR="00E84665" w:rsidRDefault="00E84665" w:rsidP="00280B1C">
      <w:r>
        <w:t xml:space="preserve">Um caso de estudo onde foi utilizado um PLC como um servidor web permitiu monitorizar remotamente um processo </w:t>
      </w:r>
      <w:r w:rsidR="00B6628A">
        <w:t>físico</w:t>
      </w:r>
      <w:r>
        <w:t xml:space="preserve"> </w:t>
      </w:r>
      <w:r>
        <w:fldChar w:fldCharType="begin" w:fldLock="1"/>
      </w:r>
      <w:r w:rsidR="00F60F59">
        <w:instrText>ADDIN CSL_CITATION { "citationItems" : [ { "id" : "ITEM-1", "itemData" : { "DOI" : "10.1109/CarpathianCC.2013.6560527", "ISBN" : "9781467344890", "author" : [ { "dropping-particle" : "", "family" : "Kacur", "given" : "J", "non-dropping-particle" : "", "parse-names" : false, "suffix" : "" }, { "dropping-particle" : "", "family" : "Durdan", "given" : "M", "non-dropping-particle" : "", "parse-names" : false, "suffix" : "" }, { "dropping-particle" : "", "family" : "Laciak", "given" : "M", "non-dropping-particle" : "", "parse-names" : false, "suffix" : "" } ], "id" : "ITEM-1", "issued" : { "date-parts" : [ [ "2013" ] ] }, "language" : "English", "page" : "144", "title" : "Proceedings of the 14th International Carpathian Control Conference (ICCC), Carpathian Control Conference (ICCC), 2013 14th International", "type" : "article" }, "uris" : [ "http://www.mendeley.com/documents/?uuid=c6ddd33c-02c8-4f56-9f61-8551fc26e5bb" ] } ], "mendeley" : { "formattedCitation" : "(Kacur, Durdan, &amp; Laciak, 2013)", "plainTextFormattedCitation" : "(Kacur, Durdan, &amp; Laciak, 2013)", "previouslyFormattedCitation" : "(Kacur, Durdan, &amp; Laciak, 2013)" }, "properties" : { "noteIndex" : 0 }, "schema" : "https://github.com/citation-style-language/schema/raw/master/csl-citation.json" }</w:instrText>
      </w:r>
      <w:r>
        <w:fldChar w:fldCharType="separate"/>
      </w:r>
      <w:r w:rsidRPr="00E84665">
        <w:rPr>
          <w:noProof/>
        </w:rPr>
        <w:t>(Kacur, Durdan, &amp; Laciak, 2013)</w:t>
      </w:r>
      <w:r>
        <w:fldChar w:fldCharType="end"/>
      </w:r>
      <w:r>
        <w:t>.</w:t>
      </w:r>
    </w:p>
    <w:p w14:paraId="77F2441F" w14:textId="218BA28F" w:rsidR="005B08CB" w:rsidRDefault="005B08CB" w:rsidP="00280B1C">
      <w:r>
        <w:t xml:space="preserve">Tirando partido das capacidades das tecnologias web, a monitorização pode ser feita de forma remota, em qualquer ponto do planeta desde que com acesso á internet. Neste caso, 2 processos </w:t>
      </w:r>
      <w:r w:rsidR="00B6628A">
        <w:t>físicos</w:t>
      </w:r>
      <w:r>
        <w:t xml:space="preserve"> foram utilizados como objetivo p</w:t>
      </w:r>
      <w:r w:rsidR="00BF34E5">
        <w:t>ara a monitorização remota: enr</w:t>
      </w:r>
      <w:r>
        <w:t>olamento de bobinas de</w:t>
      </w:r>
      <w:r w:rsidR="00A63A08">
        <w:t xml:space="preserve"> aço e a gaseificação do carv</w:t>
      </w:r>
      <w:r w:rsidR="00C62FE6">
        <w:t>ão e em ambos foram monitorizado</w:t>
      </w:r>
      <w:r w:rsidR="00A63A08">
        <w:t>s valores relativos á temperatura.</w:t>
      </w:r>
    </w:p>
    <w:p w14:paraId="6B983066" w14:textId="29740EC8" w:rsidR="00A63A08" w:rsidRDefault="00A63A08" w:rsidP="00280B1C">
      <w:r>
        <w:t>De uma forma resumida o sistema consistia em sensores de temperatura junto do processo físico (a uma distância de segurança e onde fossem garantidas todas as condições necessárias) e ligados ao PLC através de fio elétrico.</w:t>
      </w:r>
      <w:r w:rsidR="00C520F3">
        <w:t xml:space="preserve"> No PLC constavam todas as variáveis relativas ao processo como</w:t>
      </w:r>
      <w:r w:rsidR="00D91FE0">
        <w:t xml:space="preserve"> as temperaturas, pressões, etc, </w:t>
      </w:r>
      <w:r w:rsidR="00C520F3">
        <w:t xml:space="preserve">e também uma página web (e servidor web) onde disponibilizavam esta informação. O PLC estava também ligado a um </w:t>
      </w:r>
      <w:r w:rsidR="00C520F3" w:rsidRPr="00EA17AF">
        <w:rPr>
          <w:i/>
        </w:rPr>
        <w:t>router</w:t>
      </w:r>
      <w:r w:rsidR="00C520F3">
        <w:t xml:space="preserve"> que permitia a partilha da página web através do protocolo HTTP e também disponibilizava a informação a um cliente local através de uma aplicação </w:t>
      </w:r>
      <w:r w:rsidR="00C520F3" w:rsidRPr="00EA17AF">
        <w:rPr>
          <w:i/>
        </w:rPr>
        <w:t>desktop</w:t>
      </w:r>
      <w:r w:rsidR="00C520F3">
        <w:t xml:space="preserve"> desenvolvida em Java.</w:t>
      </w:r>
    </w:p>
    <w:p w14:paraId="7081AB35" w14:textId="77777777" w:rsidR="00C520F3" w:rsidRDefault="00C520F3" w:rsidP="00D960C7"/>
    <w:p w14:paraId="5E0F2D79" w14:textId="77777777" w:rsidR="00A63A08" w:rsidRDefault="00A63A08" w:rsidP="00A63A08">
      <w:pPr>
        <w:keepNext/>
        <w:jc w:val="center"/>
      </w:pPr>
      <w:r>
        <w:rPr>
          <w:noProof/>
          <w:lang w:eastAsia="pt-PT"/>
        </w:rPr>
        <w:lastRenderedPageBreak/>
        <w:drawing>
          <wp:inline distT="0" distB="0" distL="0" distR="0" wp14:anchorId="10616B0E" wp14:editId="3F9468A7">
            <wp:extent cx="4846320" cy="292255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kacur1.PNG"/>
                    <pic:cNvPicPr/>
                  </pic:nvPicPr>
                  <pic:blipFill>
                    <a:blip r:embed="rId33">
                      <a:extLst>
                        <a:ext uri="{28A0092B-C50C-407E-A947-70E740481C1C}">
                          <a14:useLocalDpi xmlns:a14="http://schemas.microsoft.com/office/drawing/2010/main" val="0"/>
                        </a:ext>
                      </a:extLst>
                    </a:blip>
                    <a:stretch>
                      <a:fillRect/>
                    </a:stretch>
                  </pic:blipFill>
                  <pic:spPr>
                    <a:xfrm>
                      <a:off x="0" y="0"/>
                      <a:ext cx="4852990" cy="2926578"/>
                    </a:xfrm>
                    <a:prstGeom prst="rect">
                      <a:avLst/>
                    </a:prstGeom>
                  </pic:spPr>
                </pic:pic>
              </a:graphicData>
            </a:graphic>
          </wp:inline>
        </w:drawing>
      </w:r>
    </w:p>
    <w:p w14:paraId="2D47BD46" w14:textId="125B6EAE" w:rsidR="007D519D" w:rsidRDefault="00A63A08" w:rsidP="00A63A08">
      <w:pPr>
        <w:pStyle w:val="Legenda"/>
        <w:jc w:val="center"/>
      </w:pPr>
      <w:bookmarkStart w:id="83" w:name="_Toc511124780"/>
      <w:r w:rsidRPr="00C520F3">
        <w:t xml:space="preserve">Figura </w:t>
      </w:r>
      <w:r>
        <w:fldChar w:fldCharType="begin"/>
      </w:r>
      <w:r w:rsidRPr="00C520F3">
        <w:instrText xml:space="preserve"> SEQ Figura \* ARABIC </w:instrText>
      </w:r>
      <w:r>
        <w:fldChar w:fldCharType="separate"/>
      </w:r>
      <w:r w:rsidR="006F713A">
        <w:rPr>
          <w:noProof/>
        </w:rPr>
        <w:t>20</w:t>
      </w:r>
      <w:r>
        <w:fldChar w:fldCharType="end"/>
      </w:r>
      <w:r w:rsidRPr="00C520F3">
        <w:t xml:space="preserve"> </w:t>
      </w:r>
      <w:r w:rsidR="00C520F3" w:rsidRPr="00C520F3">
        <w:t>–</w:t>
      </w:r>
      <w:r w:rsidRPr="00C520F3">
        <w:t xml:space="preserve"> Ar</w:t>
      </w:r>
      <w:r w:rsidR="00C520F3" w:rsidRPr="00C520F3">
        <w:t>quitetura para monitorizaç</w:t>
      </w:r>
      <w:r w:rsidR="00C520F3">
        <w:t>ão remota dos processos</w:t>
      </w:r>
      <w:r w:rsidRPr="00C520F3">
        <w:t>.</w:t>
      </w:r>
      <w:bookmarkEnd w:id="83"/>
      <w:r w:rsidRPr="00C520F3">
        <w:t xml:space="preserve"> </w:t>
      </w:r>
    </w:p>
    <w:p w14:paraId="60C16B7D" w14:textId="0518C2B1" w:rsidR="00A63A08" w:rsidRPr="00C520F3" w:rsidRDefault="00A63A08" w:rsidP="00A63A08">
      <w:pPr>
        <w:pStyle w:val="Legenda"/>
        <w:jc w:val="center"/>
      </w:pPr>
      <w:r w:rsidRPr="00C520F3">
        <w:t xml:space="preserve">Fonte: </w:t>
      </w:r>
      <w:r>
        <w:rPr>
          <w:lang w:val="en-US"/>
        </w:rPr>
        <w:fldChar w:fldCharType="begin" w:fldLock="1"/>
      </w:r>
      <w:r w:rsidR="00F60F59">
        <w:instrText>ADDIN CSL_CITATION { "citationItems" : [ { "id" : "ITEM-1", "itemData" : { "DOI" : "10.1109/CarpathianCC.2013.6560527", "ISBN" : "9781467344890", "author" : [ { "dropping-particle" : "", "family" : "Kacur", "given" : "J", "non-dropping-particle" : "", "parse-names" : false, "suffix" : "" }, { "dropping-particle" : "", "family" : "Durdan", "given" : "M", "non-dropping-particle" : "", "parse-names" : false, "suffix" : "" }, { "dropping-particle" : "", "family" : "Laciak", "given" : "M", "non-dropping-particle" : "", "parse-names" : false, "suffix" : "" } ], "id" : "ITEM-1", "issued" : { "date-parts" : [ [ "2013" ] ] }, "language" : "English", "page" : "144", "title" : "Proceedings of the 14th International Carpathian Control Conference (ICCC), Carpathian Control Conference (ICCC), 2013 14th International", "type" : "article" }, "uris" : [ "http://www.mendeley.com/documents/?uuid=c6ddd33c-02c8-4f56-9f61-8551fc26e5bb" ] } ], "mendeley" : { "formattedCitation" : "(Kacur et al., 2013)", "plainTextFormattedCitation" : "(Kacur et al., 2013)", "previouslyFormattedCitation" : "(Kacur et al., 2013)" }, "properties" : { "noteIndex" : 0 }, "schema" : "https://github.com/citation-style-language/schema/raw/master/csl-citation.json" }</w:instrText>
      </w:r>
      <w:r>
        <w:rPr>
          <w:lang w:val="en-US"/>
        </w:rPr>
        <w:fldChar w:fldCharType="separate"/>
      </w:r>
      <w:r w:rsidRPr="00C520F3">
        <w:rPr>
          <w:b w:val="0"/>
          <w:noProof/>
        </w:rPr>
        <w:t>(Kacur et al., 2013)</w:t>
      </w:r>
      <w:r>
        <w:rPr>
          <w:lang w:val="en-US"/>
        </w:rPr>
        <w:fldChar w:fldCharType="end"/>
      </w:r>
    </w:p>
    <w:p w14:paraId="4536A34B" w14:textId="6E4905DB" w:rsidR="00D960C7" w:rsidRDefault="00D960C7" w:rsidP="00D960C7"/>
    <w:p w14:paraId="691DBEF6" w14:textId="37C7D161" w:rsidR="006556C0" w:rsidRDefault="006556C0" w:rsidP="00280B1C">
      <w:r>
        <w:t xml:space="preserve">Na primeira abordagem, uma página web foi desenvolvida com as tecnologias HTML, ASP e Javascript. Esta era atualizada dinamicamente e para aceder á mesma de forma remota bastava um </w:t>
      </w:r>
      <w:r w:rsidRPr="00EA17AF">
        <w:rPr>
          <w:i/>
        </w:rPr>
        <w:t>browser</w:t>
      </w:r>
      <w:r>
        <w:t xml:space="preserve"> onde se colocava o endereço da página e conexão á internet.</w:t>
      </w:r>
    </w:p>
    <w:p w14:paraId="07B84657" w14:textId="0BFB56EE" w:rsidR="006556C0" w:rsidRDefault="006556C0" w:rsidP="00280B1C">
      <w:r>
        <w:t xml:space="preserve">Na segunda abordagem foi desenvolvida uma aplicação </w:t>
      </w:r>
      <w:r w:rsidRPr="00EA17AF">
        <w:rPr>
          <w:i/>
        </w:rPr>
        <w:t>desktop</w:t>
      </w:r>
      <w:r>
        <w:t xml:space="preserve"> em Java que permitia monitorizar diretamente as variáveis do processo. Aqui não era necessário o </w:t>
      </w:r>
      <w:r w:rsidRPr="00EA17AF">
        <w:rPr>
          <w:i/>
        </w:rPr>
        <w:t>browser</w:t>
      </w:r>
      <w:r>
        <w:t xml:space="preserve"> mas era necessário ter o Java instalado.</w:t>
      </w:r>
    </w:p>
    <w:p w14:paraId="76EB89C8" w14:textId="7C5052C2" w:rsidR="00F176B1" w:rsidRDefault="006556C0" w:rsidP="00280B1C">
      <w:r>
        <w:t xml:space="preserve">Como servidor web foi utilizado o que vem </w:t>
      </w:r>
      <w:r w:rsidR="00F176B1">
        <w:t>integrado</w:t>
      </w:r>
      <w:r>
        <w:t xml:space="preserve"> no PLC do fabricante B&amp;R e com a plataforma </w:t>
      </w:r>
      <w:r w:rsidR="00F176B1">
        <w:t>Automation Runtime SG4.</w:t>
      </w:r>
    </w:p>
    <w:p w14:paraId="3083E047" w14:textId="42C4FE4F" w:rsidR="00F176B1" w:rsidRDefault="00F176B1" w:rsidP="00280B1C">
      <w:r>
        <w:t xml:space="preserve">Desta forma </w:t>
      </w:r>
      <w:r w:rsidR="00B10E93">
        <w:t>foi</w:t>
      </w:r>
      <w:r>
        <w:t xml:space="preserve"> possível monitorizar remotamente, coletar dados, processar dados coletados remotamente, configurar parâmetros do processo, etc.</w:t>
      </w:r>
    </w:p>
    <w:p w14:paraId="025AAFC1" w14:textId="5078303F" w:rsidR="00F176B1" w:rsidRDefault="00F176B1" w:rsidP="00280B1C">
      <w:r>
        <w:t xml:space="preserve">O resultado da implementação da página web para monitorização do processo de </w:t>
      </w:r>
      <w:r w:rsidR="006160F2">
        <w:t>enrolamento</w:t>
      </w:r>
      <w:r>
        <w:t xml:space="preserve"> de bobinas de aço foi o da figura seguinte.</w:t>
      </w:r>
    </w:p>
    <w:p w14:paraId="2DDFC96A" w14:textId="77777777" w:rsidR="00C12A70" w:rsidRDefault="00C12A70" w:rsidP="00D960C7"/>
    <w:p w14:paraId="4BC5F734" w14:textId="77777777" w:rsidR="00F176B1" w:rsidRDefault="00F176B1" w:rsidP="00F176B1">
      <w:pPr>
        <w:keepNext/>
        <w:jc w:val="center"/>
      </w:pPr>
      <w:r>
        <w:rPr>
          <w:noProof/>
          <w:lang w:eastAsia="pt-PT"/>
        </w:rPr>
        <w:lastRenderedPageBreak/>
        <w:drawing>
          <wp:inline distT="0" distB="0" distL="0" distR="0" wp14:anchorId="2DD02A96" wp14:editId="3308C6FC">
            <wp:extent cx="4792980" cy="395561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eating process visu from plc.PNG"/>
                    <pic:cNvPicPr/>
                  </pic:nvPicPr>
                  <pic:blipFill>
                    <a:blip r:embed="rId34">
                      <a:extLst>
                        <a:ext uri="{28A0092B-C50C-407E-A947-70E740481C1C}">
                          <a14:useLocalDpi xmlns:a14="http://schemas.microsoft.com/office/drawing/2010/main" val="0"/>
                        </a:ext>
                      </a:extLst>
                    </a:blip>
                    <a:stretch>
                      <a:fillRect/>
                    </a:stretch>
                  </pic:blipFill>
                  <pic:spPr>
                    <a:xfrm>
                      <a:off x="0" y="0"/>
                      <a:ext cx="4798659" cy="3960306"/>
                    </a:xfrm>
                    <a:prstGeom prst="rect">
                      <a:avLst/>
                    </a:prstGeom>
                  </pic:spPr>
                </pic:pic>
              </a:graphicData>
            </a:graphic>
          </wp:inline>
        </w:drawing>
      </w:r>
    </w:p>
    <w:p w14:paraId="2F870B5B" w14:textId="5486358B" w:rsidR="007D519D" w:rsidRDefault="00F176B1" w:rsidP="00056543">
      <w:pPr>
        <w:pStyle w:val="Legenda"/>
        <w:jc w:val="center"/>
      </w:pPr>
      <w:bookmarkStart w:id="84" w:name="_Toc511124781"/>
      <w:r>
        <w:t xml:space="preserve">Figura </w:t>
      </w:r>
      <w:fldSimple w:instr=" SEQ Figura \* ARABIC ">
        <w:r w:rsidR="006F713A">
          <w:rPr>
            <w:noProof/>
          </w:rPr>
          <w:t>21</w:t>
        </w:r>
      </w:fldSimple>
      <w:r>
        <w:t xml:space="preserve"> - Página web dinâmica para monitorização.</w:t>
      </w:r>
      <w:bookmarkEnd w:id="84"/>
      <w:r>
        <w:t xml:space="preserve"> </w:t>
      </w:r>
    </w:p>
    <w:p w14:paraId="2FCD8749" w14:textId="78E77186" w:rsidR="00F176B1" w:rsidRPr="00C520F3" w:rsidRDefault="00F176B1" w:rsidP="00056543">
      <w:pPr>
        <w:pStyle w:val="Legenda"/>
        <w:jc w:val="center"/>
      </w:pPr>
      <w:r>
        <w:t xml:space="preserve">Fonte: </w:t>
      </w:r>
      <w:r>
        <w:fldChar w:fldCharType="begin" w:fldLock="1"/>
      </w:r>
      <w:r w:rsidR="00F60F59">
        <w:instrText>ADDIN CSL_CITATION { "citationItems" : [ { "id" : "ITEM-1", "itemData" : { "DOI" : "10.1109/CarpathianCC.2013.6560527", "ISBN" : "9781467344890", "author" : [ { "dropping-particle" : "", "family" : "Kacur", "given" : "J", "non-dropping-particle" : "", "parse-names" : false, "suffix" : "" }, { "dropping-particle" : "", "family" : "Durdan", "given" : "M", "non-dropping-particle" : "", "parse-names" : false, "suffix" : "" }, { "dropping-particle" : "", "family" : "Laciak", "given" : "M", "non-dropping-particle" : "", "parse-names" : false, "suffix" : "" } ], "id" : "ITEM-1", "issued" : { "date-parts" : [ [ "2013" ] ] }, "language" : "English", "page" : "144", "title" : "Proceedings of the 14th International Carpathian Control Conference (ICCC), Carpathian Control Conference (ICCC), 2013 14th International", "type" : "article" }, "uris" : [ "http://www.mendeley.com/documents/?uuid=c6ddd33c-02c8-4f56-9f61-8551fc26e5bb" ] } ], "mendeley" : { "formattedCitation" : "(Kacur et al., 2013)", "plainTextFormattedCitation" : "(Kacur et al., 2013)", "previouslyFormattedCitation" : "(Kacur et al., 2013)" }, "properties" : { "noteIndex" : 0 }, "schema" : "https://github.com/citation-style-language/schema/raw/master/csl-citation.json" }</w:instrText>
      </w:r>
      <w:r>
        <w:fldChar w:fldCharType="separate"/>
      </w:r>
      <w:r w:rsidRPr="00F176B1">
        <w:rPr>
          <w:b w:val="0"/>
          <w:noProof/>
        </w:rPr>
        <w:t>(Kacur et al., 2013)</w:t>
      </w:r>
      <w:r>
        <w:fldChar w:fldCharType="end"/>
      </w:r>
    </w:p>
    <w:p w14:paraId="204D58A1" w14:textId="5420AC50" w:rsidR="00C520F3" w:rsidRDefault="00C520F3" w:rsidP="00D960C7"/>
    <w:p w14:paraId="047F6EA1" w14:textId="00543190" w:rsidR="00831701" w:rsidRDefault="00831701" w:rsidP="00280B1C">
      <w:r>
        <w:t xml:space="preserve">Esta abordagem permite acesso remoto via qualquer dispositivo que tivesse </w:t>
      </w:r>
      <w:r w:rsidRPr="00EA17AF">
        <w:rPr>
          <w:i/>
        </w:rPr>
        <w:t>browser</w:t>
      </w:r>
      <w:r>
        <w:t xml:space="preserve"> instalado, desde portáteis a </w:t>
      </w:r>
      <w:r w:rsidRPr="00EA17AF">
        <w:rPr>
          <w:i/>
        </w:rPr>
        <w:t>tablets</w:t>
      </w:r>
      <w:r>
        <w:t xml:space="preserve"> ou </w:t>
      </w:r>
      <w:r w:rsidRPr="00EA17AF">
        <w:rPr>
          <w:i/>
        </w:rPr>
        <w:t>smartphones</w:t>
      </w:r>
      <w:r>
        <w:t>.</w:t>
      </w:r>
    </w:p>
    <w:p w14:paraId="38FE195C" w14:textId="320A5C3D" w:rsidR="00831701" w:rsidRDefault="00831701" w:rsidP="00280B1C">
      <w:r>
        <w:t>Para monitorização da temperatura do processo de gaseificação o resultado foi o da figura seguinte.</w:t>
      </w:r>
    </w:p>
    <w:p w14:paraId="7188787C" w14:textId="77777777" w:rsidR="00831701" w:rsidRDefault="00831701" w:rsidP="0076658B">
      <w:pPr>
        <w:keepNext/>
        <w:jc w:val="center"/>
      </w:pPr>
      <w:r>
        <w:rPr>
          <w:noProof/>
          <w:lang w:eastAsia="pt-PT"/>
        </w:rPr>
        <w:lastRenderedPageBreak/>
        <w:drawing>
          <wp:inline distT="0" distB="0" distL="0" distR="0" wp14:anchorId="1A334BEA" wp14:editId="75B600E7">
            <wp:extent cx="4625340" cy="391387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javatoplc.PNG"/>
                    <pic:cNvPicPr/>
                  </pic:nvPicPr>
                  <pic:blipFill>
                    <a:blip r:embed="rId35">
                      <a:extLst>
                        <a:ext uri="{28A0092B-C50C-407E-A947-70E740481C1C}">
                          <a14:useLocalDpi xmlns:a14="http://schemas.microsoft.com/office/drawing/2010/main" val="0"/>
                        </a:ext>
                      </a:extLst>
                    </a:blip>
                    <a:stretch>
                      <a:fillRect/>
                    </a:stretch>
                  </pic:blipFill>
                  <pic:spPr>
                    <a:xfrm>
                      <a:off x="0" y="0"/>
                      <a:ext cx="4629848" cy="3917686"/>
                    </a:xfrm>
                    <a:prstGeom prst="rect">
                      <a:avLst/>
                    </a:prstGeom>
                  </pic:spPr>
                </pic:pic>
              </a:graphicData>
            </a:graphic>
          </wp:inline>
        </w:drawing>
      </w:r>
    </w:p>
    <w:p w14:paraId="7C63E3C3" w14:textId="6D415E11" w:rsidR="007D519D" w:rsidRDefault="00831701" w:rsidP="00831701">
      <w:pPr>
        <w:pStyle w:val="Legenda"/>
        <w:jc w:val="center"/>
      </w:pPr>
      <w:bookmarkStart w:id="85" w:name="_Toc511124782"/>
      <w:r>
        <w:t xml:space="preserve">Figura </w:t>
      </w:r>
      <w:fldSimple w:instr=" SEQ Figura \* ARABIC ">
        <w:r w:rsidR="006F713A">
          <w:rPr>
            <w:noProof/>
          </w:rPr>
          <w:t>22</w:t>
        </w:r>
      </w:fldSimple>
      <w:r>
        <w:t xml:space="preserve"> - Aplicação Java para monitorizar temperatura.</w:t>
      </w:r>
      <w:bookmarkEnd w:id="85"/>
      <w:r>
        <w:t xml:space="preserve"> </w:t>
      </w:r>
    </w:p>
    <w:p w14:paraId="52814E46" w14:textId="2C85F469" w:rsidR="00831701" w:rsidRDefault="00831701" w:rsidP="00831701">
      <w:pPr>
        <w:pStyle w:val="Legenda"/>
        <w:jc w:val="center"/>
      </w:pPr>
      <w:r>
        <w:t xml:space="preserve">Fonte: </w:t>
      </w:r>
      <w:r>
        <w:fldChar w:fldCharType="begin" w:fldLock="1"/>
      </w:r>
      <w:r w:rsidR="00F60F59">
        <w:instrText>ADDIN CSL_CITATION { "citationItems" : [ { "id" : "ITEM-1", "itemData" : { "DOI" : "10.1109/CarpathianCC.2013.6560527", "ISBN" : "9781467344890", "author" : [ { "dropping-particle" : "", "family" : "Kacur", "given" : "J", "non-dropping-particle" : "", "parse-names" : false, "suffix" : "" }, { "dropping-particle" : "", "family" : "Durdan", "given" : "M", "non-dropping-particle" : "", "parse-names" : false, "suffix" : "" }, { "dropping-particle" : "", "family" : "Laciak", "given" : "M", "non-dropping-particle" : "", "parse-names" : false, "suffix" : "" } ], "id" : "ITEM-1", "issued" : { "date-parts" : [ [ "2013" ] ] }, "language" : "English", "page" : "144", "title" : "Proceedings of the 14th International Carpathian Control Conference (ICCC), Carpathian Control Conference (ICCC), 2013 14th International", "type" : "article" }, "uris" : [ "http://www.mendeley.com/documents/?uuid=c6ddd33c-02c8-4f56-9f61-8551fc26e5bb" ] } ], "mendeley" : { "formattedCitation" : "(Kacur et al., 2013)", "plainTextFormattedCitation" : "(Kacur et al., 2013)", "previouslyFormattedCitation" : "(Kacur et al., 2013)" }, "properties" : { "noteIndex" : 0 }, "schema" : "https://github.com/citation-style-language/schema/raw/master/csl-citation.json" }</w:instrText>
      </w:r>
      <w:r>
        <w:fldChar w:fldCharType="separate"/>
      </w:r>
      <w:r w:rsidRPr="00831701">
        <w:rPr>
          <w:b w:val="0"/>
          <w:noProof/>
        </w:rPr>
        <w:t>(Kacur et al., 2013)</w:t>
      </w:r>
      <w:r>
        <w:fldChar w:fldCharType="end"/>
      </w:r>
    </w:p>
    <w:p w14:paraId="1B60D931" w14:textId="7F86F1A2" w:rsidR="00831701" w:rsidRDefault="00831701" w:rsidP="00831701"/>
    <w:p w14:paraId="2FE86AC6" w14:textId="0F51876B" w:rsidR="00C520F3" w:rsidRDefault="00831701" w:rsidP="00280B1C">
      <w:r>
        <w:t xml:space="preserve">Como conclusão, o artigo refere que foram utilizadas duas abordagens distintas para monitorização de um processo físico remotamente, uma através da utilização do </w:t>
      </w:r>
      <w:r w:rsidRPr="000950C6">
        <w:rPr>
          <w:i/>
        </w:rPr>
        <w:t>browser</w:t>
      </w:r>
      <w:r>
        <w:t xml:space="preserve"> para acesso, outra através do desenvolvimento de uma aplicação </w:t>
      </w:r>
      <w:r w:rsidRPr="000950C6">
        <w:rPr>
          <w:i/>
        </w:rPr>
        <w:t>desktop</w:t>
      </w:r>
      <w:r>
        <w:t xml:space="preserve"> em Java. Ambas se revelaram um sucesso e podem ser estendidas á monitorização de outros processos físicos.</w:t>
      </w:r>
    </w:p>
    <w:p w14:paraId="4296B4B2" w14:textId="1DBCA9B7" w:rsidR="009A61CD" w:rsidRDefault="009A61CD" w:rsidP="00280B1C">
      <w:r>
        <w:t xml:space="preserve">Outro caso de implementação de um sistema baseado na web para controlo e automação foi apresentado numa conferência de Sistemas e Controlo </w:t>
      </w:r>
      <w:r>
        <w:fldChar w:fldCharType="begin" w:fldLock="1"/>
      </w:r>
      <w:r w:rsidR="00F60F59">
        <w:instrText>ADDIN CSL_CITATION { "citationItems" : [ { "id" : "ITEM-1", "itemData" : { "DOI" : "10.1109/CCA.2016.7587918", "ISBN" : "9781509007554", "author" : [ { "dropping-particle" : "", "family" : "Bermudez-Ortega", "given" : "Julian", "non-dropping-particle" : "", "parse-names" : false, "suffix" : "" }, { "dropping-particle" : "", "family" : "Besada-Portas", "given" : "Eva", "non-dropping-particle" : "", "parse-names" : false, "suffix" : "" }, { "dropping-particle" : "", "family" : "Lopez-Orozco", "given" : "Jose A", "non-dropping-particle" : "", "parse-names" : false, "suffix" : "" }, { "dropping-particle" : "", "family" : "Chacon", "given" : "Jesus", "non-dropping-particle" : "", "parse-names" : false, "suffix" : "" }, { "dropping-particle" : "", "family" : "la Cruz", "given" : "Jesus M", "non-dropping-particle" : "de", "parse-names" : false, "suffix" : "" } ], "id" : "ITEM-1", "issued" : { "date-parts" : [ [ "2016" ] ] }, "language" : "English", "page" : "810", "title" : "2016 IEEE Conference on Control Applications (CCA), Control Applications (CCA), 2016 IEEE Conference on", "type" : "paper-conference" }, "uris" : [ "http://www.mendeley.com/documents/?uuid=199c4e61-7988-4856-9eca-39562edbd9e4" ] } ], "mendeley" : { "formattedCitation" : "(Bermudez-Ortega, Besada-Portas, Lopez-Orozco, Chacon, &amp; de la Cruz, 2016)", "plainTextFormattedCitation" : "(Bermudez-Ortega, Besada-Portas, Lopez-Orozco, Chacon, &amp; de la Cruz, 2016)", "previouslyFormattedCitation" : "(Bermudez-Ortega, Besada-Portas, Lopez-Orozco, Chacon, &amp; de la Cruz, 2016)" }, "properties" : { "noteIndex" : 0 }, "schema" : "https://github.com/citation-style-language/schema/raw/master/csl-citation.json" }</w:instrText>
      </w:r>
      <w:r>
        <w:fldChar w:fldCharType="separate"/>
      </w:r>
      <w:r w:rsidRPr="009A61CD">
        <w:rPr>
          <w:noProof/>
        </w:rPr>
        <w:t>(Bermudez-Ortega, Besada-Portas, Lopez-Orozco, Chacon, &amp; de la Cruz, 2016)</w:t>
      </w:r>
      <w:r>
        <w:fldChar w:fldCharType="end"/>
      </w:r>
      <w:r>
        <w:t xml:space="preserve">, em que foi desenvolvido um sistema baseado em tecnologias web para controlo remoto de PLCs de um laboratório de controlo através de um </w:t>
      </w:r>
      <w:r w:rsidRPr="000950C6">
        <w:rPr>
          <w:i/>
        </w:rPr>
        <w:t>browser</w:t>
      </w:r>
      <w:r>
        <w:t>.</w:t>
      </w:r>
    </w:p>
    <w:p w14:paraId="1829C86A" w14:textId="59AB9547" w:rsidR="009A61CD" w:rsidRDefault="009A61CD" w:rsidP="00280B1C">
      <w:r>
        <w:t xml:space="preserve">O sistema </w:t>
      </w:r>
      <w:r w:rsidR="00346E1B">
        <w:t>consistia</w:t>
      </w:r>
      <w:r>
        <w:t xml:space="preserve"> </w:t>
      </w:r>
      <w:r w:rsidR="00346E1B">
        <w:t>n</w:t>
      </w:r>
      <w:r>
        <w:t xml:space="preserve">um PLC do fabricante Beckhoff com o </w:t>
      </w:r>
      <w:r w:rsidRPr="000950C6">
        <w:rPr>
          <w:i/>
        </w:rPr>
        <w:t>software</w:t>
      </w:r>
      <w:r>
        <w:t xml:space="preserve"> Twincat, que permitia executar experiências de controlo num laboratório.</w:t>
      </w:r>
      <w:r w:rsidR="00346E1B">
        <w:t xml:space="preserve"> Como servidor web foi utilizado o Node.JS que tem uma implementação </w:t>
      </w:r>
      <w:r w:rsidR="00B10E93">
        <w:t>que permite</w:t>
      </w:r>
      <w:r w:rsidR="00346E1B">
        <w:t xml:space="preserve"> conectividade ao Twincat e no </w:t>
      </w:r>
      <w:r w:rsidR="00346E1B" w:rsidRPr="000950C6">
        <w:rPr>
          <w:i/>
        </w:rPr>
        <w:t>frontend</w:t>
      </w:r>
      <w:r w:rsidR="00346E1B">
        <w:t xml:space="preserve"> da aplicação páginas web com recurso á livraria Easy Javascript Simulations (EjsS).</w:t>
      </w:r>
    </w:p>
    <w:p w14:paraId="1C5D9A2B" w14:textId="77777777" w:rsidR="00346E1B" w:rsidRDefault="00346E1B" w:rsidP="00346E1B">
      <w:pPr>
        <w:keepNext/>
        <w:jc w:val="center"/>
      </w:pPr>
      <w:r>
        <w:rPr>
          <w:noProof/>
          <w:lang w:eastAsia="pt-PT"/>
        </w:rPr>
        <w:lastRenderedPageBreak/>
        <w:drawing>
          <wp:inline distT="0" distB="0" distL="0" distR="0" wp14:anchorId="38EA730D" wp14:editId="44F5B050">
            <wp:extent cx="4892040" cy="206723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remotelab1.PNG"/>
                    <pic:cNvPicPr/>
                  </pic:nvPicPr>
                  <pic:blipFill>
                    <a:blip r:embed="rId36">
                      <a:extLst>
                        <a:ext uri="{28A0092B-C50C-407E-A947-70E740481C1C}">
                          <a14:useLocalDpi xmlns:a14="http://schemas.microsoft.com/office/drawing/2010/main" val="0"/>
                        </a:ext>
                      </a:extLst>
                    </a:blip>
                    <a:stretch>
                      <a:fillRect/>
                    </a:stretch>
                  </pic:blipFill>
                  <pic:spPr>
                    <a:xfrm>
                      <a:off x="0" y="0"/>
                      <a:ext cx="4907462" cy="2073751"/>
                    </a:xfrm>
                    <a:prstGeom prst="rect">
                      <a:avLst/>
                    </a:prstGeom>
                  </pic:spPr>
                </pic:pic>
              </a:graphicData>
            </a:graphic>
          </wp:inline>
        </w:drawing>
      </w:r>
    </w:p>
    <w:p w14:paraId="01614319" w14:textId="2833882E" w:rsidR="007D519D" w:rsidRDefault="00346E1B" w:rsidP="00346E1B">
      <w:pPr>
        <w:pStyle w:val="Legenda"/>
        <w:jc w:val="center"/>
      </w:pPr>
      <w:bookmarkStart w:id="86" w:name="_Toc511124783"/>
      <w:r>
        <w:t xml:space="preserve">Figura </w:t>
      </w:r>
      <w:fldSimple w:instr=" SEQ Figura \* ARABIC ">
        <w:r w:rsidR="006F713A">
          <w:rPr>
            <w:noProof/>
          </w:rPr>
          <w:t>23</w:t>
        </w:r>
      </w:fldSimple>
      <w:r>
        <w:t xml:space="preserve"> - Arquitetura do sistema para controlo remoto de laboratório.</w:t>
      </w:r>
      <w:bookmarkEnd w:id="86"/>
      <w:r>
        <w:t xml:space="preserve"> </w:t>
      </w:r>
    </w:p>
    <w:p w14:paraId="16169FC5" w14:textId="4A6342F9" w:rsidR="00346E1B" w:rsidRDefault="00346E1B" w:rsidP="00346E1B">
      <w:pPr>
        <w:pStyle w:val="Legenda"/>
        <w:jc w:val="center"/>
      </w:pPr>
      <w:r>
        <w:t xml:space="preserve">Fonte: </w:t>
      </w:r>
      <w:r>
        <w:fldChar w:fldCharType="begin" w:fldLock="1"/>
      </w:r>
      <w:r w:rsidR="00F60F59">
        <w:instrText>ADDIN CSL_CITATION { "citationItems" : [ { "id" : "ITEM-1", "itemData" : { "DOI" : "10.1109/CCA.2016.7587918", "ISBN" : "9781509007554", "author" : [ { "dropping-particle" : "", "family" : "Bermudez-Ortega", "given" : "Julian", "non-dropping-particle" : "", "parse-names" : false, "suffix" : "" }, { "dropping-particle" : "", "family" : "Besada-Portas", "given" : "Eva", "non-dropping-particle" : "", "parse-names" : false, "suffix" : "" }, { "dropping-particle" : "", "family" : "Lopez-Orozco", "given" : "Jose A", "non-dropping-particle" : "", "parse-names" : false, "suffix" : "" }, { "dropping-particle" : "", "family" : "Chacon", "given" : "Jesus", "non-dropping-particle" : "", "parse-names" : false, "suffix" : "" }, { "dropping-particle" : "", "family" : "la Cruz", "given" : "Jesus M", "non-dropping-particle" : "de", "parse-names" : false, "suffix" : "" } ], "id" : "ITEM-1", "issued" : { "date-parts" : [ [ "2016" ] ] }, "language" : "English", "page" : "810", "title" : "2016 IEEE Conference on Control Applications (CCA), Control Applications (CCA), 2016 IEEE Conference on", "type" : "paper-conference" }, "uris" : [ "http://www.mendeley.com/documents/?uuid=199c4e61-7988-4856-9eca-39562edbd9e4" ] } ], "mendeley" : { "formattedCitation" : "(Bermudez-Ortega et al., 2016)", "plainTextFormattedCitation" : "(Bermudez-Ortega et al., 2016)", "previouslyFormattedCitation" : "(Bermudez-Ortega et al., 2016)" }, "properties" : { "noteIndex" : 0 }, "schema" : "https://github.com/citation-style-language/schema/raw/master/csl-citation.json" }</w:instrText>
      </w:r>
      <w:r>
        <w:fldChar w:fldCharType="separate"/>
      </w:r>
      <w:r w:rsidRPr="00346E1B">
        <w:rPr>
          <w:b w:val="0"/>
          <w:noProof/>
        </w:rPr>
        <w:t>(Bermudez-Ortega et al., 2016)</w:t>
      </w:r>
      <w:r>
        <w:fldChar w:fldCharType="end"/>
      </w:r>
    </w:p>
    <w:p w14:paraId="72236A39" w14:textId="1D4AF66B" w:rsidR="00346E1B" w:rsidRDefault="00346E1B" w:rsidP="00346E1B"/>
    <w:p w14:paraId="5FDC24FC" w14:textId="7AF5FAF1" w:rsidR="00346E1B" w:rsidRDefault="0075487C" w:rsidP="00280B1C">
      <w:r>
        <w:t xml:space="preserve">O objetivo da implementação deste sistema passava por fornecer aos estudantes de uma universidade uma forma destes poderem realizar experiências de controlo a qualquer momento e a partir de qualquer localização que tenha acesso á internet, e também permitir que estes tivessem acesso mais frequentemente a equipamento real, incentivando-os a investir na aprendizagem. Além disto, o facto de o controlo ser remoto transmitia uma maior segurança </w:t>
      </w:r>
      <w:r w:rsidR="0048244D">
        <w:t>porque</w:t>
      </w:r>
      <w:r>
        <w:t xml:space="preserve"> algumas das experiências </w:t>
      </w:r>
      <w:r w:rsidR="0048244D">
        <w:t>eram</w:t>
      </w:r>
      <w:r>
        <w:t xml:space="preserve"> de natureza perigosa para a integridade física.</w:t>
      </w:r>
    </w:p>
    <w:p w14:paraId="49A8E710" w14:textId="109A2E5C" w:rsidR="0048244D" w:rsidRDefault="0048244D" w:rsidP="00280B1C">
      <w:r>
        <w:t>Uma das experiências utilizadas neste contexto foi o controlo de um Quanser Hover, que é um sistema com motor utilizado para controlo de quadricópteros</w:t>
      </w:r>
      <w:r w:rsidR="006D7CB3">
        <w:t>, que por sua vez estava conectado fisicamente a um PLC do fabricante Bec</w:t>
      </w:r>
      <w:r w:rsidR="000B0A54">
        <w:t>k</w:t>
      </w:r>
      <w:r w:rsidR="006D7CB3">
        <w:t xml:space="preserve">hoff, com o software Twincat. Este </w:t>
      </w:r>
      <w:r w:rsidR="006D7CB3" w:rsidRPr="00165B10">
        <w:rPr>
          <w:i/>
        </w:rPr>
        <w:t>software</w:t>
      </w:r>
      <w:r w:rsidR="006D7CB3">
        <w:t xml:space="preserve"> permite efetuar desenvolvimentos do ponto de vista da automação e controlo, e o Node.JS possui uma implementação que permite conectar ao mesmo e obter informação ou enviar </w:t>
      </w:r>
      <w:r w:rsidR="006160F2">
        <w:t>informação</w:t>
      </w:r>
      <w:r w:rsidR="006D7CB3">
        <w:t xml:space="preserve"> para este.</w:t>
      </w:r>
    </w:p>
    <w:p w14:paraId="22D60318" w14:textId="757086C8" w:rsidR="006D7CB3" w:rsidRDefault="006D7CB3" w:rsidP="00280B1C">
      <w:r>
        <w:t xml:space="preserve">Por sua vez o Node.JS fazia de servidor web e qualquer dispositivo com </w:t>
      </w:r>
      <w:r w:rsidRPr="00165B10">
        <w:rPr>
          <w:i/>
        </w:rPr>
        <w:t>browser</w:t>
      </w:r>
      <w:r>
        <w:t xml:space="preserve"> conseguia aceder a uma página HTML que permitia enviar e receber a informação do PLC.</w:t>
      </w:r>
    </w:p>
    <w:p w14:paraId="4583686F" w14:textId="190F7D79" w:rsidR="006D7CB3" w:rsidRDefault="006D7CB3" w:rsidP="00280B1C">
      <w:r>
        <w:t xml:space="preserve">O resultado desta experiência de controlo remoto foi o da </w:t>
      </w:r>
      <w:r w:rsidR="00165B10">
        <w:t>f</w:t>
      </w:r>
      <w:r>
        <w:t>igura abaixo.</w:t>
      </w:r>
    </w:p>
    <w:p w14:paraId="09C002F9" w14:textId="77777777" w:rsidR="006D7CB3" w:rsidRDefault="006D7CB3" w:rsidP="0076658B">
      <w:pPr>
        <w:keepNext/>
        <w:jc w:val="center"/>
      </w:pPr>
      <w:r>
        <w:rPr>
          <w:noProof/>
          <w:lang w:eastAsia="pt-PT"/>
        </w:rPr>
        <w:lastRenderedPageBreak/>
        <w:drawing>
          <wp:inline distT="0" distB="0" distL="0" distR="0" wp14:anchorId="754E246E" wp14:editId="4C6920F7">
            <wp:extent cx="4686300" cy="27092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quanserhovercontrol.PNG"/>
                    <pic:cNvPicPr/>
                  </pic:nvPicPr>
                  <pic:blipFill>
                    <a:blip r:embed="rId37">
                      <a:extLst>
                        <a:ext uri="{28A0092B-C50C-407E-A947-70E740481C1C}">
                          <a14:useLocalDpi xmlns:a14="http://schemas.microsoft.com/office/drawing/2010/main" val="0"/>
                        </a:ext>
                      </a:extLst>
                    </a:blip>
                    <a:stretch>
                      <a:fillRect/>
                    </a:stretch>
                  </pic:blipFill>
                  <pic:spPr>
                    <a:xfrm>
                      <a:off x="0" y="0"/>
                      <a:ext cx="4691812" cy="2712436"/>
                    </a:xfrm>
                    <a:prstGeom prst="rect">
                      <a:avLst/>
                    </a:prstGeom>
                  </pic:spPr>
                </pic:pic>
              </a:graphicData>
            </a:graphic>
          </wp:inline>
        </w:drawing>
      </w:r>
    </w:p>
    <w:p w14:paraId="4189AD9A" w14:textId="62DFAAE1" w:rsidR="007D519D" w:rsidRDefault="006D7CB3" w:rsidP="006D7CB3">
      <w:pPr>
        <w:pStyle w:val="Legenda"/>
        <w:jc w:val="center"/>
      </w:pPr>
      <w:bookmarkStart w:id="87" w:name="_Toc511124784"/>
      <w:r>
        <w:t xml:space="preserve">Figura </w:t>
      </w:r>
      <w:fldSimple w:instr=" SEQ Figura \* ARABIC ">
        <w:r w:rsidR="006F713A">
          <w:rPr>
            <w:noProof/>
          </w:rPr>
          <w:t>24</w:t>
        </w:r>
      </w:fldSimple>
      <w:r>
        <w:t xml:space="preserve"> - Página no browser para controlo remoto.</w:t>
      </w:r>
      <w:bookmarkEnd w:id="87"/>
      <w:r>
        <w:t xml:space="preserve"> </w:t>
      </w:r>
    </w:p>
    <w:p w14:paraId="3EFA1C21" w14:textId="16BF3306" w:rsidR="006D7CB3" w:rsidRDefault="006D7CB3" w:rsidP="006D7CB3">
      <w:pPr>
        <w:pStyle w:val="Legenda"/>
        <w:jc w:val="center"/>
      </w:pPr>
      <w:r>
        <w:t xml:space="preserve">Fonte: </w:t>
      </w:r>
      <w:r>
        <w:fldChar w:fldCharType="begin" w:fldLock="1"/>
      </w:r>
      <w:r w:rsidR="00F60F59">
        <w:instrText>ADDIN CSL_CITATION { "citationItems" : [ { "id" : "ITEM-1", "itemData" : { "DOI" : "10.1109/CCA.2016.7587918", "ISBN" : "9781509007554", "author" : [ { "dropping-particle" : "", "family" : "Bermudez-Ortega", "given" : "Julian", "non-dropping-particle" : "", "parse-names" : false, "suffix" : "" }, { "dropping-particle" : "", "family" : "Besada-Portas", "given" : "Eva", "non-dropping-particle" : "", "parse-names" : false, "suffix" : "" }, { "dropping-particle" : "", "family" : "Lopez-Orozco", "given" : "Jose A", "non-dropping-particle" : "", "parse-names" : false, "suffix" : "" }, { "dropping-particle" : "", "family" : "Chacon", "given" : "Jesus", "non-dropping-particle" : "", "parse-names" : false, "suffix" : "" }, { "dropping-particle" : "", "family" : "la Cruz", "given" : "Jesus M", "non-dropping-particle" : "de", "parse-names" : false, "suffix" : "" } ], "id" : "ITEM-1", "issued" : { "date-parts" : [ [ "2016" ] ] }, "language" : "English", "page" : "810", "title" : "2016 IEEE Conference on Control Applications (CCA), Control Applications (CCA), 2016 IEEE Conference on", "type" : "paper-conference" }, "uris" : [ "http://www.mendeley.com/documents/?uuid=199c4e61-7988-4856-9eca-39562edbd9e4" ] } ], "mendeley" : { "formattedCitation" : "(Bermudez-Ortega et al., 2016)", "plainTextFormattedCitation" : "(Bermudez-Ortega et al., 2016)", "previouslyFormattedCitation" : "(Bermudez-Ortega et al., 2016)" }, "properties" : { "noteIndex" : 0 }, "schema" : "https://github.com/citation-style-language/schema/raw/master/csl-citation.json" }</w:instrText>
      </w:r>
      <w:r>
        <w:fldChar w:fldCharType="separate"/>
      </w:r>
      <w:r w:rsidRPr="006D7CB3">
        <w:rPr>
          <w:b w:val="0"/>
          <w:noProof/>
        </w:rPr>
        <w:t>(Bermudez-Ortega et al., 2016)</w:t>
      </w:r>
      <w:r>
        <w:fldChar w:fldCharType="end"/>
      </w:r>
    </w:p>
    <w:p w14:paraId="641CAE0D" w14:textId="77777777" w:rsidR="007D519D" w:rsidRPr="007D519D" w:rsidRDefault="007D519D" w:rsidP="007D519D"/>
    <w:p w14:paraId="115B5188" w14:textId="675FF444" w:rsidR="006160F2" w:rsidRDefault="002B58CF" w:rsidP="00280B1C">
      <w:r>
        <w:t>Como conclusão o artigo refere que o objetivo de realizar experiências de controlo remotamente foi atingido com sucesso</w:t>
      </w:r>
      <w:r w:rsidR="009D626A">
        <w:t xml:space="preserve"> e o servidor web Node.JS revelou ser robusto e leve </w:t>
      </w:r>
      <w:r w:rsidR="00896925">
        <w:t xml:space="preserve">o suficiente </w:t>
      </w:r>
      <w:r w:rsidR="009D626A">
        <w:t>para este tipo de aplicabilidade.</w:t>
      </w:r>
    </w:p>
    <w:p w14:paraId="4E8ECBBD" w14:textId="6AF12146" w:rsidR="008A404F" w:rsidRDefault="006160F2" w:rsidP="00280B1C">
      <w:r>
        <w:t>Outro caso relevante</w:t>
      </w:r>
      <w:r w:rsidR="003F5F6B">
        <w:t xml:space="preserve"> para o tema</w:t>
      </w:r>
      <w:r w:rsidR="008A404F">
        <w:t xml:space="preserve"> e que vai </w:t>
      </w:r>
      <w:r w:rsidR="00E467CD">
        <w:t>um pouco</w:t>
      </w:r>
      <w:r w:rsidR="008A404F">
        <w:t xml:space="preserve"> de encontro ao caso anterior,</w:t>
      </w:r>
      <w:r w:rsidR="003F5F6B">
        <w:t xml:space="preserve"> foi apresentado na segunda conferência internacional de Engenharia de Automação e Controlo de Mecânica </w:t>
      </w:r>
      <w:r w:rsidR="003F5F6B">
        <w:fldChar w:fldCharType="begin" w:fldLock="1"/>
      </w:r>
      <w:r w:rsidR="00F60F59">
        <w:instrText>ADDIN CSL_CITATION { "citationItems" : [ { "id" : "ITEM-1", "itemData" : { "DOI" : "10.1109/MACE.2011.5987279", "ISBN" : "9781424494385", "author" : [ { "dropping-particle" : "", "family" : "Li", "given" : "Hui", "non-dropping-particle" : "", "parse-names" : false, "suffix" : "" }, { "dropping-particle" : "", "family" : "Zhang", "given" : "Jing", "non-dropping-particle" : "", "parse-names" : false, "suffix" : "" } ], "id" : "ITEM-1", "issued" : { "date-parts" : [ [ "2011" ] ] }, "language" : "English", "page" : "1683", "title" : "2011 Second International Conference on Mechanic Automation and Control Engineering, Mechanic Automation and Control Engineering (MACE), 2011 Second International Conference on", "type" : "article" }, "uris" : [ "http://www.mendeley.com/documents/?uuid=3381dbcf-3c10-45f0-8094-eab7b5c07c7d", "http://www.mendeley.com/documents/?uuid=27ac98a9-6510-48b3-b8ef-95f1d9607b2a" ] } ], "mendeley" : { "formattedCitation" : "(Li &amp; Zhang, 2011)", "plainTextFormattedCitation" : "(Li &amp; Zhang, 2011)", "previouslyFormattedCitation" : "(Li &amp; Zhang, 2011)" }, "properties" : { "noteIndex" : 0 }, "schema" : "https://github.com/citation-style-language/schema/raw/master/csl-citation.json" }</w:instrText>
      </w:r>
      <w:r w:rsidR="003F5F6B">
        <w:fldChar w:fldCharType="separate"/>
      </w:r>
      <w:r w:rsidR="003F5F6B" w:rsidRPr="003F5F6B">
        <w:rPr>
          <w:noProof/>
        </w:rPr>
        <w:t>(Li &amp; Zhang, 2011)</w:t>
      </w:r>
      <w:r w:rsidR="003F5F6B">
        <w:fldChar w:fldCharType="end"/>
      </w:r>
      <w:r w:rsidR="003F5F6B">
        <w:t xml:space="preserve">, onde foi desenvolvida uma solução para realizar experiências remotas de controlo num PLC. </w:t>
      </w:r>
    </w:p>
    <w:p w14:paraId="22F69F6E" w14:textId="42C36A6A" w:rsidR="008A404F" w:rsidRDefault="008A404F" w:rsidP="00280B1C">
      <w:r>
        <w:t xml:space="preserve">O sistema desenvolvido incluía um manipulador pneumático como objeto de controlo, ligado ao PLC (modelo </w:t>
      </w:r>
      <w:r w:rsidRPr="00E467CD">
        <w:t>S7-224 PLC do fabricante Siemens).</w:t>
      </w:r>
      <w:r w:rsidR="00E467CD" w:rsidRPr="00E467CD">
        <w:t xml:space="preserve"> Este continha uma placa de rede e estava ligado por </w:t>
      </w:r>
      <w:r w:rsidR="00E467CD" w:rsidRPr="001922C0">
        <w:rPr>
          <w:i/>
        </w:rPr>
        <w:t>ethernet</w:t>
      </w:r>
      <w:r w:rsidR="00E467CD">
        <w:t xml:space="preserve"> a um servidor com sistema operativo Windows 2000 e com o software STEP7-Micro/WIN32 instalado. Este </w:t>
      </w:r>
      <w:r w:rsidR="00E467CD" w:rsidRPr="000C6729">
        <w:rPr>
          <w:i/>
        </w:rPr>
        <w:t>software</w:t>
      </w:r>
      <w:r w:rsidR="00E467CD">
        <w:t xml:space="preserve"> é também do fabricante Siemens e serve para efeitos de desenvolvimento de projetos de automação.</w:t>
      </w:r>
    </w:p>
    <w:p w14:paraId="5DD63FD8" w14:textId="580B063B" w:rsidR="00E467CD" w:rsidRDefault="00E467CD" w:rsidP="00280B1C">
      <w:r>
        <w:t xml:space="preserve">O servidor por sua vez estava conectado a um </w:t>
      </w:r>
      <w:r w:rsidRPr="001922C0">
        <w:rPr>
          <w:i/>
        </w:rPr>
        <w:t>hub</w:t>
      </w:r>
      <w:r>
        <w:t xml:space="preserve"> de rede que permitia acesso remoto por clientes na rede interna e na internet.</w:t>
      </w:r>
    </w:p>
    <w:p w14:paraId="39FAD7A1" w14:textId="77777777" w:rsidR="007D519D" w:rsidRDefault="007D519D" w:rsidP="006D7CB3"/>
    <w:p w14:paraId="328ECFD4" w14:textId="77777777" w:rsidR="00E467CD" w:rsidRDefault="00E467CD" w:rsidP="00E467CD">
      <w:pPr>
        <w:keepNext/>
        <w:jc w:val="center"/>
      </w:pPr>
      <w:r>
        <w:rPr>
          <w:noProof/>
          <w:lang w:eastAsia="pt-PT"/>
        </w:rPr>
        <w:lastRenderedPageBreak/>
        <w:drawing>
          <wp:inline distT="0" distB="0" distL="0" distR="0" wp14:anchorId="48152DD2" wp14:editId="2542AE28">
            <wp:extent cx="3691719" cy="2188896"/>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lc web hui.PNG"/>
                    <pic:cNvPicPr/>
                  </pic:nvPicPr>
                  <pic:blipFill>
                    <a:blip r:embed="rId38">
                      <a:extLst>
                        <a:ext uri="{28A0092B-C50C-407E-A947-70E740481C1C}">
                          <a14:useLocalDpi xmlns:a14="http://schemas.microsoft.com/office/drawing/2010/main" val="0"/>
                        </a:ext>
                      </a:extLst>
                    </a:blip>
                    <a:stretch>
                      <a:fillRect/>
                    </a:stretch>
                  </pic:blipFill>
                  <pic:spPr>
                    <a:xfrm>
                      <a:off x="0" y="0"/>
                      <a:ext cx="3701368" cy="2194617"/>
                    </a:xfrm>
                    <a:prstGeom prst="rect">
                      <a:avLst/>
                    </a:prstGeom>
                  </pic:spPr>
                </pic:pic>
              </a:graphicData>
            </a:graphic>
          </wp:inline>
        </w:drawing>
      </w:r>
    </w:p>
    <w:p w14:paraId="0C9EE191" w14:textId="293AE54F" w:rsidR="007D519D" w:rsidRDefault="00E467CD" w:rsidP="00E467CD">
      <w:pPr>
        <w:pStyle w:val="Legenda"/>
        <w:jc w:val="center"/>
      </w:pPr>
      <w:bookmarkStart w:id="88" w:name="_Toc511124785"/>
      <w:r>
        <w:t xml:space="preserve">Figura </w:t>
      </w:r>
      <w:fldSimple w:instr=" SEQ Figura \* ARABIC ">
        <w:r w:rsidR="006F713A">
          <w:rPr>
            <w:noProof/>
          </w:rPr>
          <w:t>25</w:t>
        </w:r>
      </w:fldSimple>
      <w:r>
        <w:t xml:space="preserve"> - Arquitetura do sistema para controlo de PLC remotamente.</w:t>
      </w:r>
      <w:bookmarkEnd w:id="88"/>
      <w:r>
        <w:t xml:space="preserve"> </w:t>
      </w:r>
    </w:p>
    <w:p w14:paraId="7CB9A579" w14:textId="1F0D7E89" w:rsidR="007D519D" w:rsidRDefault="00E467CD" w:rsidP="0013031B">
      <w:pPr>
        <w:pStyle w:val="Legenda"/>
        <w:jc w:val="center"/>
      </w:pPr>
      <w:r>
        <w:t xml:space="preserve">Fonte: </w:t>
      </w:r>
      <w:r>
        <w:fldChar w:fldCharType="begin" w:fldLock="1"/>
      </w:r>
      <w:r w:rsidR="00F60F59">
        <w:instrText>ADDIN CSL_CITATION { "citationItems" : [ { "id" : "ITEM-1", "itemData" : { "DOI" : "10.1109/MACE.2011.5987279", "ISBN" : "9781424494385", "author" : [ { "dropping-particle" : "", "family" : "Li", "given" : "Hui", "non-dropping-particle" : "", "parse-names" : false, "suffix" : "" }, { "dropping-particle" : "", "family" : "Zhang", "given" : "Jing", "non-dropping-particle" : "", "parse-names" : false, "suffix" : "" } ], "id" : "ITEM-1", "issued" : { "date-parts" : [ [ "2011" ] ] }, "language" : "English", "page" : "1683", "title" : "2011 Second International Conference on Mechanic Automation and Control Engineering, Mechanic Automation and Control Engineering (MACE), 2011 Second International Conference on", "type" : "article" }, "uris" : [ "http://www.mendeley.com/documents/?uuid=27ac98a9-6510-48b3-b8ef-95f1d9607b2a", "http://www.mendeley.com/documents/?uuid=3381dbcf-3c10-45f0-8094-eab7b5c07c7d" ] } ], "mendeley" : { "formattedCitation" : "(Li &amp; Zhang, 2011)", "plainTextFormattedCitation" : "(Li &amp; Zhang, 2011)", "previouslyFormattedCitation" : "(Li &amp; Zhang, 2011)" }, "properties" : { "noteIndex" : 0 }, "schema" : "https://github.com/citation-style-language/schema/raw/master/csl-citation.json" }</w:instrText>
      </w:r>
      <w:r>
        <w:fldChar w:fldCharType="separate"/>
      </w:r>
      <w:r w:rsidRPr="00E467CD">
        <w:rPr>
          <w:b w:val="0"/>
          <w:noProof/>
        </w:rPr>
        <w:t>(Li &amp; Zhang, 2011)</w:t>
      </w:r>
      <w:r>
        <w:fldChar w:fldCharType="end"/>
      </w:r>
    </w:p>
    <w:p w14:paraId="40EEE1A6" w14:textId="77777777" w:rsidR="0013031B" w:rsidRPr="0013031B" w:rsidRDefault="0013031B" w:rsidP="0013031B"/>
    <w:p w14:paraId="5518D349" w14:textId="7E6AAC7A" w:rsidR="00E467CD" w:rsidRDefault="006665F7" w:rsidP="00280B1C">
      <w:r>
        <w:t xml:space="preserve">O servidor tinha instalado um servidor web onde alojava as </w:t>
      </w:r>
      <w:r w:rsidR="00886F34">
        <w:t xml:space="preserve">páginas HTML e os Java </w:t>
      </w:r>
      <w:r w:rsidR="00886F34" w:rsidRPr="00886F34">
        <w:rPr>
          <w:i/>
        </w:rPr>
        <w:t>Applets</w:t>
      </w:r>
      <w:r>
        <w:t xml:space="preserve"> (</w:t>
      </w:r>
      <w:r w:rsidRPr="00886F34">
        <w:rPr>
          <w:i/>
        </w:rPr>
        <w:t>scripts</w:t>
      </w:r>
      <w:r>
        <w:t xml:space="preserve"> escritos em Java que correm no </w:t>
      </w:r>
      <w:r w:rsidRPr="00886F34">
        <w:rPr>
          <w:i/>
        </w:rPr>
        <w:t>browser</w:t>
      </w:r>
      <w:r>
        <w:t>) e disponibilizava acesso através do protocolo HTTP.</w:t>
      </w:r>
    </w:p>
    <w:p w14:paraId="66B822CB" w14:textId="2D2CF78D" w:rsidR="006665F7" w:rsidRDefault="006665F7" w:rsidP="00280B1C">
      <w:r>
        <w:t>O resultado da página web que monitorizava variáveis do PLC foi o da Figura seguinte.</w:t>
      </w:r>
    </w:p>
    <w:p w14:paraId="7E907022" w14:textId="77777777" w:rsidR="006665F7" w:rsidRDefault="006665F7" w:rsidP="006665F7">
      <w:pPr>
        <w:keepNext/>
        <w:jc w:val="center"/>
      </w:pPr>
      <w:r>
        <w:rPr>
          <w:noProof/>
          <w:lang w:eastAsia="pt-PT"/>
        </w:rPr>
        <w:drawing>
          <wp:inline distT="0" distB="0" distL="0" distR="0" wp14:anchorId="371A716E" wp14:editId="676ABA96">
            <wp:extent cx="4203510" cy="2364171"/>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lcwebjava1.PNG"/>
                    <pic:cNvPicPr/>
                  </pic:nvPicPr>
                  <pic:blipFill>
                    <a:blip r:embed="rId39">
                      <a:extLst>
                        <a:ext uri="{28A0092B-C50C-407E-A947-70E740481C1C}">
                          <a14:useLocalDpi xmlns:a14="http://schemas.microsoft.com/office/drawing/2010/main" val="0"/>
                        </a:ext>
                      </a:extLst>
                    </a:blip>
                    <a:stretch>
                      <a:fillRect/>
                    </a:stretch>
                  </pic:blipFill>
                  <pic:spPr>
                    <a:xfrm>
                      <a:off x="0" y="0"/>
                      <a:ext cx="4209026" cy="2367273"/>
                    </a:xfrm>
                    <a:prstGeom prst="rect">
                      <a:avLst/>
                    </a:prstGeom>
                  </pic:spPr>
                </pic:pic>
              </a:graphicData>
            </a:graphic>
          </wp:inline>
        </w:drawing>
      </w:r>
    </w:p>
    <w:p w14:paraId="747BE1F6" w14:textId="7069F0D7" w:rsidR="007D519D" w:rsidRDefault="006665F7" w:rsidP="006665F7">
      <w:pPr>
        <w:pStyle w:val="Legenda"/>
        <w:jc w:val="center"/>
      </w:pPr>
      <w:bookmarkStart w:id="89" w:name="_Toc511124786"/>
      <w:r>
        <w:t xml:space="preserve">Figura </w:t>
      </w:r>
      <w:fldSimple w:instr=" SEQ Figura \* ARABIC ">
        <w:r w:rsidR="006F713A">
          <w:rPr>
            <w:noProof/>
          </w:rPr>
          <w:t>26</w:t>
        </w:r>
      </w:fldSimple>
      <w:r>
        <w:t xml:space="preserve"> - Página web para controlo das variáveis do PLC.</w:t>
      </w:r>
      <w:bookmarkEnd w:id="89"/>
      <w:r>
        <w:t xml:space="preserve"> </w:t>
      </w:r>
    </w:p>
    <w:p w14:paraId="081FF2FE" w14:textId="2E258DE7" w:rsidR="006665F7" w:rsidRDefault="006665F7" w:rsidP="006665F7">
      <w:pPr>
        <w:pStyle w:val="Legenda"/>
        <w:jc w:val="center"/>
      </w:pPr>
      <w:r>
        <w:t xml:space="preserve">Fonte: </w:t>
      </w:r>
      <w:r>
        <w:fldChar w:fldCharType="begin" w:fldLock="1"/>
      </w:r>
      <w:r w:rsidR="00F60F59">
        <w:instrText>ADDIN CSL_CITATION { "citationItems" : [ { "id" : "ITEM-1", "itemData" : { "DOI" : "10.1109/MACE.2011.5987279", "ISBN" : "9781424494385", "author" : [ { "dropping-particle" : "", "family" : "Li", "given" : "Hui", "non-dropping-particle" : "", "parse-names" : false, "suffix" : "" }, { "dropping-particle" : "", "family" : "Zhang", "given" : "Jing", "non-dropping-particle" : "", "parse-names" : false, "suffix" : "" } ], "id" : "ITEM-1", "issued" : { "date-parts" : [ [ "2011" ] ] }, "language" : "English", "page" : "1683", "title" : "2011 Second International Conference on Mechanic Automation and Control Engineering, Mechanic Automation and Control Engineering (MACE), 2011 Second International Conference on", "type" : "article" }, "uris" : [ "http://www.mendeley.com/documents/?uuid=27ac98a9-6510-48b3-b8ef-95f1d9607b2a", "http://www.mendeley.com/documents/?uuid=3381dbcf-3c10-45f0-8094-eab7b5c07c7d" ] } ], "mendeley" : { "formattedCitation" : "(Li &amp; Zhang, 2011)", "plainTextFormattedCitation" : "(Li &amp; Zhang, 2011)", "previouslyFormattedCitation" : "(Li &amp; Zhang, 2011)" }, "properties" : { "noteIndex" : 0 }, "schema" : "https://github.com/citation-style-language/schema/raw/master/csl-citation.json" }</w:instrText>
      </w:r>
      <w:r>
        <w:fldChar w:fldCharType="separate"/>
      </w:r>
      <w:r w:rsidRPr="006665F7">
        <w:rPr>
          <w:b w:val="0"/>
          <w:noProof/>
        </w:rPr>
        <w:t>(Li &amp; Zhang, 2011)</w:t>
      </w:r>
      <w:r>
        <w:fldChar w:fldCharType="end"/>
      </w:r>
    </w:p>
    <w:p w14:paraId="2364F1CE" w14:textId="6343CC59" w:rsidR="004E5987" w:rsidRDefault="002918DD" w:rsidP="002918DD">
      <w:r>
        <w:t>Em jeito de conclusão é referido no artigo que criar um laboratório para controlo r</w:t>
      </w:r>
      <w:r w:rsidR="0048409C">
        <w:t>emoto através da web é possível, assim como</w:t>
      </w:r>
      <w:r>
        <w:t xml:space="preserve"> utilizar Javascript para atualização dinâmica da página web que </w:t>
      </w:r>
      <w:r w:rsidR="0048409C">
        <w:t>monitoriza as variáveis do PLC</w:t>
      </w:r>
      <w:r>
        <w:t xml:space="preserve">, e </w:t>
      </w:r>
      <w:r w:rsidR="0048409C">
        <w:t xml:space="preserve">ainda </w:t>
      </w:r>
      <w:r>
        <w:t xml:space="preserve">que foi detetada alguma demora na transmissão dos dados, ou seja, utilizando estas tecnologias o sistema necessitava de ser </w:t>
      </w:r>
      <w:r>
        <w:lastRenderedPageBreak/>
        <w:t>otimizado.</w:t>
      </w:r>
      <w:r w:rsidR="00053306">
        <w:t xml:space="preserve"> Finalmente o artigo refere também que métodos para controlo experimental remoto estão em investigação, que poderão trazer muito valor a aplicações industriais, investigação científica e educação á distância.</w:t>
      </w:r>
    </w:p>
    <w:p w14:paraId="1E8E041C" w14:textId="5C124AE1" w:rsidR="004E5987" w:rsidRDefault="004E5987" w:rsidP="00280B1C">
      <w:r>
        <w:t xml:space="preserve">Parte do projeto </w:t>
      </w:r>
      <w:r w:rsidR="00226F18">
        <w:t xml:space="preserve">a </w:t>
      </w:r>
      <w:r>
        <w:t xml:space="preserve">que </w:t>
      </w:r>
      <w:r w:rsidR="00226F18">
        <w:t>me propus</w:t>
      </w:r>
      <w:r>
        <w:t xml:space="preserve"> desenvolver está relacionado com o tema “</w:t>
      </w:r>
      <w:r w:rsidR="0048409C">
        <w:t>Fabrico Aditivo</w:t>
      </w:r>
      <w:r>
        <w:t>”</w:t>
      </w:r>
      <w:r w:rsidR="0048409C">
        <w:t xml:space="preserve"> (ou Impressão 3D)</w:t>
      </w:r>
      <w:r>
        <w:t>, ainda que aplicado num contexto industrial. Posto isto, é relevante mencionar que já existem atualmente sistemas web-based para monitorizaç</w:t>
      </w:r>
      <w:r w:rsidR="0048409C">
        <w:t>ão, e até certo ponto, controlo,</w:t>
      </w:r>
      <w:r>
        <w:t xml:space="preserve"> de impressoras 3D, como é o caso d</w:t>
      </w:r>
      <w:r w:rsidR="00226F18">
        <w:t xml:space="preserve">o </w:t>
      </w:r>
      <w:r w:rsidR="0048409C">
        <w:t xml:space="preserve">sistema </w:t>
      </w:r>
      <w:r w:rsidR="00226F18">
        <w:t>fornecido pela</w:t>
      </w:r>
      <w:r>
        <w:t xml:space="preserve"> Markforged (</w:t>
      </w:r>
      <w:hyperlink r:id="rId40" w:history="1">
        <w:r w:rsidR="00226F18" w:rsidRPr="00280B1C">
          <w:t>https://markforged.com</w:t>
        </w:r>
      </w:hyperlink>
      <w:r>
        <w:t>).</w:t>
      </w:r>
    </w:p>
    <w:p w14:paraId="529838EC" w14:textId="6DE2A039" w:rsidR="00226F18" w:rsidRDefault="00226F18" w:rsidP="00280B1C">
      <w:r>
        <w:t>A Markforged é um fabricante de impressoras 3D que são capazes de trabalhar com vários tipos de materiais</w:t>
      </w:r>
      <w:r w:rsidR="00BD5F39">
        <w:t xml:space="preserve"> e com vários fins de aplicabilidade. Têm vários modelos de impressoras com características diferentes, no entanto todas são acessíveis fora de contexto industrial, quer pelo ponto de vista do tamanh</w:t>
      </w:r>
      <w:r w:rsidR="00FC1A75">
        <w:t>o das mesmas, quer pelos preços.</w:t>
      </w:r>
    </w:p>
    <w:p w14:paraId="4E0D2A6C" w14:textId="717B6D84" w:rsidR="003C201A" w:rsidRDefault="00244125" w:rsidP="002918DD">
      <w:r>
        <w:t xml:space="preserve">A aquisição de uma impressora da Markforged traz também anexado um </w:t>
      </w:r>
      <w:r w:rsidRPr="005F6903">
        <w:rPr>
          <w:i/>
        </w:rPr>
        <w:t>software</w:t>
      </w:r>
      <w:r>
        <w:t xml:space="preserve"> web-based,</w:t>
      </w:r>
      <w:r w:rsidR="007D66CA">
        <w:t xml:space="preserve"> o</w:t>
      </w:r>
      <w:r>
        <w:t xml:space="preserve"> “Eiger”</w:t>
      </w:r>
      <w:r w:rsidR="007D66CA">
        <w:t>,</w:t>
      </w:r>
      <w:r>
        <w:t xml:space="preserve"> que permite monitorizar e contr</w:t>
      </w:r>
      <w:r w:rsidR="0013031B">
        <w:t>olar parcialmente a impressora.</w:t>
      </w:r>
    </w:p>
    <w:p w14:paraId="10FF6EDD" w14:textId="77777777" w:rsidR="003C201A" w:rsidRDefault="003C201A" w:rsidP="003C201A">
      <w:pPr>
        <w:keepNext/>
        <w:jc w:val="center"/>
      </w:pPr>
      <w:r>
        <w:rPr>
          <w:noProof/>
          <w:lang w:eastAsia="pt-PT"/>
        </w:rPr>
        <w:drawing>
          <wp:inline distT="0" distB="0" distL="0" distR="0" wp14:anchorId="04A46813" wp14:editId="17AE01F0">
            <wp:extent cx="4770120" cy="2909080"/>
            <wp:effectExtent l="0" t="0" r="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eiger.PNG"/>
                    <pic:cNvPicPr/>
                  </pic:nvPicPr>
                  <pic:blipFill>
                    <a:blip r:embed="rId41">
                      <a:extLst>
                        <a:ext uri="{28A0092B-C50C-407E-A947-70E740481C1C}">
                          <a14:useLocalDpi xmlns:a14="http://schemas.microsoft.com/office/drawing/2010/main" val="0"/>
                        </a:ext>
                      </a:extLst>
                    </a:blip>
                    <a:stretch>
                      <a:fillRect/>
                    </a:stretch>
                  </pic:blipFill>
                  <pic:spPr>
                    <a:xfrm>
                      <a:off x="0" y="0"/>
                      <a:ext cx="4778767" cy="2914353"/>
                    </a:xfrm>
                    <a:prstGeom prst="rect">
                      <a:avLst/>
                    </a:prstGeom>
                  </pic:spPr>
                </pic:pic>
              </a:graphicData>
            </a:graphic>
          </wp:inline>
        </w:drawing>
      </w:r>
    </w:p>
    <w:p w14:paraId="4E20A104" w14:textId="1E20CBBA" w:rsidR="007D519D" w:rsidRDefault="003C201A" w:rsidP="003C201A">
      <w:pPr>
        <w:pStyle w:val="Legenda"/>
        <w:jc w:val="center"/>
      </w:pPr>
      <w:bookmarkStart w:id="90" w:name="_Toc511124787"/>
      <w:r>
        <w:t xml:space="preserve">Figura </w:t>
      </w:r>
      <w:fldSimple w:instr=" SEQ Figura \* ARABIC ">
        <w:r w:rsidR="006F713A">
          <w:rPr>
            <w:noProof/>
          </w:rPr>
          <w:t>27</w:t>
        </w:r>
      </w:fldSimple>
      <w:r>
        <w:t xml:space="preserve"> - Software Eiger.</w:t>
      </w:r>
      <w:bookmarkEnd w:id="90"/>
      <w:r>
        <w:t xml:space="preserve"> </w:t>
      </w:r>
    </w:p>
    <w:p w14:paraId="01C40B11" w14:textId="53D2840C" w:rsidR="003C201A" w:rsidRDefault="003C201A" w:rsidP="003C201A">
      <w:pPr>
        <w:pStyle w:val="Legenda"/>
        <w:jc w:val="center"/>
      </w:pPr>
      <w:r>
        <w:t xml:space="preserve">Fonte: </w:t>
      </w:r>
      <w:r w:rsidRPr="00353836">
        <w:rPr>
          <w:b w:val="0"/>
          <w:noProof/>
        </w:rPr>
        <w:t>https://markforged.com/eiger/</w:t>
      </w:r>
    </w:p>
    <w:p w14:paraId="42A8CC03" w14:textId="77115996" w:rsidR="00244125" w:rsidRDefault="00244125" w:rsidP="00280B1C">
      <w:r>
        <w:t>O “Eiger” fornece funcionalidades interessantes como:</w:t>
      </w:r>
    </w:p>
    <w:p w14:paraId="126171A5" w14:textId="1A510252" w:rsidR="006478B8" w:rsidRDefault="00CD1505" w:rsidP="00660D40">
      <w:pPr>
        <w:pStyle w:val="PargrafodaLista"/>
        <w:numPr>
          <w:ilvl w:val="0"/>
          <w:numId w:val="11"/>
        </w:numPr>
      </w:pPr>
      <w:r>
        <w:t>Acesso</w:t>
      </w:r>
      <w:r w:rsidR="006478B8">
        <w:t xml:space="preserve"> através de qualquer dispositivo com um </w:t>
      </w:r>
      <w:r w:rsidR="006478B8" w:rsidRPr="005F6903">
        <w:rPr>
          <w:i/>
        </w:rPr>
        <w:t>browser</w:t>
      </w:r>
    </w:p>
    <w:p w14:paraId="6FA6C966" w14:textId="4B5EE419" w:rsidR="00244125" w:rsidRDefault="00244125" w:rsidP="00660D40">
      <w:pPr>
        <w:pStyle w:val="PargrafodaLista"/>
        <w:numPr>
          <w:ilvl w:val="0"/>
          <w:numId w:val="11"/>
        </w:numPr>
      </w:pPr>
      <w:r>
        <w:t>Permite importar desenhos de peças remotamente para serem impressas</w:t>
      </w:r>
    </w:p>
    <w:p w14:paraId="2F5E2EAC" w14:textId="49B00FB2" w:rsidR="00244125" w:rsidRDefault="00244125" w:rsidP="00660D40">
      <w:pPr>
        <w:pStyle w:val="PargrafodaLista"/>
        <w:numPr>
          <w:ilvl w:val="0"/>
          <w:numId w:val="11"/>
        </w:numPr>
      </w:pPr>
      <w:r>
        <w:t>Permite visualizar as camadas da impressão</w:t>
      </w:r>
    </w:p>
    <w:p w14:paraId="0256F490" w14:textId="38FB0A7C" w:rsidR="00244125" w:rsidRDefault="00244125" w:rsidP="00660D40">
      <w:pPr>
        <w:pStyle w:val="PargrafodaLista"/>
        <w:numPr>
          <w:ilvl w:val="0"/>
          <w:numId w:val="11"/>
        </w:numPr>
      </w:pPr>
      <w:r>
        <w:lastRenderedPageBreak/>
        <w:t>Permite alterar características da peça, como dimensões, posicionamento, material, etc</w:t>
      </w:r>
    </w:p>
    <w:p w14:paraId="11CDF637" w14:textId="0A3F810A" w:rsidR="00244125" w:rsidRDefault="00244125" w:rsidP="00660D40">
      <w:pPr>
        <w:pStyle w:val="PargrafodaLista"/>
        <w:numPr>
          <w:ilvl w:val="0"/>
          <w:numId w:val="11"/>
        </w:numPr>
      </w:pPr>
      <w:r>
        <w:t>Permite monitoriza</w:t>
      </w:r>
      <w:r w:rsidR="009B54FD">
        <w:t>r</w:t>
      </w:r>
      <w:r>
        <w:t xml:space="preserve"> parâmetros da impressão em tempo real</w:t>
      </w:r>
    </w:p>
    <w:p w14:paraId="28714515" w14:textId="54A87B6E" w:rsidR="00244125" w:rsidRDefault="00244125" w:rsidP="00660D40">
      <w:pPr>
        <w:pStyle w:val="PargrafodaLista"/>
        <w:numPr>
          <w:ilvl w:val="0"/>
          <w:numId w:val="11"/>
        </w:numPr>
      </w:pPr>
      <w:r>
        <w:t>Permite armazenar e visualizar peças anteriormente impressas</w:t>
      </w:r>
    </w:p>
    <w:p w14:paraId="5E940DB7" w14:textId="40A3A1B4" w:rsidR="00244125" w:rsidRDefault="00244125" w:rsidP="00660D40">
      <w:pPr>
        <w:pStyle w:val="PargrafodaLista"/>
        <w:numPr>
          <w:ilvl w:val="0"/>
          <w:numId w:val="11"/>
        </w:numPr>
      </w:pPr>
      <w:r>
        <w:t>Fornece visualizar uma peça em 3D e 2D</w:t>
      </w:r>
    </w:p>
    <w:p w14:paraId="6F863845" w14:textId="7715EC1C" w:rsidR="00956508" w:rsidRDefault="00244125" w:rsidP="00660D40">
      <w:pPr>
        <w:pStyle w:val="PargrafodaLista"/>
        <w:numPr>
          <w:ilvl w:val="0"/>
          <w:numId w:val="11"/>
        </w:numPr>
      </w:pPr>
      <w:r>
        <w:t>Entre outras</w:t>
      </w:r>
    </w:p>
    <w:p w14:paraId="1924BE15" w14:textId="206C1D1F" w:rsidR="007A4408" w:rsidRDefault="007A4408" w:rsidP="002918DD">
      <w:r>
        <w:t>Na tabela seguinte consta uma comparação com pontos relevantes sobre aspetos técnicos/funcionais utilizados nos artigos/</w:t>
      </w:r>
      <w:r w:rsidR="0013031B">
        <w:t>casos mencionados neste tópico.</w:t>
      </w:r>
    </w:p>
    <w:p w14:paraId="719D3707" w14:textId="7D2411A8" w:rsidR="007A4408" w:rsidRDefault="00956508" w:rsidP="002918DD">
      <w:r>
        <w:rPr>
          <w:noProof/>
          <w:lang w:eastAsia="pt-PT"/>
        </w:rPr>
        <w:drawing>
          <wp:inline distT="0" distB="0" distL="0" distR="0" wp14:anchorId="6BC64EC4" wp14:editId="51ADF1EB">
            <wp:extent cx="5745480" cy="5184775"/>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tabelacomparativa.PNG"/>
                    <pic:cNvPicPr/>
                  </pic:nvPicPr>
                  <pic:blipFill>
                    <a:blip r:embed="rId42">
                      <a:extLst>
                        <a:ext uri="{28A0092B-C50C-407E-A947-70E740481C1C}">
                          <a14:useLocalDpi xmlns:a14="http://schemas.microsoft.com/office/drawing/2010/main" val="0"/>
                        </a:ext>
                      </a:extLst>
                    </a:blip>
                    <a:stretch>
                      <a:fillRect/>
                    </a:stretch>
                  </pic:blipFill>
                  <pic:spPr>
                    <a:xfrm>
                      <a:off x="0" y="0"/>
                      <a:ext cx="5745480" cy="5184775"/>
                    </a:xfrm>
                    <a:prstGeom prst="rect">
                      <a:avLst/>
                    </a:prstGeom>
                  </pic:spPr>
                </pic:pic>
              </a:graphicData>
            </a:graphic>
          </wp:inline>
        </w:drawing>
      </w:r>
    </w:p>
    <w:p w14:paraId="579AA98F" w14:textId="50106F28" w:rsidR="00956508" w:rsidRDefault="00956508" w:rsidP="00956508">
      <w:pPr>
        <w:pStyle w:val="Legenda"/>
        <w:keepNext/>
        <w:jc w:val="center"/>
      </w:pPr>
      <w:bookmarkStart w:id="91" w:name="_Toc511124838"/>
      <w:r>
        <w:t xml:space="preserve">Tabela </w:t>
      </w:r>
      <w:fldSimple w:instr=" SEQ Tabela \* ARABIC ">
        <w:r w:rsidR="00B634FA">
          <w:rPr>
            <w:noProof/>
          </w:rPr>
          <w:t>1</w:t>
        </w:r>
      </w:fldSimple>
      <w:r>
        <w:t xml:space="preserve"> - Características dos artigos e casos descritos</w:t>
      </w:r>
      <w:bookmarkEnd w:id="91"/>
    </w:p>
    <w:p w14:paraId="186B83FE" w14:textId="77777777" w:rsidR="00226F18" w:rsidRPr="002918DD" w:rsidRDefault="00226F18" w:rsidP="002918DD"/>
    <w:p w14:paraId="43D35A1D" w14:textId="77777777" w:rsidR="00956508" w:rsidRDefault="00956508">
      <w:pPr>
        <w:spacing w:after="200"/>
        <w:rPr>
          <w:iCs/>
          <w:smallCaps/>
          <w:spacing w:val="5"/>
          <w:sz w:val="26"/>
          <w:szCs w:val="26"/>
        </w:rPr>
      </w:pPr>
      <w:r>
        <w:rPr>
          <w:i/>
        </w:rPr>
        <w:br w:type="page"/>
      </w:r>
    </w:p>
    <w:p w14:paraId="165A253B" w14:textId="5DAC90F2" w:rsidR="00B616E4" w:rsidRPr="0013031B" w:rsidRDefault="00B616E4" w:rsidP="0013031B">
      <w:pPr>
        <w:pStyle w:val="Cabealho3"/>
        <w:ind w:firstLine="708"/>
        <w:rPr>
          <w:i w:val="0"/>
        </w:rPr>
      </w:pPr>
      <w:bookmarkStart w:id="92" w:name="_Toc511124553"/>
      <w:r w:rsidRPr="00F81B92">
        <w:rPr>
          <w:i w:val="0"/>
        </w:rPr>
        <w:lastRenderedPageBreak/>
        <w:t>2.</w:t>
      </w:r>
      <w:r>
        <w:rPr>
          <w:i w:val="0"/>
        </w:rPr>
        <w:t>6</w:t>
      </w:r>
      <w:r w:rsidRPr="00F81B92">
        <w:rPr>
          <w:i w:val="0"/>
        </w:rPr>
        <w:t>.</w:t>
      </w:r>
      <w:r>
        <w:rPr>
          <w:i w:val="0"/>
        </w:rPr>
        <w:t>3</w:t>
      </w:r>
      <w:r w:rsidRPr="00F81B92">
        <w:rPr>
          <w:i w:val="0"/>
        </w:rPr>
        <w:t xml:space="preserve"> </w:t>
      </w:r>
      <w:r>
        <w:rPr>
          <w:i w:val="0"/>
        </w:rPr>
        <w:t>Realidade Aumentada na Indústria</w:t>
      </w:r>
      <w:bookmarkEnd w:id="92"/>
    </w:p>
    <w:p w14:paraId="35C1E32A" w14:textId="074D1800" w:rsidR="00C7133D" w:rsidRDefault="00C7133D" w:rsidP="00280B1C">
      <w:r>
        <w:t xml:space="preserve">Com a evolução e maturação da Realidade Aumentada, </w:t>
      </w:r>
      <w:r w:rsidR="00FA28A6">
        <w:t xml:space="preserve">era expectável que </w:t>
      </w:r>
      <w:r w:rsidR="009B7930">
        <w:t xml:space="preserve">esta </w:t>
      </w:r>
      <w:r w:rsidR="00FA28A6">
        <w:t xml:space="preserve">começasse a ser aposta </w:t>
      </w:r>
      <w:r w:rsidR="009B7930">
        <w:t>para</w:t>
      </w:r>
      <w:r w:rsidR="00FA28A6">
        <w:t xml:space="preserve"> integração com o mais variado tipo de sistemas e aplicabilidades, pois os</w:t>
      </w:r>
      <w:r>
        <w:t xml:space="preserve"> benefícios que daí </w:t>
      </w:r>
      <w:r w:rsidR="00FA28A6">
        <w:t xml:space="preserve">podiam </w:t>
      </w:r>
      <w:r w:rsidR="009B7930">
        <w:t>surgir</w:t>
      </w:r>
      <w:r w:rsidR="00FA28A6">
        <w:t xml:space="preserve"> eram imensos.</w:t>
      </w:r>
    </w:p>
    <w:p w14:paraId="2E1E111F" w14:textId="7F67EA19" w:rsidR="00EA5C93" w:rsidRDefault="00FA28A6" w:rsidP="00280B1C">
      <w:r>
        <w:t>Exemplo dessa aposta é um artigo</w:t>
      </w:r>
      <w:r w:rsidR="00EA5C93">
        <w:t xml:space="preserve"> </w:t>
      </w:r>
      <w:r>
        <w:t xml:space="preserve">publicado sobre um sistema para design 3D apoiado por Realidade Aumentada </w:t>
      </w:r>
      <w:r>
        <w:fldChar w:fldCharType="begin" w:fldLock="1"/>
      </w:r>
      <w:r w:rsidR="00F60F59">
        <w:instrText>ADDIN CSL_CITATION { "citationItems" : [ { "id" : "ITEM-1", "itemData" : { "DOI" : "10.1016/j.jcde.2014.11.005", "ISSN" : "22884300", "abstract" : "In recent years, 3D printers have become popular as a means of outputting geometries designed on CAD or 3D graphics systems. However, the complex user interfaces of standard 3D software can make it difficult for ordinary consumers to design their own objects. Furthermore, models designed on 3D graphics software often have geometrical problems that make them impossible to output on a 3D printer. We propose a novel AR (augmented reality) 3D modeling system with an air-spray like interface. We also propose a new data structure (octet voxel) for representing designed models in such a way that the model is guaranteed to be a complete solid. The target shape is based on a regular polyhedron, and the octet voxel representation is suitable for designing geometrical objects having the same symmetries as the base regular polyhedron. Finally, we conducted a user test and confirmed that users can intuitively design their own ornaments in a short time with a simple user interface. ", "author" : [ { "dropping-particle" : "", "family" : "Aoki", "given" : "Hiroshi", "non-dropping-particle" : "", "parse-names" : false, "suffix" : "" }, { "dropping-particle" : "", "family" : "Mitani", "given" : "Jun", "non-dropping-particle" : "", "parse-names" : false, "suffix" : "" }, { "dropping-particle" : "", "family" : "Kanamori", "given" : "Yoshihiro", "non-dropping-particle" : "", "parse-names" : false, "suffix" : "" }, { "dropping-particle" : "", "family" : "Fukui", "given" : "Yukio", "non-dropping-particle" : "", "parse-names" : false, "suffix" : "" } ], "id" : "ITEM-1", "issue" : "1 OP  - Journal of Computational Design and Engineering, Vol 2, Iss 1, Pp 47-54 (2015)", "issued" : { "date-parts" : [ [ "2015" ] ] }, "language" : "English", "page" : "47", "title" : "AR based ornament design system for 3D printing", "type" : "article-journal", "volume" : "2" }, "uris" : [ "http://www.mendeley.com/documents/?uuid=d6c00b08-07e8-482a-8c51-0218a67f45be", "http://www.mendeley.com/documents/?uuid=bbf09dd1-0259-41ec-abaa-e4134652ea76", "http://www.mendeley.com/documents/?uuid=fc2f4fb9-0864-44c6-bb3e-2042ea9e2f27" ] } ], "mendeley" : { "formattedCitation" : "(Aoki, Mitani, Kanamori, &amp; Fukui, 2015)", "plainTextFormattedCitation" : "(Aoki, Mitani, Kanamori, &amp; Fukui, 2015)", "previouslyFormattedCitation" : "(Aoki, Mitani, Kanamori, &amp; Fukui, 2015)" }, "properties" : { "noteIndex" : 0 }, "schema" : "https://github.com/citation-style-language/schema/raw/master/csl-citation.json" }</w:instrText>
      </w:r>
      <w:r>
        <w:fldChar w:fldCharType="separate"/>
      </w:r>
      <w:r w:rsidRPr="00FA28A6">
        <w:rPr>
          <w:noProof/>
        </w:rPr>
        <w:t>(Aoki, Mitani, Kanamori, &amp; Fukui, 2015)</w:t>
      </w:r>
      <w:r>
        <w:fldChar w:fldCharType="end"/>
      </w:r>
      <w:r>
        <w:t>.</w:t>
      </w:r>
    </w:p>
    <w:p w14:paraId="68129687" w14:textId="36DAADF6" w:rsidR="00FA28A6" w:rsidRDefault="00FA28A6" w:rsidP="00280B1C">
      <w:r>
        <w:t>Dado que nos últimos anos as impressoras 3D atraíram muita atenção</w:t>
      </w:r>
      <w:r w:rsidR="00EF407F">
        <w:t xml:space="preserve"> devido á sua capacidade e facilidade de transpor para a realidade uma peça 3D desenhada num </w:t>
      </w:r>
      <w:r w:rsidR="00EF407F" w:rsidRPr="00DA523F">
        <w:rPr>
          <w:i/>
        </w:rPr>
        <w:t>software</w:t>
      </w:r>
      <w:r w:rsidR="00EF407F">
        <w:t xml:space="preserve"> apropriado e também devido á tendência dos preços se tornarem cada vez mais acessíveis aos consumidores mais comuns, novo</w:t>
      </w:r>
      <w:r w:rsidR="0001260B">
        <w:t>s</w:t>
      </w:r>
      <w:r w:rsidR="00EF407F">
        <w:t xml:space="preserve"> problema</w:t>
      </w:r>
      <w:r w:rsidR="0001260B">
        <w:t>s</w:t>
      </w:r>
      <w:r w:rsidR="00EF407F">
        <w:t xml:space="preserve"> aparece</w:t>
      </w:r>
      <w:r w:rsidR="0001260B">
        <w:t>ram</w:t>
      </w:r>
      <w:r w:rsidR="00EF407F">
        <w:t xml:space="preserve">: o </w:t>
      </w:r>
      <w:r w:rsidR="00EF407F" w:rsidRPr="00DA523F">
        <w:rPr>
          <w:i/>
        </w:rPr>
        <w:t>software</w:t>
      </w:r>
      <w:r w:rsidR="00EF407F">
        <w:t xml:space="preserve"> convencional para criação de peças em 3D é complexo para quem não é especialista na área</w:t>
      </w:r>
      <w:r w:rsidR="0001260B">
        <w:t xml:space="preserve"> e muitas vezes as peças geradas pelos mesmos não estão em condições de serem impressas devido a falhas como a existência de buracos ou de interseções na superfície</w:t>
      </w:r>
      <w:r w:rsidR="00EF407F">
        <w:t>. Assim, o artigo descreve que o sistema desenvolvido utiliza Realidade Aumentada para simular as peças através da sincronização dos sistemas de coordenadas real e virtual com utilização de ma</w:t>
      </w:r>
      <w:r w:rsidR="0001260B">
        <w:t>rcadores de Realidade Aumentada e de uns óculos específicos com um ecrã de Realidade Aumentada.</w:t>
      </w:r>
    </w:p>
    <w:p w14:paraId="7E508171" w14:textId="74F180C6" w:rsidR="0001260B" w:rsidRDefault="00356299" w:rsidP="00280B1C">
      <w:r>
        <w:t>A interface de RA desenvolvida utilizou os óculos Vuzix STAR1200XL e o sistema foi implementado com a linguagem de programação C++ e com recurso á livraria gráfica OpenGL.</w:t>
      </w:r>
    </w:p>
    <w:p w14:paraId="6FE619D9" w14:textId="70076CF3" w:rsidR="00356299" w:rsidRDefault="00356299" w:rsidP="00280B1C">
      <w:r>
        <w:t xml:space="preserve">Foram utilizados dois tipos de marcadores de RA, um para determinar a posição e a orientação do objeto 3D que está a ser editado e outro para fornecer uma </w:t>
      </w:r>
      <w:r w:rsidR="00D3718C">
        <w:t xml:space="preserve">ferramenta de edição através de uma </w:t>
      </w:r>
      <w:r>
        <w:t xml:space="preserve">interface do tipo </w:t>
      </w:r>
      <w:r w:rsidRPr="00DA523F">
        <w:rPr>
          <w:i/>
        </w:rPr>
        <w:t>air-spray</w:t>
      </w:r>
      <w:r w:rsidR="00D3718C">
        <w:t xml:space="preserve"> que permite editar a peça e de um rato </w:t>
      </w:r>
      <w:r w:rsidR="00DA523F">
        <w:t>sem fios</w:t>
      </w:r>
      <w:r w:rsidR="00D3718C">
        <w:t xml:space="preserve">. No fundo este tipo de interface permite editar para onde o marcador estiver a apontar, sendo assim semelhante a um </w:t>
      </w:r>
      <w:r w:rsidR="00D3718C" w:rsidRPr="00DA523F">
        <w:rPr>
          <w:i/>
        </w:rPr>
        <w:t>spray</w:t>
      </w:r>
      <w:r w:rsidR="00D3718C">
        <w:t>.</w:t>
      </w:r>
    </w:p>
    <w:p w14:paraId="6B577586" w14:textId="503A0969" w:rsidR="00D3718C" w:rsidRDefault="00D3718C" w:rsidP="00280B1C">
      <w:r>
        <w:t xml:space="preserve">O sistema fornece </w:t>
      </w:r>
      <w:r w:rsidRPr="0013031B">
        <w:rPr>
          <w:i/>
        </w:rPr>
        <w:t>feedback</w:t>
      </w:r>
      <w:r>
        <w:t xml:space="preserve"> visual ao utilizador através da alteração das cores para indicar funções da interface e o estado operacional.</w:t>
      </w:r>
    </w:p>
    <w:p w14:paraId="5D87EBFE" w14:textId="3B2AEF58" w:rsidR="009A6B68" w:rsidRDefault="009A6B68" w:rsidP="00C7133D"/>
    <w:p w14:paraId="6CB09507" w14:textId="77777777" w:rsidR="009A6B68" w:rsidRDefault="009A6B68" w:rsidP="009A6B68">
      <w:pPr>
        <w:keepNext/>
        <w:jc w:val="center"/>
      </w:pPr>
      <w:r>
        <w:rPr>
          <w:noProof/>
          <w:lang w:eastAsia="pt-PT"/>
        </w:rPr>
        <w:lastRenderedPageBreak/>
        <w:drawing>
          <wp:inline distT="0" distB="0" distL="0" distR="0" wp14:anchorId="28570520" wp14:editId="48063EF7">
            <wp:extent cx="4067743" cy="3067478"/>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r1.PNG"/>
                    <pic:cNvPicPr/>
                  </pic:nvPicPr>
                  <pic:blipFill>
                    <a:blip r:embed="rId43">
                      <a:extLst>
                        <a:ext uri="{28A0092B-C50C-407E-A947-70E740481C1C}">
                          <a14:useLocalDpi xmlns:a14="http://schemas.microsoft.com/office/drawing/2010/main" val="0"/>
                        </a:ext>
                      </a:extLst>
                    </a:blip>
                    <a:stretch>
                      <a:fillRect/>
                    </a:stretch>
                  </pic:blipFill>
                  <pic:spPr>
                    <a:xfrm>
                      <a:off x="0" y="0"/>
                      <a:ext cx="4067743" cy="3067478"/>
                    </a:xfrm>
                    <a:prstGeom prst="rect">
                      <a:avLst/>
                    </a:prstGeom>
                  </pic:spPr>
                </pic:pic>
              </a:graphicData>
            </a:graphic>
          </wp:inline>
        </w:drawing>
      </w:r>
    </w:p>
    <w:p w14:paraId="455E9DB3" w14:textId="4F3B424B" w:rsidR="007D519D" w:rsidRDefault="009A6B68" w:rsidP="009A6B68">
      <w:pPr>
        <w:pStyle w:val="Legenda"/>
        <w:jc w:val="center"/>
      </w:pPr>
      <w:bookmarkStart w:id="93" w:name="_Toc511124788"/>
      <w:r>
        <w:t xml:space="preserve">Figura </w:t>
      </w:r>
      <w:fldSimple w:instr=" SEQ Figura \* ARABIC ">
        <w:r w:rsidR="006F713A">
          <w:rPr>
            <w:noProof/>
          </w:rPr>
          <w:t>28</w:t>
        </w:r>
      </w:fldSimple>
      <w:r>
        <w:t xml:space="preserve"> - A interface do sistema através dos óculos e dos marcadores de RA.</w:t>
      </w:r>
      <w:bookmarkEnd w:id="93"/>
      <w:r>
        <w:t xml:space="preserve"> </w:t>
      </w:r>
    </w:p>
    <w:p w14:paraId="792CDCCE" w14:textId="32C0E1EB" w:rsidR="009A6B68" w:rsidRDefault="009A6B68" w:rsidP="009A6B68">
      <w:pPr>
        <w:pStyle w:val="Legenda"/>
        <w:jc w:val="center"/>
      </w:pPr>
      <w:r>
        <w:t xml:space="preserve">Fonte: </w:t>
      </w:r>
      <w:r>
        <w:fldChar w:fldCharType="begin" w:fldLock="1"/>
      </w:r>
      <w:r w:rsidR="00F60F59">
        <w:instrText>ADDIN CSL_CITATION { "citationItems" : [ { "id" : "ITEM-1", "itemData" : { "DOI" : "10.1016/j.jcde.2014.11.005", "ISSN" : "22884300", "abstract" : "In recent years, 3D printers have become popular as a means of outputting geometries designed on CAD or 3D graphics systems. However, the complex user interfaces of standard 3D software can make it difficult for ordinary consumers to design their own objects. Furthermore, models designed on 3D graphics software often have geometrical problems that make them impossible to output on a 3D printer. We propose a novel AR (augmented reality) 3D modeling system with an air-spray like interface. We also propose a new data structure (octet voxel) for representing designed models in such a way that the model is guaranteed to be a complete solid. The target shape is based on a regular polyhedron, and the octet voxel representation is suitable for designing geometrical objects having the same symmetries as the base regular polyhedron. Finally, we conducted a user test and confirmed that users can intuitively design their own ornaments in a short time with a simple user interface. ", "author" : [ { "dropping-particle" : "", "family" : "Aoki", "given" : "Hiroshi", "non-dropping-particle" : "", "parse-names" : false, "suffix" : "" }, { "dropping-particle" : "", "family" : "Mitani", "given" : "Jun", "non-dropping-particle" : "", "parse-names" : false, "suffix" : "" }, { "dropping-particle" : "", "family" : "Kanamori", "given" : "Yoshihiro", "non-dropping-particle" : "", "parse-names" : false, "suffix" : "" }, { "dropping-particle" : "", "family" : "Fukui", "given" : "Yukio", "non-dropping-particle" : "", "parse-names" : false, "suffix" : "" } ], "id" : "ITEM-1", "issue" : "1 OP  - Journal of Computational Design and Engineering, Vol 2, Iss 1, Pp 47-54 (2015)", "issued" : { "date-parts" : [ [ "2015" ] ] }, "language" : "English", "page" : "47", "title" : "AR based ornament design system for 3D printing", "type" : "article-journal", "volume" : "2" }, "uris" : [ "http://www.mendeley.com/documents/?uuid=fc2f4fb9-0864-44c6-bb3e-2042ea9e2f27", "http://www.mendeley.com/documents/?uuid=bbf09dd1-0259-41ec-abaa-e4134652ea76", "http://www.mendeley.com/documents/?uuid=d6c00b08-07e8-482a-8c51-0218a67f45be" ] } ], "mendeley" : { "formattedCitation" : "(Aoki et al., 2015)", "plainTextFormattedCitation" : "(Aoki et al., 2015)", "previouslyFormattedCitation" : "(Aoki et al., 2015)" }, "properties" : { "noteIndex" : 0 }, "schema" : "https://github.com/citation-style-language/schema/raw/master/csl-citation.json" }</w:instrText>
      </w:r>
      <w:r>
        <w:fldChar w:fldCharType="separate"/>
      </w:r>
      <w:r w:rsidRPr="009A6B68">
        <w:rPr>
          <w:b w:val="0"/>
          <w:noProof/>
        </w:rPr>
        <w:t>(Aoki et al., 2015)</w:t>
      </w:r>
      <w:r>
        <w:fldChar w:fldCharType="end"/>
      </w:r>
    </w:p>
    <w:p w14:paraId="6AA311B0" w14:textId="7A8A8D9A" w:rsidR="009A6B68" w:rsidRDefault="009A6B68" w:rsidP="009A6B68"/>
    <w:p w14:paraId="4173919E" w14:textId="77777777" w:rsidR="009A6B68" w:rsidRDefault="009A6B68" w:rsidP="009A6B68">
      <w:pPr>
        <w:keepNext/>
        <w:jc w:val="center"/>
      </w:pPr>
      <w:r>
        <w:rPr>
          <w:noProof/>
          <w:lang w:eastAsia="pt-PT"/>
        </w:rPr>
        <w:drawing>
          <wp:inline distT="0" distB="0" distL="0" distR="0" wp14:anchorId="44977206" wp14:editId="4A8980A0">
            <wp:extent cx="4010585" cy="2991267"/>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r2.PNG"/>
                    <pic:cNvPicPr/>
                  </pic:nvPicPr>
                  <pic:blipFill>
                    <a:blip r:embed="rId44">
                      <a:extLst>
                        <a:ext uri="{28A0092B-C50C-407E-A947-70E740481C1C}">
                          <a14:useLocalDpi xmlns:a14="http://schemas.microsoft.com/office/drawing/2010/main" val="0"/>
                        </a:ext>
                      </a:extLst>
                    </a:blip>
                    <a:stretch>
                      <a:fillRect/>
                    </a:stretch>
                  </pic:blipFill>
                  <pic:spPr>
                    <a:xfrm>
                      <a:off x="0" y="0"/>
                      <a:ext cx="4010585" cy="2991267"/>
                    </a:xfrm>
                    <a:prstGeom prst="rect">
                      <a:avLst/>
                    </a:prstGeom>
                  </pic:spPr>
                </pic:pic>
              </a:graphicData>
            </a:graphic>
          </wp:inline>
        </w:drawing>
      </w:r>
    </w:p>
    <w:p w14:paraId="1A764CF1" w14:textId="5C951D74" w:rsidR="007D519D" w:rsidRDefault="009A6B68" w:rsidP="009A6B68">
      <w:pPr>
        <w:pStyle w:val="Legenda"/>
        <w:jc w:val="center"/>
      </w:pPr>
      <w:bookmarkStart w:id="94" w:name="_Toc511124789"/>
      <w:r>
        <w:t xml:space="preserve">Figura </w:t>
      </w:r>
      <w:fldSimple w:instr=" SEQ Figura \* ARABIC ">
        <w:r w:rsidR="006F713A">
          <w:rPr>
            <w:noProof/>
          </w:rPr>
          <w:t>29</w:t>
        </w:r>
      </w:fldSimple>
      <w:r>
        <w:t xml:space="preserve"> - Uma peça a ser modelada. Material virtual é "despejado" do spray na mão direita.</w:t>
      </w:r>
      <w:bookmarkEnd w:id="94"/>
      <w:r>
        <w:t xml:space="preserve"> </w:t>
      </w:r>
    </w:p>
    <w:p w14:paraId="30674DE6" w14:textId="2DD7BAD6" w:rsidR="009A6B68" w:rsidRPr="009A6B68" w:rsidRDefault="009A6B68" w:rsidP="009A6B68">
      <w:pPr>
        <w:pStyle w:val="Legenda"/>
        <w:jc w:val="center"/>
      </w:pPr>
      <w:r>
        <w:t xml:space="preserve">Fonte: </w:t>
      </w:r>
      <w:r>
        <w:fldChar w:fldCharType="begin" w:fldLock="1"/>
      </w:r>
      <w:r w:rsidR="00F60F59">
        <w:instrText>ADDIN CSL_CITATION { "citationItems" : [ { "id" : "ITEM-1", "itemData" : { "DOI" : "10.1016/j.jcde.2014.11.005", "ISSN" : "22884300", "abstract" : "In recent years, 3D printers have become popular as a means of outputting geometries designed on CAD or 3D graphics systems. However, the complex user interfaces of standard 3D software can make it difficult for ordinary consumers to design their own objects. Furthermore, models designed on 3D graphics software often have geometrical problems that make them impossible to output on a 3D printer. We propose a novel AR (augmented reality) 3D modeling system with an air-spray like interface. We also propose a new data structure (octet voxel) for representing designed models in such a way that the model is guaranteed to be a complete solid. The target shape is based on a regular polyhedron, and the octet voxel representation is suitable for designing geometrical objects having the same symmetries as the base regular polyhedron. Finally, we conducted a user test and confirmed that users can intuitively design their own ornaments in a short time with a simple user interface. ", "author" : [ { "dropping-particle" : "", "family" : "Aoki", "given" : "Hiroshi", "non-dropping-particle" : "", "parse-names" : false, "suffix" : "" }, { "dropping-particle" : "", "family" : "Mitani", "given" : "Jun", "non-dropping-particle" : "", "parse-names" : false, "suffix" : "" }, { "dropping-particle" : "", "family" : "Kanamori", "given" : "Yoshihiro", "non-dropping-particle" : "", "parse-names" : false, "suffix" : "" }, { "dropping-particle" : "", "family" : "Fukui", "given" : "Yukio", "non-dropping-particle" : "", "parse-names" : false, "suffix" : "" } ], "id" : "ITEM-1", "issue" : "1 OP  - Journal of Computational Design and Engineering, Vol 2, Iss 1, Pp 47-54 (2015)", "issued" : { "date-parts" : [ [ "2015" ] ] }, "language" : "English", "page" : "47", "title" : "AR based ornament design system for 3D printing", "type" : "article-journal", "volume" : "2" }, "uris" : [ "http://www.mendeley.com/documents/?uuid=fc2f4fb9-0864-44c6-bb3e-2042ea9e2f27", "http://www.mendeley.com/documents/?uuid=bbf09dd1-0259-41ec-abaa-e4134652ea76", "http://www.mendeley.com/documents/?uuid=d6c00b08-07e8-482a-8c51-0218a67f45be" ] } ], "mendeley" : { "formattedCitation" : "(Aoki et al., 2015)", "plainTextFormattedCitation" : "(Aoki et al., 2015)", "previouslyFormattedCitation" : "(Aoki et al., 2015)" }, "properties" : { "noteIndex" : 0 }, "schema" : "https://github.com/citation-style-language/schema/raw/master/csl-citation.json" }</w:instrText>
      </w:r>
      <w:r>
        <w:fldChar w:fldCharType="separate"/>
      </w:r>
      <w:r w:rsidRPr="009A6B68">
        <w:rPr>
          <w:b w:val="0"/>
          <w:noProof/>
        </w:rPr>
        <w:t>(Aoki et al., 2015)</w:t>
      </w:r>
      <w:r>
        <w:fldChar w:fldCharType="end"/>
      </w:r>
    </w:p>
    <w:p w14:paraId="7CBD4C3C" w14:textId="77777777" w:rsidR="0001260B" w:rsidRDefault="0001260B" w:rsidP="00C7133D"/>
    <w:p w14:paraId="6A46285E" w14:textId="7D849EF0" w:rsidR="00FA28A6" w:rsidRDefault="009A6B68" w:rsidP="00280B1C">
      <w:r>
        <w:lastRenderedPageBreak/>
        <w:t>Resultados de peças criadas a partir do sistema descrito podem ser vistos na Figura seguinte.</w:t>
      </w:r>
    </w:p>
    <w:p w14:paraId="735D67C2" w14:textId="77777777" w:rsidR="009A6B68" w:rsidRDefault="009A6B68" w:rsidP="0076658B">
      <w:pPr>
        <w:keepNext/>
        <w:jc w:val="center"/>
      </w:pPr>
      <w:r>
        <w:rPr>
          <w:noProof/>
          <w:lang w:eastAsia="pt-PT"/>
        </w:rPr>
        <w:drawing>
          <wp:inline distT="0" distB="0" distL="0" distR="0" wp14:anchorId="3783A894" wp14:editId="1F116C22">
            <wp:extent cx="4594860" cy="3374831"/>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ar3.PNG"/>
                    <pic:cNvPicPr/>
                  </pic:nvPicPr>
                  <pic:blipFill>
                    <a:blip r:embed="rId45">
                      <a:extLst>
                        <a:ext uri="{28A0092B-C50C-407E-A947-70E740481C1C}">
                          <a14:useLocalDpi xmlns:a14="http://schemas.microsoft.com/office/drawing/2010/main" val="0"/>
                        </a:ext>
                      </a:extLst>
                    </a:blip>
                    <a:stretch>
                      <a:fillRect/>
                    </a:stretch>
                  </pic:blipFill>
                  <pic:spPr>
                    <a:xfrm>
                      <a:off x="0" y="0"/>
                      <a:ext cx="4604849" cy="3382168"/>
                    </a:xfrm>
                    <a:prstGeom prst="rect">
                      <a:avLst/>
                    </a:prstGeom>
                  </pic:spPr>
                </pic:pic>
              </a:graphicData>
            </a:graphic>
          </wp:inline>
        </w:drawing>
      </w:r>
    </w:p>
    <w:p w14:paraId="6CAD7B97" w14:textId="393DA94C" w:rsidR="007D519D" w:rsidRDefault="009A6B68" w:rsidP="007D519D">
      <w:pPr>
        <w:pStyle w:val="Legenda"/>
        <w:jc w:val="center"/>
      </w:pPr>
      <w:bookmarkStart w:id="95" w:name="_Toc511124790"/>
      <w:r>
        <w:t xml:space="preserve">Figura </w:t>
      </w:r>
      <w:fldSimple w:instr=" SEQ Figura \* ARABIC ">
        <w:r w:rsidR="006F713A">
          <w:rPr>
            <w:noProof/>
          </w:rPr>
          <w:t>30</w:t>
        </w:r>
      </w:fldSimple>
      <w:r>
        <w:t xml:space="preserve"> - Á esquerda </w:t>
      </w:r>
      <w:r w:rsidR="00C55B78">
        <w:t xml:space="preserve">a </w:t>
      </w:r>
      <w:r>
        <w:t xml:space="preserve">peça em RA, ao centro </w:t>
      </w:r>
      <w:r w:rsidR="00C55B78">
        <w:t xml:space="preserve">a </w:t>
      </w:r>
      <w:r>
        <w:t>peça em software de modelação 3D e á direita a peça impressa.</w:t>
      </w:r>
      <w:bookmarkEnd w:id="95"/>
    </w:p>
    <w:p w14:paraId="63D25B97" w14:textId="28D6EF66" w:rsidR="009A6B68" w:rsidRDefault="009A6B68" w:rsidP="007D519D">
      <w:pPr>
        <w:pStyle w:val="Legenda"/>
        <w:jc w:val="center"/>
      </w:pPr>
      <w:r>
        <w:t xml:space="preserve">Fonte: </w:t>
      </w:r>
      <w:r>
        <w:fldChar w:fldCharType="begin" w:fldLock="1"/>
      </w:r>
      <w:r w:rsidR="00F60F59">
        <w:instrText>ADDIN CSL_CITATION { "citationItems" : [ { "id" : "ITEM-1", "itemData" : { "DOI" : "10.1016/j.jcde.2014.11.005", "ISSN" : "22884300", "abstract" : "In recent years, 3D printers have become popular as a means of outputting geometries designed on CAD or 3D graphics systems. However, the complex user interfaces of standard 3D software can make it difficult for ordinary consumers to design their own objects. Furthermore, models designed on 3D graphics software often have geometrical problems that make them impossible to output on a 3D printer. We propose a novel AR (augmented reality) 3D modeling system with an air-spray like interface. We also propose a new data structure (octet voxel) for representing designed models in such a way that the model is guaranteed to be a complete solid. The target shape is based on a regular polyhedron, and the octet voxel representation is suitable for designing geometrical objects having the same symmetries as the base regular polyhedron. Finally, we conducted a user test and confirmed that users can intuitively design their own ornaments in a short time with a simple user interface. ", "author" : [ { "dropping-particle" : "", "family" : "Aoki", "given" : "Hiroshi", "non-dropping-particle" : "", "parse-names" : false, "suffix" : "" }, { "dropping-particle" : "", "family" : "Mitani", "given" : "Jun", "non-dropping-particle" : "", "parse-names" : false, "suffix" : "" }, { "dropping-particle" : "", "family" : "Kanamori", "given" : "Yoshihiro", "non-dropping-particle" : "", "parse-names" : false, "suffix" : "" }, { "dropping-particle" : "", "family" : "Fukui", "given" : "Yukio", "non-dropping-particle" : "", "parse-names" : false, "suffix" : "" } ], "id" : "ITEM-1", "issue" : "1 OP  - Journal of Computational Design and Engineering, Vol 2, Iss 1, Pp 47-54 (2015)", "issued" : { "date-parts" : [ [ "2015" ] ] }, "language" : "English", "page" : "47", "title" : "AR based ornament design system for 3D printing", "type" : "article-journal", "volume" : "2" }, "uris" : [ "http://www.mendeley.com/documents/?uuid=fc2f4fb9-0864-44c6-bb3e-2042ea9e2f27", "http://www.mendeley.com/documents/?uuid=bbf09dd1-0259-41ec-abaa-e4134652ea76", "http://www.mendeley.com/documents/?uuid=d6c00b08-07e8-482a-8c51-0218a67f45be" ] } ], "mendeley" : { "formattedCitation" : "(Aoki et al., 2015)", "plainTextFormattedCitation" : "(Aoki et al., 2015)", "previouslyFormattedCitation" : "(Aoki et al., 2015)" }, "properties" : { "noteIndex" : 0 }, "schema" : "https://github.com/citation-style-language/schema/raw/master/csl-citation.json" }</w:instrText>
      </w:r>
      <w:r>
        <w:fldChar w:fldCharType="separate"/>
      </w:r>
      <w:r w:rsidRPr="009A6B68">
        <w:rPr>
          <w:b w:val="0"/>
          <w:noProof/>
        </w:rPr>
        <w:t>(Aoki et al., 2015)</w:t>
      </w:r>
      <w:r>
        <w:fldChar w:fldCharType="end"/>
      </w:r>
    </w:p>
    <w:p w14:paraId="3444097D" w14:textId="0EBCA574" w:rsidR="009A6B68" w:rsidRPr="009A6B68" w:rsidRDefault="009A6B68" w:rsidP="00280B1C">
      <w:r>
        <w:t>Como conclusão o estudo refere que através dos resultados obtidos foi confirmado que é possível produzir ou imprimir uma grande variedade de formas</w:t>
      </w:r>
      <w:r w:rsidR="00CD4AB4">
        <w:t xml:space="preserve"> com o apoio de uma interface de RA que funciona de uma forma idêntica a um </w:t>
      </w:r>
      <w:r w:rsidR="00CD4AB4" w:rsidRPr="009B32F1">
        <w:rPr>
          <w:i/>
        </w:rPr>
        <w:t>spray</w:t>
      </w:r>
      <w:r w:rsidR="00CD4AB4">
        <w:t>, e que utiliza replicação para criar estruturas simétricas automaticamente. Assim, torna-se possível que utilizadores sem grandes competências do ponto de vista do desenvolvimento de peças 3D possam imprimir objetos 3D.</w:t>
      </w:r>
    </w:p>
    <w:p w14:paraId="176D58E6" w14:textId="42EF7AF6" w:rsidR="00EF1010" w:rsidRDefault="00884E25" w:rsidP="00280B1C">
      <w:r>
        <w:t xml:space="preserve">São vários os setores da indústria </w:t>
      </w:r>
      <w:r w:rsidR="00EF1010">
        <w:t>onde existem</w:t>
      </w:r>
      <w:r>
        <w:t xml:space="preserve"> </w:t>
      </w:r>
      <w:r w:rsidR="00EF1010">
        <w:t>possíveis aplicações</w:t>
      </w:r>
      <w:r>
        <w:t xml:space="preserve"> </w:t>
      </w:r>
      <w:r w:rsidR="00EF1010">
        <w:t>de</w:t>
      </w:r>
      <w:r w:rsidR="00511D08">
        <w:t xml:space="preserve"> </w:t>
      </w:r>
      <w:r w:rsidR="0013031B">
        <w:t>Realidade Aumentada, por exemplo n</w:t>
      </w:r>
      <w:r w:rsidR="00212590">
        <w:t xml:space="preserve">a indústria de fabrico mais concretamente nas linhas de produção, instruções gráficas de montagem e animações sequenciais podem ser previamente codificadas numa fase de design para conjuntos de procedimentos típicos (ver Figura seguinte). Estas sequencias podem ser reproduzidas virtualmente em produtos reais nas linhas de montagem, ajudando e formando os operadores de montagem. Esta abordagem traz claros benefícios como redução de tempo de montagem, reduzindo também tempo de </w:t>
      </w:r>
      <w:r w:rsidR="008941D1">
        <w:t xml:space="preserve">entrega e margem de erro humano </w:t>
      </w:r>
      <w:r w:rsidR="008941D1">
        <w:fldChar w:fldCharType="begin" w:fldLock="1"/>
      </w:r>
      <w:r w:rsidR="00F60F59">
        <w:instrText>ADDIN CSL_CITATION { "citationItems" : [ { "id" : "ITEM-1", "itemData" : { "abstract" : "Augmented reality, in which virtual content is seamlessly integrated with displays of real-world scenes, is a growing area of interactive design.With the rise of personal mobile devices capable of producing interesting augmented reality environments, the vast potential of AR has begun to be explored. This paper surveys the current state-of-the-art in augmented reality. It describes work performed in different application domains and explains the exiting issues encountered when building augmented reality applications considering the ergonomic and technical limitations of mobile devices. Future directions and areas requiring further research are introduced and discussed.", "author" : [ { "dropping-particle" : "", "family" : "Mehdi Mekni", "given" : "Andr\u00e9 Lemieux", "non-dropping-particle" : "", "parse-names" : false, "suffix" : "" } ], "id" : "ITEM-1", "issued" : { "date-parts" : [ [ "2014" ] ] }, "title" : "Augmented Reality: Applications, Challenges and Future Trends", "type" : "article-journal" }, "uris" : [ "http://www.mendeley.com/documents/?uuid=8dc3389e-bc38-4926-882b-c3dbe5067383", "http://www.mendeley.com/documents/?uuid=ccc09e50-1a5f-47ff-ab8a-3b29321e8985", "http://www.mendeley.com/documents/?uuid=a87fcb78-5e45-4036-86a4-16b12fa7b708" ] } ], "mendeley" : { "formattedCitation" : "(Mehdi Mekni, 2014)", "plainTextFormattedCitation" : "(Mehdi Mekni, 2014)", "previouslyFormattedCitation" : "(Mehdi Mekni, 2014)" }, "properties" : { "noteIndex" : 0 }, "schema" : "https://github.com/citation-style-language/schema/raw/master/csl-citation.json" }</w:instrText>
      </w:r>
      <w:r w:rsidR="008941D1">
        <w:fldChar w:fldCharType="separate"/>
      </w:r>
      <w:r w:rsidR="008941D1" w:rsidRPr="008941D1">
        <w:rPr>
          <w:noProof/>
        </w:rPr>
        <w:t>(Mehdi Mekni, 2014)</w:t>
      </w:r>
      <w:r w:rsidR="008941D1">
        <w:fldChar w:fldCharType="end"/>
      </w:r>
      <w:r w:rsidR="008941D1">
        <w:t>.</w:t>
      </w:r>
    </w:p>
    <w:p w14:paraId="2CD1AF67" w14:textId="7351861B" w:rsidR="00212590" w:rsidRDefault="00212590" w:rsidP="00C7133D"/>
    <w:p w14:paraId="64D57333" w14:textId="77777777" w:rsidR="00212590" w:rsidRDefault="00212590" w:rsidP="00212590">
      <w:pPr>
        <w:keepNext/>
        <w:jc w:val="center"/>
      </w:pPr>
      <w:r>
        <w:rPr>
          <w:noProof/>
          <w:lang w:eastAsia="pt-PT"/>
        </w:rPr>
        <w:lastRenderedPageBreak/>
        <w:drawing>
          <wp:inline distT="0" distB="0" distL="0" distR="0" wp14:anchorId="5272D7CC" wp14:editId="7FC449BC">
            <wp:extent cx="3639058" cy="2581635"/>
            <wp:effectExtent l="0" t="0" r="0"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r4.PNG"/>
                    <pic:cNvPicPr/>
                  </pic:nvPicPr>
                  <pic:blipFill>
                    <a:blip r:embed="rId46">
                      <a:extLst>
                        <a:ext uri="{28A0092B-C50C-407E-A947-70E740481C1C}">
                          <a14:useLocalDpi xmlns:a14="http://schemas.microsoft.com/office/drawing/2010/main" val="0"/>
                        </a:ext>
                      </a:extLst>
                    </a:blip>
                    <a:stretch>
                      <a:fillRect/>
                    </a:stretch>
                  </pic:blipFill>
                  <pic:spPr>
                    <a:xfrm>
                      <a:off x="0" y="0"/>
                      <a:ext cx="3639058" cy="2581635"/>
                    </a:xfrm>
                    <a:prstGeom prst="rect">
                      <a:avLst/>
                    </a:prstGeom>
                  </pic:spPr>
                </pic:pic>
              </a:graphicData>
            </a:graphic>
          </wp:inline>
        </w:drawing>
      </w:r>
    </w:p>
    <w:p w14:paraId="0C825B2A" w14:textId="60F7567B" w:rsidR="007D519D" w:rsidRDefault="00212590" w:rsidP="00212590">
      <w:pPr>
        <w:pStyle w:val="Legenda"/>
        <w:jc w:val="center"/>
      </w:pPr>
      <w:bookmarkStart w:id="96" w:name="_Toc511124791"/>
      <w:r>
        <w:t xml:space="preserve">Figura </w:t>
      </w:r>
      <w:fldSimple w:instr=" SEQ Figura \* ARABIC ">
        <w:r w:rsidR="006F713A">
          <w:rPr>
            <w:noProof/>
          </w:rPr>
          <w:t>31</w:t>
        </w:r>
      </w:fldSimple>
      <w:r>
        <w:t xml:space="preserve"> - Montagem de produto animada em ambiente de RA.</w:t>
      </w:r>
      <w:bookmarkEnd w:id="96"/>
      <w:r>
        <w:t xml:space="preserve"> </w:t>
      </w:r>
    </w:p>
    <w:p w14:paraId="5720BB66" w14:textId="0E48571F" w:rsidR="00EF1010" w:rsidRDefault="00212590" w:rsidP="0013031B">
      <w:pPr>
        <w:pStyle w:val="Legenda"/>
        <w:jc w:val="center"/>
      </w:pPr>
      <w:r>
        <w:t xml:space="preserve">Fonte: </w:t>
      </w:r>
      <w:r>
        <w:fldChar w:fldCharType="begin" w:fldLock="1"/>
      </w:r>
      <w:r w:rsidR="00F60F59">
        <w:instrText>ADDIN CSL_CITATION { "citationItems" : [ { "id" : "ITEM-1", "itemData" : { "abstract" : "Augmented reality, in which virtual content is seamlessly integrated with displays of real-world scenes, is a growing area of interactive design.With the rise of personal mobile devices capable of producing interesting augmented reality environments, the vast potential of AR has begun to be explored. This paper surveys the current state-of-the-art in augmented reality. It describes work performed in different application domains and explains the exiting issues encountered when building augmented reality applications considering the ergonomic and technical limitations of mobile devices. Future directions and areas requiring further research are introduced and discussed.", "author" : [ { "dropping-particle" : "", "family" : "Mehdi Mekni", "given" : "Andr\u00e9 Lemieux", "non-dropping-particle" : "", "parse-names" : false, "suffix" : "" } ], "id" : "ITEM-1", "issued" : { "date-parts" : [ [ "2014" ] ] }, "title" : "Augmented Reality: Applications, Challenges and Future Trends", "type" : "article-journal" }, "uris" : [ "http://www.mendeley.com/documents/?uuid=a87fcb78-5e45-4036-86a4-16b12fa7b708", "http://www.mendeley.com/documents/?uuid=8dc3389e-bc38-4926-882b-c3dbe5067383", "http://www.mendeley.com/documents/?uuid=ccc09e50-1a5f-47ff-ab8a-3b29321e8985" ] } ], "mendeley" : { "formattedCitation" : "(Mehdi Mekni, 2014)", "plainTextFormattedCitation" : "(Mehdi Mekni, 2014)", "previouslyFormattedCitation" : "(Mehdi Mekni, 2014)" }, "properties" : { "noteIndex" : 0 }, "schema" : "https://github.com/citation-style-language/schema/raw/master/csl-citation.json" }</w:instrText>
      </w:r>
      <w:r>
        <w:fldChar w:fldCharType="separate"/>
      </w:r>
      <w:r w:rsidRPr="00212590">
        <w:rPr>
          <w:b w:val="0"/>
          <w:noProof/>
        </w:rPr>
        <w:t>(Mehdi Mekni, 2014)</w:t>
      </w:r>
      <w:r>
        <w:fldChar w:fldCharType="end"/>
      </w:r>
    </w:p>
    <w:p w14:paraId="12B785D1" w14:textId="2198EB26" w:rsidR="00EF1010" w:rsidRDefault="008941D1" w:rsidP="00280B1C">
      <w:r>
        <w:t>Na indústria dos jogos</w:t>
      </w:r>
      <w:r w:rsidR="00567B67">
        <w:t xml:space="preserve"> e entretenimento</w:t>
      </w:r>
      <w:r>
        <w:t xml:space="preserve"> também </w:t>
      </w:r>
      <w:r w:rsidR="00567B67">
        <w:t>há casos de aplicabilidade de RA, tanto para criar jogos á volta de ambiente de RA, como por exemplo para fornecer vários detalhes sobre um determinado jogo a ser transmitido.</w:t>
      </w:r>
    </w:p>
    <w:p w14:paraId="2E816F28" w14:textId="6438E72B" w:rsidR="00567B67" w:rsidRDefault="00567B67" w:rsidP="00280B1C">
      <w:r>
        <w:t xml:space="preserve">Um caso é o </w:t>
      </w:r>
      <w:r w:rsidR="009B32F1">
        <w:t>“</w:t>
      </w:r>
      <w:r>
        <w:t xml:space="preserve">Fox-Trax </w:t>
      </w:r>
      <w:r w:rsidR="0013031B">
        <w:t>S</w:t>
      </w:r>
      <w:r>
        <w:t>ystem</w:t>
      </w:r>
      <w:r w:rsidR="009B32F1">
        <w:t>”</w:t>
      </w:r>
      <w:r>
        <w:t xml:space="preserve"> utilizado para realçar a localização de um disco de hóquei enquanto este se move rapidamente pelo ringue </w:t>
      </w:r>
      <w:r>
        <w:fldChar w:fldCharType="begin" w:fldLock="1"/>
      </w:r>
      <w:r w:rsidR="00F60F59">
        <w:instrText>ADDIN CSL_CITATION { "citationItems" : [ { "id" : "ITEM-1", "itemData" : { "DOI" : "10.1109/38.574652", "ISBN" : "0272-1716 VO  - 17", "author" : [ { "dropping-particle" : "", "family" : "Cavallaro", "given" : "R", "non-dropping-particle" : "", "parse-names" : false, "suffix" : "" } ], "container-title" : "IEEE Computer Graphics and Applications", "id" : "ITEM-1", "issue" : "2", "issued" : { "date-parts" : [ [ "1997" ] ] }, "page" : "6-12", "title" : "The FoxTrax hockey puck tracking system", "type" : "article", "volume" : "17" }, "uris" : [ "http://www.mendeley.com/documents/?uuid=0e72ce16-73a8-4cab-9c66-6df27c5c8157", "http://www.mendeley.com/documents/?uuid=d669574f-57a8-4ef2-a588-dff5ca3f5ed7", "http://www.mendeley.com/documents/?uuid=2e184e97-4eb9-4b9d-8339-e07fc53fb276" ] } ], "mendeley" : { "formattedCitation" : "(Cavallaro, 1997)", "plainTextFormattedCitation" : "(Cavallaro, 1997)", "previouslyFormattedCitation" : "(Cavallaro, 1997)" }, "properties" : { "noteIndex" : 0 }, "schema" : "https://github.com/citation-style-language/schema/raw/master/csl-citation.json" }</w:instrText>
      </w:r>
      <w:r>
        <w:fldChar w:fldCharType="separate"/>
      </w:r>
      <w:r w:rsidRPr="00567B67">
        <w:rPr>
          <w:noProof/>
        </w:rPr>
        <w:t>(Cavallaro, 1997)</w:t>
      </w:r>
      <w:r>
        <w:fldChar w:fldCharType="end"/>
      </w:r>
      <w:r w:rsidR="0013031B">
        <w:t>.</w:t>
      </w:r>
    </w:p>
    <w:p w14:paraId="5B11020E" w14:textId="55B24C75" w:rsidR="00056543" w:rsidRDefault="00567B67" w:rsidP="00280B1C">
      <w:r>
        <w:t xml:space="preserve">Na indústria do turismo também há casos de aplicabilidade de RA, tal como o </w:t>
      </w:r>
      <w:r w:rsidR="00EF6771">
        <w:t>“</w:t>
      </w:r>
      <w:r>
        <w:t>The Archeoguide</w:t>
      </w:r>
      <w:r w:rsidR="00EF6771">
        <w:t>”</w:t>
      </w:r>
      <w:r>
        <w:t xml:space="preserve"> que é um projeto de RA</w:t>
      </w:r>
      <w:r w:rsidR="006E02A9">
        <w:t xml:space="preserve"> que visa fornecer informação arqueológica a visitantes de determinados locais considerados património mundial </w:t>
      </w:r>
      <w:r w:rsidR="006E02A9">
        <w:fldChar w:fldCharType="begin" w:fldLock="1"/>
      </w:r>
      <w:r w:rsidR="00F60F59">
        <w:instrText>ADDIN CSL_CITATION { "citationItems" : [ { "id" : "ITEM-1", "itemData" : { "abstract" : "Augmented reality, in which virtual content is seamlessly integrated with displays of real-world scenes, is a growing area of interactive design.With the rise of personal mobile devices capable of producing interesting augmented reality environments, the vast potential of AR has begun to be explored. This paper surveys the current state-of-the-art in augmented reality. It describes work performed in different application domains and explains the exiting issues encountered when building augmented reality applications considering the ergonomic and technical limitations of mobile devices. Future directions and areas requiring further research are introduced and discussed.", "author" : [ { "dropping-particle" : "", "family" : "Mehdi Mekni", "given" : "Andr\u00e9 Lemieux", "non-dropping-particle" : "", "parse-names" : false, "suffix" : "" } ], "id" : "ITEM-1", "issued" : { "date-parts" : [ [ "2014" ] ] }, "title" : "Augmented Reality: Applications, Challenges and Future Trends", "type" : "article-journal" }, "uris" : [ "http://www.mendeley.com/documents/?uuid=a87fcb78-5e45-4036-86a4-16b12fa7b708", "http://www.mendeley.com/documents/?uuid=8dc3389e-bc38-4926-882b-c3dbe5067383", "http://www.mendeley.com/documents/?uuid=ccc09e50-1a5f-47ff-ab8a-3b29321e8985" ] } ], "mendeley" : { "formattedCitation" : "(Mehdi Mekni, 2014)", "plainTextFormattedCitation" : "(Mehdi Mekni, 2014)", "previouslyFormattedCitation" : "(Mehdi Mekni, 2014)" }, "properties" : { "noteIndex" : 0 }, "schema" : "https://github.com/citation-style-language/schema/raw/master/csl-citation.json" }</w:instrText>
      </w:r>
      <w:r w:rsidR="006E02A9">
        <w:fldChar w:fldCharType="separate"/>
      </w:r>
      <w:r w:rsidR="006E02A9" w:rsidRPr="006E02A9">
        <w:rPr>
          <w:noProof/>
        </w:rPr>
        <w:t>(Mehdi Mekni, 2014)</w:t>
      </w:r>
      <w:r w:rsidR="006E02A9">
        <w:fldChar w:fldCharType="end"/>
      </w:r>
      <w:r w:rsidR="006E02A9">
        <w:t>.</w:t>
      </w:r>
    </w:p>
    <w:p w14:paraId="2F2A385E" w14:textId="6056B6FB" w:rsidR="006E02A9" w:rsidRPr="00056543" w:rsidRDefault="00056543" w:rsidP="00280B1C">
      <w:r w:rsidRPr="00056543">
        <w:t>Na Engenharia Civil e Planeamento Urbano pode ajudar na tomada de decisões e visualização de edifícios de forma virtual</w:t>
      </w:r>
      <w:r w:rsidR="00D16010">
        <w:t xml:space="preserve"> em cenários reais</w:t>
      </w:r>
      <w:r w:rsidRPr="00056543">
        <w:t xml:space="preserve">, como por exemplo o </w:t>
      </w:r>
      <w:r w:rsidR="00DF468A">
        <w:t>“</w:t>
      </w:r>
      <w:r w:rsidRPr="00056543">
        <w:t>A4D</w:t>
      </w:r>
      <w:r w:rsidR="00DF468A">
        <w:t>”</w:t>
      </w:r>
      <w:r w:rsidR="00CB61FB">
        <w:t xml:space="preserve"> </w:t>
      </w:r>
      <w:r w:rsidR="00CB61FB">
        <w:fldChar w:fldCharType="begin" w:fldLock="1"/>
      </w:r>
      <w:r w:rsidR="00F60F59">
        <w:instrText>ADDIN CSL_CITATION { "citationItems" : [ { "id" : "ITEM-1", "itemData" : { "abstract" : "A4D is a cooperative design system for AEC that integrates state-of-art technologies in the area of 3D with lesser costs, in a manner that is more planned, safer, easier and humanized for all, by developing and introducing new augmented reality technologies and novel workplace design concepts in AEC. A4D supports the reality-virtuality continuum in AEC, by enhancing the real environment with fixed and mobile augmented reality, supported in wearable system elements, vision-based user and object tracking systems (currently for indoor usage) and multiuser virtual environment. A4D also integrates building construction project scheduling technology and supports interactive 4D (3D+time) visualization and design. A4D developments aim and tackle high innovative research but their concepts shall not disregard relevant issues such as applicability, human-factor, and prospects on cost and time effectiveness improvements.", "author" : [ { "dropping-particle" : "", "family" : "Capo, A.J., Carreras, J., Dias, J.M., Galli, R., &amp; Gamito", "given" : "M.", "non-dropping-particle" : "", "parse-names" : false, "suffix" : "" } ], "id" : "ITEM-1", "issued" : { "date-parts" : [ [ "2003" ] ] }, "title" : "A4D: Augmented Reality 4D System for Architecture and Building Construction", "type" : "article-journal" }, "uris" : [ "http://www.mendeley.com/documents/?uuid=6354e22f-3bf1-4b55-8851-8f485db5e7cd", "http://www.mendeley.com/documents/?uuid=dd04b699-afa1-4656-8771-b7dafa2078a7", "http://www.mendeley.com/documents/?uuid=0488e6b9-f5b1-4a2c-a562-3e3868163b3e" ] } ], "mendeley" : { "formattedCitation" : "(Capo, A.J., Carreras, J., Dias, J.M., Galli, R., &amp; Gamito, 2003)", "plainTextFormattedCitation" : "(Capo, A.J., Carreras, J., Dias, J.M., Galli, R., &amp; Gamito, 2003)", "previouslyFormattedCitation" : "(Capo, A.J., Carreras, J., Dias, J.M., Galli, R., &amp; Gamito, 2003)" }, "properties" : { "noteIndex" : 0 }, "schema" : "https://github.com/citation-style-language/schema/raw/master/csl-citation.json" }</w:instrText>
      </w:r>
      <w:r w:rsidR="00CB61FB">
        <w:fldChar w:fldCharType="separate"/>
      </w:r>
      <w:r w:rsidR="00CB61FB" w:rsidRPr="00CB61FB">
        <w:rPr>
          <w:noProof/>
        </w:rPr>
        <w:t>(Capo, A.J., Carreras, J., Dias, J.M., Galli, R., &amp; Gamito, 2003)</w:t>
      </w:r>
      <w:r w:rsidR="00CB61FB">
        <w:fldChar w:fldCharType="end"/>
      </w:r>
      <w:r w:rsidR="0013031B">
        <w:t>.</w:t>
      </w:r>
    </w:p>
    <w:p w14:paraId="4A355E8C" w14:textId="4959FF05" w:rsidR="006E02A9" w:rsidRDefault="006E02A9" w:rsidP="00280B1C">
      <w:r>
        <w:t xml:space="preserve">Neste momento há muitas possíveis direções que a </w:t>
      </w:r>
      <w:r w:rsidR="0013031B">
        <w:t>Realidade Aumentada</w:t>
      </w:r>
      <w:r>
        <w:t xml:space="preserve"> pode tomar dentro dos vários contextos, no entanto é possível identificar alguns fatores que serão desafios dos sistemas de </w:t>
      </w:r>
      <w:r w:rsidR="0013031B">
        <w:t xml:space="preserve">Realidade Aumentada </w:t>
      </w:r>
      <w:r>
        <w:t xml:space="preserve">nas várias aplicabilidades: os acessórios (como luvas, óculos, </w:t>
      </w:r>
      <w:commentRangeStart w:id="97"/>
      <w:r>
        <w:t>etc</w:t>
      </w:r>
      <w:r w:rsidR="008D5738">
        <w:t>.</w:t>
      </w:r>
      <w:commentRangeEnd w:id="97"/>
      <w:r w:rsidR="008D5738">
        <w:rPr>
          <w:rStyle w:val="Refdecomentrio"/>
        </w:rPr>
        <w:commentReference w:id="97"/>
      </w:r>
      <w:r>
        <w:t xml:space="preserve">) podem tornar-se limitações dos sistemas e necessitam de ser mais leves, pequenos e fáceis de utilizar, o próprio </w:t>
      </w:r>
      <w:r w:rsidRPr="009B32F1">
        <w:rPr>
          <w:i/>
        </w:rPr>
        <w:t>hardware</w:t>
      </w:r>
      <w:r>
        <w:t xml:space="preserve"> pode necessitar de evoluir de forma a ter capacidade computacional suficiente para tornar os sistemas fluídos, </w:t>
      </w:r>
      <w:r w:rsidR="00056543">
        <w:t>a deteção de obstruções, entre outros.</w:t>
      </w:r>
    </w:p>
    <w:p w14:paraId="0D63BE13" w14:textId="1BF298F3" w:rsidR="00956508" w:rsidRDefault="00956508">
      <w:pPr>
        <w:spacing w:after="200"/>
        <w:rPr>
          <w:smallCaps/>
          <w:spacing w:val="5"/>
          <w:sz w:val="36"/>
          <w:szCs w:val="36"/>
        </w:rPr>
      </w:pPr>
    </w:p>
    <w:p w14:paraId="0905A19B" w14:textId="5885E3D4" w:rsidR="00924ABE" w:rsidRDefault="00924ABE" w:rsidP="00AA60D4">
      <w:pPr>
        <w:pStyle w:val="Cabealho1"/>
      </w:pPr>
      <w:bookmarkStart w:id="98" w:name="_Toc511124554"/>
      <w:r w:rsidRPr="002A4B1A">
        <w:lastRenderedPageBreak/>
        <w:t xml:space="preserve">3. </w:t>
      </w:r>
      <w:r w:rsidR="00834983">
        <w:t xml:space="preserve">Desenvolvimento de </w:t>
      </w:r>
      <w:r w:rsidR="00180002">
        <w:t xml:space="preserve">Proposta de </w:t>
      </w:r>
      <w:r w:rsidR="00E67EF7">
        <w:t>Solução</w:t>
      </w:r>
      <w:bookmarkEnd w:id="98"/>
    </w:p>
    <w:p w14:paraId="79320A42" w14:textId="15C2EFB0" w:rsidR="00B1140D" w:rsidRDefault="00B1140D" w:rsidP="0013031B">
      <w:pPr>
        <w:pStyle w:val="Cabealho2"/>
        <w:ind w:firstLine="708"/>
      </w:pPr>
      <w:bookmarkStart w:id="99" w:name="_Toc511124555"/>
      <w:r>
        <w:t>3.1</w:t>
      </w:r>
      <w:r w:rsidRPr="002A4B1A">
        <w:t xml:space="preserve"> </w:t>
      </w:r>
      <w:r>
        <w:t>Introdução</w:t>
      </w:r>
      <w:bookmarkEnd w:id="99"/>
    </w:p>
    <w:p w14:paraId="6B47A7A0" w14:textId="5636D9BB" w:rsidR="00CF1A35" w:rsidRDefault="00C04722" w:rsidP="00280B1C">
      <w:r>
        <w:t>Após</w:t>
      </w:r>
      <w:r w:rsidR="00C55FD6">
        <w:t xml:space="preserve"> estar identificado o problema, </w:t>
      </w:r>
      <w:r w:rsidR="00CF1A35">
        <w:t xml:space="preserve">consequentes necessidades a suprir e feito um exaustivo estudo de Estado da Arte que permitiu introduzir conceitos e avaliar trabalhos relacionados com o tema, </w:t>
      </w:r>
      <w:r w:rsidR="008D5738">
        <w:t>desenvolveu-se</w:t>
      </w:r>
      <w:r w:rsidR="00A95410">
        <w:t xml:space="preserve"> uma </w:t>
      </w:r>
      <w:r w:rsidR="008D5738">
        <w:t xml:space="preserve">primeira </w:t>
      </w:r>
      <w:r w:rsidR="00A95410">
        <w:t xml:space="preserve">proposta de solução baseada num protótipo funcional, com o intuito de replicar as condições físicas (do utilizador e do </w:t>
      </w:r>
      <w:r w:rsidR="00A95410" w:rsidRPr="00CE5998">
        <w:rPr>
          <w:i/>
        </w:rPr>
        <w:t>hardware</w:t>
      </w:r>
      <w:r w:rsidR="00A95410">
        <w:t xml:space="preserve">) e tecnológicas da solução final. Em relação </w:t>
      </w:r>
      <w:r w:rsidR="008D5738">
        <w:t>à</w:t>
      </w:r>
      <w:r w:rsidR="00A95410">
        <w:t xml:space="preserve">s condições físicas do utilizador, importa registar que o mesmo se encontra com as duas mãos livres durante todo o processo de </w:t>
      </w:r>
      <w:r w:rsidR="00301B97">
        <w:t>operação do equipamento</w:t>
      </w:r>
      <w:r w:rsidR="00A95410">
        <w:t xml:space="preserve"> e que não é expectável que se encontre com luvas calçadas, isto é, nada o impedirá/restringirá no manuseamento da HMI da forma mais eficaz. Já sobre as condições</w:t>
      </w:r>
      <w:r w:rsidR="00301B97">
        <w:t xml:space="preserve"> de </w:t>
      </w:r>
      <w:r w:rsidR="00301B97" w:rsidRPr="00CE5998">
        <w:rPr>
          <w:i/>
        </w:rPr>
        <w:t>hardware</w:t>
      </w:r>
      <w:r w:rsidR="00301B97">
        <w:t>, importa referir que do ponto de vista da solução de automação estava restringido a equipamento do fabricante Beckhoff (</w:t>
      </w:r>
      <w:r w:rsidR="00301B97" w:rsidRPr="00CE5998">
        <w:rPr>
          <w:i/>
        </w:rPr>
        <w:t>Hardware</w:t>
      </w:r>
      <w:r w:rsidR="00301B97">
        <w:t xml:space="preserve"> e </w:t>
      </w:r>
      <w:r w:rsidR="00301B97" w:rsidRPr="00CE5998">
        <w:rPr>
          <w:i/>
        </w:rPr>
        <w:t>Software</w:t>
      </w:r>
      <w:r w:rsidR="00301B97">
        <w:t xml:space="preserve"> de Automação).</w:t>
      </w:r>
    </w:p>
    <w:p w14:paraId="7E2C1B5E" w14:textId="788619DF" w:rsidR="00E7424D" w:rsidRDefault="00B25693" w:rsidP="00280B1C">
      <w:r>
        <w:t>Desta forma,</w:t>
      </w:r>
      <w:r w:rsidR="00892344">
        <w:t xml:space="preserve"> considerando os objetivos de alto nível traçados</w:t>
      </w:r>
      <w:r>
        <w:t xml:space="preserve"> f</w:t>
      </w:r>
      <w:r w:rsidR="00180002">
        <w:t xml:space="preserve">oi </w:t>
      </w:r>
      <w:r>
        <w:t xml:space="preserve">então </w:t>
      </w:r>
      <w:r w:rsidR="00180002">
        <w:t>construíd</w:t>
      </w:r>
      <w:r w:rsidR="00302B9E">
        <w:t>o um protótipo funcional</w:t>
      </w:r>
      <w:r w:rsidR="00180002">
        <w:t>, que serve de validação das tecnologias e da arquitetura adotada</w:t>
      </w:r>
      <w:r w:rsidR="000B78BC">
        <w:t>, que</w:t>
      </w:r>
      <w:r w:rsidR="004049B1">
        <w:t xml:space="preserve"> consiste numa HMI </w:t>
      </w:r>
      <w:r w:rsidR="004049B1" w:rsidRPr="00CE5998">
        <w:rPr>
          <w:i/>
        </w:rPr>
        <w:t>Web-based</w:t>
      </w:r>
      <w:r w:rsidR="004049B1">
        <w:t xml:space="preserve"> que permite monit</w:t>
      </w:r>
      <w:r w:rsidR="00302B9E">
        <w:t>orizar e controlar parâmetros de um</w:t>
      </w:r>
      <w:r w:rsidR="004049B1">
        <w:t xml:space="preserve"> equipamento</w:t>
      </w:r>
      <w:r w:rsidR="00302B9E">
        <w:t xml:space="preserve"> de fabrico aditivo</w:t>
      </w:r>
      <w:r w:rsidR="00892344">
        <w:t xml:space="preserve"> em tempo real e foram também traçados sub-objetivos para a fase de desenvolvimento do projeto.</w:t>
      </w:r>
    </w:p>
    <w:p w14:paraId="23DF20CA" w14:textId="6A10F1A7" w:rsidR="002169CD" w:rsidRDefault="002169CD" w:rsidP="00280B1C"/>
    <w:p w14:paraId="51B8DF7A" w14:textId="001072D0" w:rsidR="002169CD" w:rsidRDefault="002169CD" w:rsidP="002169CD">
      <w:pPr>
        <w:pStyle w:val="Cabealho2"/>
        <w:ind w:firstLine="708"/>
      </w:pPr>
      <w:bookmarkStart w:id="100" w:name="_Toc511124556"/>
      <w:r>
        <w:t>3.2</w:t>
      </w:r>
      <w:r w:rsidRPr="002A4B1A">
        <w:t xml:space="preserve"> </w:t>
      </w:r>
      <w:r>
        <w:t>Descrição dos Equipamentos</w:t>
      </w:r>
      <w:bookmarkEnd w:id="100"/>
    </w:p>
    <w:p w14:paraId="508D0DDE" w14:textId="0D3AD06E" w:rsidR="00513E2E" w:rsidRDefault="002169CD" w:rsidP="00DC2A7D">
      <w:r w:rsidRPr="0050469D">
        <w:t>O</w:t>
      </w:r>
      <w:r w:rsidR="00513E2E" w:rsidRPr="0050469D">
        <w:t xml:space="preserve"> protótipo funcional foi desenvolvido recorrendo a um equipamento de </w:t>
      </w:r>
      <w:r w:rsidR="00B8083E" w:rsidRPr="0050469D">
        <w:t xml:space="preserve">fabrico aditivo </w:t>
      </w:r>
      <w:r w:rsidR="008D5738">
        <w:t>disponível</w:t>
      </w:r>
      <w:r w:rsidR="008D5738" w:rsidRPr="0050469D">
        <w:t xml:space="preserve"> </w:t>
      </w:r>
      <w:r w:rsidR="008D5738">
        <w:t>no âmbito de</w:t>
      </w:r>
      <w:r w:rsidR="00B8083E" w:rsidRPr="0050469D">
        <w:t xml:space="preserve"> outro projeto no INEGI e que se encontrava num estado avançado de desenvolvimento do ponto de vista de automação, isto é, a própria solução já estava num estado mais maduro, que gerava poucos erros de automação</w:t>
      </w:r>
      <w:r w:rsidR="00A90B42" w:rsidRPr="0050469D">
        <w:t xml:space="preserve"> e que por sua vez resultava em pouco “ruído” para as camadas de </w:t>
      </w:r>
      <w:r w:rsidR="00A90B42" w:rsidRPr="0050469D">
        <w:rPr>
          <w:i/>
        </w:rPr>
        <w:t>software</w:t>
      </w:r>
      <w:r w:rsidR="00A90B42" w:rsidRPr="0050469D">
        <w:t xml:space="preserve"> a desenvolver no protótipo,</w:t>
      </w:r>
      <w:r w:rsidR="00B8083E" w:rsidRPr="0050469D">
        <w:t xml:space="preserve"> e que pelo facto de utilizar as mesmas tecnologias de </w:t>
      </w:r>
      <w:r w:rsidR="00B8083E" w:rsidRPr="0050469D">
        <w:rPr>
          <w:i/>
        </w:rPr>
        <w:t>software</w:t>
      </w:r>
      <w:r w:rsidR="00B8083E" w:rsidRPr="0050469D">
        <w:t xml:space="preserve"> e </w:t>
      </w:r>
      <w:r w:rsidR="00B8083E" w:rsidRPr="0050469D">
        <w:rPr>
          <w:i/>
        </w:rPr>
        <w:t>hardware</w:t>
      </w:r>
      <w:r w:rsidR="00B8083E" w:rsidRPr="0050469D">
        <w:t xml:space="preserve"> que o projeto </w:t>
      </w:r>
      <w:r w:rsidR="00DC2A7D" w:rsidRPr="0050469D">
        <w:t xml:space="preserve">que envolve esta tese permitia criar um ambiente bastante semelhante ao que a HMI final iria encontrar. Este equipamento surgiu com o intuito de estudar o fabrico de meios de produção (moldes/moldações) e modelos sobretudo com gesso, areia de sílica e resina termoendurecível, ideia que surgiu </w:t>
      </w:r>
      <w:r w:rsidR="00DC2A7D" w:rsidRPr="0050469D">
        <w:rPr>
          <w:sz w:val="23"/>
          <w:szCs w:val="23"/>
        </w:rPr>
        <w:t xml:space="preserve">da necessidade identificada juntos das empresas fornecedoras de </w:t>
      </w:r>
      <w:r w:rsidR="00DC2A7D" w:rsidRPr="0050469D">
        <w:t xml:space="preserve">peças e componentes em materiais metálicos fundidos, materiais cerâmicos </w:t>
      </w:r>
      <w:r w:rsidR="00DC2A7D" w:rsidRPr="0050469D">
        <w:lastRenderedPageBreak/>
        <w:t>e materiais compósitos, as quais são cada vez mais solicitadas para séries mais curtas e para componentes mais complexos e de grande dimensão.</w:t>
      </w:r>
    </w:p>
    <w:p w14:paraId="741EC74E" w14:textId="431533C1" w:rsidR="00C22018" w:rsidRDefault="00C22018" w:rsidP="00DC2A7D"/>
    <w:p w14:paraId="3E38461E" w14:textId="77777777" w:rsidR="00C22018" w:rsidRDefault="00C22018" w:rsidP="00C22018">
      <w:pPr>
        <w:keepNext/>
        <w:jc w:val="center"/>
      </w:pPr>
      <w:r>
        <w:rPr>
          <w:noProof/>
          <w:lang w:eastAsia="pt-PT"/>
        </w:rPr>
        <w:drawing>
          <wp:inline distT="0" distB="0" distL="0" distR="0" wp14:anchorId="47B4469F" wp14:editId="0BA8536F">
            <wp:extent cx="2781688" cy="3219899"/>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dimaq1.PNG"/>
                    <pic:cNvPicPr/>
                  </pic:nvPicPr>
                  <pic:blipFill>
                    <a:blip r:embed="rId47">
                      <a:extLst>
                        <a:ext uri="{28A0092B-C50C-407E-A947-70E740481C1C}">
                          <a14:useLocalDpi xmlns:a14="http://schemas.microsoft.com/office/drawing/2010/main" val="0"/>
                        </a:ext>
                      </a:extLst>
                    </a:blip>
                    <a:stretch>
                      <a:fillRect/>
                    </a:stretch>
                  </pic:blipFill>
                  <pic:spPr>
                    <a:xfrm>
                      <a:off x="0" y="0"/>
                      <a:ext cx="2781688" cy="3219899"/>
                    </a:xfrm>
                    <a:prstGeom prst="rect">
                      <a:avLst/>
                    </a:prstGeom>
                  </pic:spPr>
                </pic:pic>
              </a:graphicData>
            </a:graphic>
          </wp:inline>
        </w:drawing>
      </w:r>
    </w:p>
    <w:p w14:paraId="1F6F4DA1" w14:textId="29453188" w:rsidR="00C22018" w:rsidRDefault="00C22018" w:rsidP="00C22018">
      <w:pPr>
        <w:pStyle w:val="Legenda"/>
        <w:jc w:val="center"/>
      </w:pPr>
      <w:bookmarkStart w:id="101" w:name="_Toc511124792"/>
      <w:r>
        <w:t xml:space="preserve">Figura </w:t>
      </w:r>
      <w:fldSimple w:instr=" SEQ Figura \* ARABIC ">
        <w:r w:rsidR="006F713A">
          <w:rPr>
            <w:noProof/>
          </w:rPr>
          <w:t>32</w:t>
        </w:r>
      </w:fldSimple>
      <w:r>
        <w:t xml:space="preserve"> - Equipamento utilizado para o protótipo funcional</w:t>
      </w:r>
      <w:bookmarkEnd w:id="101"/>
    </w:p>
    <w:p w14:paraId="6CD81E01" w14:textId="5BE29D53" w:rsidR="00C22018" w:rsidRDefault="00C22018" w:rsidP="00C22018"/>
    <w:p w14:paraId="6CE7EDAE" w14:textId="77777777" w:rsidR="00C22018" w:rsidRDefault="00C22018" w:rsidP="00C22018">
      <w:pPr>
        <w:keepNext/>
        <w:jc w:val="center"/>
      </w:pPr>
      <w:r>
        <w:rPr>
          <w:noProof/>
          <w:lang w:eastAsia="pt-PT"/>
        </w:rPr>
        <w:drawing>
          <wp:inline distT="0" distB="0" distL="0" distR="0" wp14:anchorId="59EC8AA4" wp14:editId="1E913694">
            <wp:extent cx="1571844" cy="2467319"/>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adimaq2.PNG"/>
                    <pic:cNvPicPr/>
                  </pic:nvPicPr>
                  <pic:blipFill>
                    <a:blip r:embed="rId48">
                      <a:extLst>
                        <a:ext uri="{28A0092B-C50C-407E-A947-70E740481C1C}">
                          <a14:useLocalDpi xmlns:a14="http://schemas.microsoft.com/office/drawing/2010/main" val="0"/>
                        </a:ext>
                      </a:extLst>
                    </a:blip>
                    <a:stretch>
                      <a:fillRect/>
                    </a:stretch>
                  </pic:blipFill>
                  <pic:spPr>
                    <a:xfrm>
                      <a:off x="0" y="0"/>
                      <a:ext cx="1571844" cy="2467319"/>
                    </a:xfrm>
                    <a:prstGeom prst="rect">
                      <a:avLst/>
                    </a:prstGeom>
                  </pic:spPr>
                </pic:pic>
              </a:graphicData>
            </a:graphic>
          </wp:inline>
        </w:drawing>
      </w:r>
    </w:p>
    <w:p w14:paraId="1FBA59E3" w14:textId="6DC8087F" w:rsidR="00C22018" w:rsidRDefault="00C22018" w:rsidP="00C22018">
      <w:pPr>
        <w:pStyle w:val="Legenda"/>
        <w:jc w:val="center"/>
      </w:pPr>
      <w:bookmarkStart w:id="102" w:name="_Toc511124793"/>
      <w:r>
        <w:t xml:space="preserve">Figura </w:t>
      </w:r>
      <w:fldSimple w:instr=" SEQ Figura \* ARABIC ">
        <w:r w:rsidR="006F713A">
          <w:rPr>
            <w:noProof/>
          </w:rPr>
          <w:t>33</w:t>
        </w:r>
      </w:fldSimple>
      <w:r>
        <w:t xml:space="preserve"> - Equipamento em funcionamento</w:t>
      </w:r>
      <w:bookmarkEnd w:id="102"/>
    </w:p>
    <w:p w14:paraId="2B974125" w14:textId="5C5F3732" w:rsidR="00C22018" w:rsidRDefault="00C22018" w:rsidP="00C22018"/>
    <w:p w14:paraId="6DD47829" w14:textId="77777777" w:rsidR="00C22018" w:rsidRDefault="00C22018" w:rsidP="00C22018">
      <w:pPr>
        <w:keepNext/>
        <w:jc w:val="center"/>
      </w:pPr>
      <w:r>
        <w:rPr>
          <w:noProof/>
          <w:lang w:eastAsia="pt-PT"/>
        </w:rPr>
        <w:lastRenderedPageBreak/>
        <w:drawing>
          <wp:inline distT="0" distB="0" distL="0" distR="0" wp14:anchorId="32B9D09A" wp14:editId="7D93FC70">
            <wp:extent cx="1094453" cy="2467319"/>
            <wp:effectExtent l="0" t="0" r="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adimaq2.PNG"/>
                    <pic:cNvPicPr/>
                  </pic:nvPicPr>
                  <pic:blipFill>
                    <a:blip r:embed="rId49">
                      <a:extLst>
                        <a:ext uri="{28A0092B-C50C-407E-A947-70E740481C1C}">
                          <a14:useLocalDpi xmlns:a14="http://schemas.microsoft.com/office/drawing/2010/main" val="0"/>
                        </a:ext>
                      </a:extLst>
                    </a:blip>
                    <a:stretch>
                      <a:fillRect/>
                    </a:stretch>
                  </pic:blipFill>
                  <pic:spPr>
                    <a:xfrm>
                      <a:off x="0" y="0"/>
                      <a:ext cx="1094453" cy="2467319"/>
                    </a:xfrm>
                    <a:prstGeom prst="rect">
                      <a:avLst/>
                    </a:prstGeom>
                  </pic:spPr>
                </pic:pic>
              </a:graphicData>
            </a:graphic>
          </wp:inline>
        </w:drawing>
      </w:r>
    </w:p>
    <w:p w14:paraId="4BD552B4" w14:textId="77387C44" w:rsidR="00C22018" w:rsidRPr="00C22018" w:rsidRDefault="00C22018" w:rsidP="00C22018">
      <w:pPr>
        <w:pStyle w:val="Legenda"/>
        <w:jc w:val="center"/>
      </w:pPr>
      <w:bookmarkStart w:id="103" w:name="_Toc511124794"/>
      <w:r>
        <w:t xml:space="preserve">Figura </w:t>
      </w:r>
      <w:fldSimple w:instr=" SEQ Figura \* ARABIC ">
        <w:r w:rsidR="006F713A">
          <w:rPr>
            <w:noProof/>
          </w:rPr>
          <w:t>34</w:t>
        </w:r>
      </w:fldSimple>
      <w:r>
        <w:t xml:space="preserve"> - Equipamento a depositar gesso, criando uma peça</w:t>
      </w:r>
      <w:bookmarkEnd w:id="103"/>
    </w:p>
    <w:p w14:paraId="4F3B15F4" w14:textId="7BDD4C6F" w:rsidR="00513E2E" w:rsidRDefault="00513E2E" w:rsidP="00280B1C"/>
    <w:p w14:paraId="73CA4232" w14:textId="77CA4A70" w:rsidR="00963E2A" w:rsidRDefault="00963E2A" w:rsidP="00280B1C">
      <w:r w:rsidRPr="0050469D">
        <w:t>Por sua vez, a H</w:t>
      </w:r>
      <w:r w:rsidR="0048167B" w:rsidRPr="0050469D">
        <w:t xml:space="preserve">MI final resultante desta tese assenta num equipamento de fabrico aditivo e </w:t>
      </w:r>
      <w:r w:rsidR="00A90B42" w:rsidRPr="0050469D">
        <w:t>respetivas</w:t>
      </w:r>
      <w:r w:rsidR="0048167B" w:rsidRPr="0050469D">
        <w:t xml:space="preserve"> tecnologias recentes com a consequente aplicação para além do estado da arte em materiais termoplásticos </w:t>
      </w:r>
      <w:r w:rsidR="00A90B42" w:rsidRPr="0050469D">
        <w:t>para</w:t>
      </w:r>
      <w:r w:rsidR="0048167B" w:rsidRPr="0050469D">
        <w:t xml:space="preserve"> aplicações </w:t>
      </w:r>
      <w:r w:rsidR="009C4E64" w:rsidRPr="0050469D">
        <w:t>de alta temperatura e resistência</w:t>
      </w:r>
      <w:r w:rsidR="0048167B" w:rsidRPr="0050469D">
        <w:t xml:space="preserve"> </w:t>
      </w:r>
      <w:r w:rsidR="00A90B42" w:rsidRPr="0050469D">
        <w:t>cujas propriedades podem introduzir inúmeros desafios que requerem o apoio de tecnologias para controlo e monitorização do processo. Este equipamento encontra-se atualmente em fase de desenvolvimento do ponto de vista de automação, tendo sido recentemente realizados os primeiros testes de impressão de peças com os respetivos materiais.</w:t>
      </w:r>
      <w:r w:rsidR="00774D62" w:rsidRPr="0050469D">
        <w:t xml:space="preserve"> As imagens seguintes são respetivas ao mesmo.</w:t>
      </w:r>
    </w:p>
    <w:p w14:paraId="6D311C76" w14:textId="77777777" w:rsidR="00A90B42" w:rsidRDefault="00A90B42" w:rsidP="00A90B42">
      <w:pPr>
        <w:keepNext/>
        <w:jc w:val="center"/>
      </w:pPr>
      <w:r>
        <w:rPr>
          <w:noProof/>
          <w:lang w:eastAsia="pt-PT"/>
        </w:rPr>
        <w:lastRenderedPageBreak/>
        <w:drawing>
          <wp:inline distT="0" distB="0" distL="0" distR="0" wp14:anchorId="16B04CA3" wp14:editId="6E09BC7B">
            <wp:extent cx="3390900" cy="3381928"/>
            <wp:effectExtent l="0" t="0" r="0" b="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fibred1.PNG"/>
                    <pic:cNvPicPr/>
                  </pic:nvPicPr>
                  <pic:blipFill>
                    <a:blip r:embed="rId50">
                      <a:extLst>
                        <a:ext uri="{28A0092B-C50C-407E-A947-70E740481C1C}">
                          <a14:useLocalDpi xmlns:a14="http://schemas.microsoft.com/office/drawing/2010/main" val="0"/>
                        </a:ext>
                      </a:extLst>
                    </a:blip>
                    <a:stretch>
                      <a:fillRect/>
                    </a:stretch>
                  </pic:blipFill>
                  <pic:spPr>
                    <a:xfrm>
                      <a:off x="0" y="0"/>
                      <a:ext cx="3390900" cy="3381928"/>
                    </a:xfrm>
                    <a:prstGeom prst="rect">
                      <a:avLst/>
                    </a:prstGeom>
                  </pic:spPr>
                </pic:pic>
              </a:graphicData>
            </a:graphic>
          </wp:inline>
        </w:drawing>
      </w:r>
    </w:p>
    <w:p w14:paraId="416437C3" w14:textId="53D1F5D8" w:rsidR="00A90B42" w:rsidRDefault="00A90B42" w:rsidP="00A90B42">
      <w:pPr>
        <w:pStyle w:val="Legenda"/>
        <w:jc w:val="center"/>
      </w:pPr>
      <w:bookmarkStart w:id="104" w:name="_Toc511124795"/>
      <w:r>
        <w:t xml:space="preserve">Figura </w:t>
      </w:r>
      <w:fldSimple w:instr=" SEQ Figura \* ARABIC ">
        <w:r w:rsidR="006F713A">
          <w:rPr>
            <w:noProof/>
          </w:rPr>
          <w:t>35</w:t>
        </w:r>
      </w:fldSimple>
      <w:r>
        <w:t xml:space="preserve"> - Estrutura da área de impressão do equipamento final</w:t>
      </w:r>
      <w:bookmarkEnd w:id="104"/>
    </w:p>
    <w:p w14:paraId="4EAFD56A" w14:textId="4A4B47FC" w:rsidR="00963E2A" w:rsidRDefault="00963E2A" w:rsidP="00280B1C"/>
    <w:p w14:paraId="58337051" w14:textId="77777777" w:rsidR="00774D62" w:rsidRDefault="00774D62" w:rsidP="00774D62">
      <w:pPr>
        <w:keepNext/>
        <w:jc w:val="center"/>
      </w:pPr>
      <w:r>
        <w:rPr>
          <w:noProof/>
          <w:lang w:eastAsia="pt-PT"/>
        </w:rPr>
        <w:drawing>
          <wp:inline distT="0" distB="0" distL="0" distR="0" wp14:anchorId="74E56330" wp14:editId="567759C2">
            <wp:extent cx="4924425" cy="2770261"/>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20180308_121851.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926512" cy="2771435"/>
                    </a:xfrm>
                    <a:prstGeom prst="rect">
                      <a:avLst/>
                    </a:prstGeom>
                  </pic:spPr>
                </pic:pic>
              </a:graphicData>
            </a:graphic>
          </wp:inline>
        </w:drawing>
      </w:r>
    </w:p>
    <w:p w14:paraId="4868BB47" w14:textId="7F2ED3D1" w:rsidR="00774D62" w:rsidRDefault="00774D62" w:rsidP="00774D62">
      <w:pPr>
        <w:pStyle w:val="Legenda"/>
        <w:jc w:val="center"/>
      </w:pPr>
      <w:bookmarkStart w:id="105" w:name="_Toc511124796"/>
      <w:r>
        <w:t xml:space="preserve">Figura </w:t>
      </w:r>
      <w:fldSimple w:instr=" SEQ Figura \* ARABIC ">
        <w:r w:rsidR="006F713A">
          <w:rPr>
            <w:noProof/>
          </w:rPr>
          <w:t>36</w:t>
        </w:r>
      </w:fldSimple>
      <w:r>
        <w:t xml:space="preserve"> - Equipamento de Fabrico Aditivo e a HMI</w:t>
      </w:r>
      <w:bookmarkEnd w:id="105"/>
    </w:p>
    <w:p w14:paraId="566D2E3F" w14:textId="7D961C97" w:rsidR="00774D62" w:rsidRDefault="00774D62" w:rsidP="00774D62"/>
    <w:p w14:paraId="19840AE9" w14:textId="77777777" w:rsidR="00774D62" w:rsidRDefault="00774D62" w:rsidP="00774D62">
      <w:pPr>
        <w:keepNext/>
        <w:jc w:val="center"/>
      </w:pPr>
      <w:r>
        <w:rPr>
          <w:noProof/>
          <w:lang w:eastAsia="pt-PT"/>
        </w:rPr>
        <w:lastRenderedPageBreak/>
        <w:drawing>
          <wp:inline distT="0" distB="0" distL="0" distR="0" wp14:anchorId="3F5517FD" wp14:editId="787D0E45">
            <wp:extent cx="5238750" cy="2947086"/>
            <wp:effectExtent l="0" t="0" r="0" b="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20180308_121916.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238841" cy="2947137"/>
                    </a:xfrm>
                    <a:prstGeom prst="rect">
                      <a:avLst/>
                    </a:prstGeom>
                  </pic:spPr>
                </pic:pic>
              </a:graphicData>
            </a:graphic>
          </wp:inline>
        </w:drawing>
      </w:r>
    </w:p>
    <w:p w14:paraId="02D3C56C" w14:textId="3849C00C" w:rsidR="00774D62" w:rsidRDefault="00774D62" w:rsidP="00774D62">
      <w:pPr>
        <w:pStyle w:val="Legenda"/>
        <w:jc w:val="center"/>
      </w:pPr>
      <w:bookmarkStart w:id="106" w:name="_Toc511124797"/>
      <w:r>
        <w:t xml:space="preserve">Figura </w:t>
      </w:r>
      <w:fldSimple w:instr=" SEQ Figura \* ARABIC ">
        <w:r w:rsidR="006F713A">
          <w:rPr>
            <w:noProof/>
          </w:rPr>
          <w:t>37</w:t>
        </w:r>
      </w:fldSimple>
      <w:r>
        <w:t xml:space="preserve"> - Equipamento de Fabrico Aditivo e a HMI</w:t>
      </w:r>
      <w:bookmarkEnd w:id="106"/>
    </w:p>
    <w:p w14:paraId="73B903CF" w14:textId="6A1EA44C" w:rsidR="00774D62" w:rsidRPr="00774D62" w:rsidRDefault="00774D62" w:rsidP="00774D62"/>
    <w:p w14:paraId="7DE86944" w14:textId="43E78ED4" w:rsidR="002169CD" w:rsidRDefault="002169CD" w:rsidP="002169CD">
      <w:pPr>
        <w:rPr>
          <w:highlight w:val="yellow"/>
        </w:rPr>
      </w:pPr>
      <w:r w:rsidRPr="0050469D">
        <w:t>Os equipamentos dedicados ao Fabrico Aditivo têm, normalmente, a capacidade de interpretar e executar Código G</w:t>
      </w:r>
      <w:r w:rsidR="00E7424D" w:rsidRPr="0050469D">
        <w:t xml:space="preserve">, pois é este que contém as instruções para os movimentos dos eixos e respetiva impressão de peça camada a camada. O </w:t>
      </w:r>
      <w:r w:rsidRPr="0050469D">
        <w:t xml:space="preserve">código G (também conhecido como a própria tradução para inglês </w:t>
      </w:r>
      <w:r w:rsidRPr="0050469D">
        <w:rPr>
          <w:i/>
        </w:rPr>
        <w:t>G-Code</w:t>
      </w:r>
      <w:r w:rsidRPr="0050469D">
        <w:t>) é o nome mais comum atribuído á linguagem de programação para sistemas de controlo numérico (NC). É uma linguagem baseada em comandos sequenciais (linha a linha) que contém a informação necessária para que um determinado trabalho seja executado com sucesso e pode envolver diversos tipos de operações como movimentação de eixos, alteração de atributos ou parâmetros que por sua vez poderão despoletar determinadas ações como aumento de velocidades, variações em temperaturas, etc</w:t>
      </w:r>
      <w:r w:rsidR="008D5738">
        <w:t>.</w:t>
      </w:r>
      <w:r w:rsidRPr="0050469D">
        <w:t xml:space="preserve">. Pode-se afirmar que de uma forma geral o código G pretende instruir o equipamento a mover-se geometricamente nas dimensões X, Y e Z, e pode ainda conter outros parâmetros que permitem executar outras funções. A versatilidade do código G permite ainda que o utilizador crie uma determinada função no equipamento, e que essa mesma função fique associada a um letra e a um número que quando aparecerem numa linha de código G irão despoletar a função, por exemplo o utilizador poderia criar uma função “M54” na própria solução de automação que serviria para multiplicar um valor passado por parâmetro por todos os valores respetivos a temperaturas (imaginando que o equipamento controlava vários pontos de temperatura), e assim que aparecesse uma linha de código G “M54 5”, todos os pontos de temperatura seriam multiplicados por 5. Desta </w:t>
      </w:r>
      <w:r w:rsidRPr="0050469D">
        <w:lastRenderedPageBreak/>
        <w:t>forma é possível perceber que o código G é uma linguagem adaptável a vários contextos. A figura abaixo demonstra um excerto de código G na impressão de uma peça.</w:t>
      </w:r>
    </w:p>
    <w:p w14:paraId="581B5082" w14:textId="77777777" w:rsidR="002169CD" w:rsidRDefault="002169CD" w:rsidP="002169CD">
      <w:pPr>
        <w:keepNext/>
        <w:jc w:val="center"/>
      </w:pPr>
      <w:r>
        <w:rPr>
          <w:noProof/>
          <w:lang w:eastAsia="pt-PT"/>
        </w:rPr>
        <w:drawing>
          <wp:inline distT="0" distB="0" distL="0" distR="0" wp14:anchorId="18DB046D" wp14:editId="254586BE">
            <wp:extent cx="3124200" cy="3752597"/>
            <wp:effectExtent l="0" t="0" r="0" b="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gcode3.PNG"/>
                    <pic:cNvPicPr/>
                  </pic:nvPicPr>
                  <pic:blipFill>
                    <a:blip r:embed="rId53">
                      <a:extLst>
                        <a:ext uri="{28A0092B-C50C-407E-A947-70E740481C1C}">
                          <a14:useLocalDpi xmlns:a14="http://schemas.microsoft.com/office/drawing/2010/main" val="0"/>
                        </a:ext>
                      </a:extLst>
                    </a:blip>
                    <a:stretch>
                      <a:fillRect/>
                    </a:stretch>
                  </pic:blipFill>
                  <pic:spPr>
                    <a:xfrm>
                      <a:off x="0" y="0"/>
                      <a:ext cx="3131861" cy="3761799"/>
                    </a:xfrm>
                    <a:prstGeom prst="rect">
                      <a:avLst/>
                    </a:prstGeom>
                  </pic:spPr>
                </pic:pic>
              </a:graphicData>
            </a:graphic>
          </wp:inline>
        </w:drawing>
      </w:r>
    </w:p>
    <w:p w14:paraId="2AEC8057" w14:textId="77777777" w:rsidR="002169CD" w:rsidRDefault="002169CD" w:rsidP="002169CD">
      <w:pPr>
        <w:pStyle w:val="Legenda"/>
        <w:jc w:val="center"/>
        <w:rPr>
          <w:highlight w:val="yellow"/>
        </w:rPr>
      </w:pPr>
      <w:bookmarkStart w:id="107" w:name="_Toc511124798"/>
      <w:r>
        <w:t xml:space="preserve">Figura </w:t>
      </w:r>
      <w:fldSimple w:instr=" SEQ Figura \* ARABIC ">
        <w:r>
          <w:rPr>
            <w:noProof/>
          </w:rPr>
          <w:t>57</w:t>
        </w:r>
      </w:fldSimple>
      <w:r>
        <w:t xml:space="preserve"> - Exemplo de código G</w:t>
      </w:r>
      <w:bookmarkEnd w:id="107"/>
    </w:p>
    <w:p w14:paraId="4E045FC6" w14:textId="77777777" w:rsidR="002169CD" w:rsidRPr="0050469D" w:rsidRDefault="002169CD" w:rsidP="002169CD">
      <w:r w:rsidRPr="0050469D">
        <w:t>No contexto deste projeto está definido que nas instruções de código G o “X”, “Y” e “Z” dizem respeito ás próprias dimensões X,Y e Z, o “A” serve para indicar o extrusor, o “G” representa as funções pré-definidas pelo CNC (por exemplo “G01” diz respeito a uma interpolação linear, “G02” a uma interpolação circular, entre outras), o “M” é para funções definidas pelo utilizador, o “P” é para parâmetros definidos pelo utilizador (por exemplo “P1” tem o valor 20, e se numa linha de código G aparecer X50+P1 o eixo X deve considerar o valor do parâmetro “P1”) e o “F” é para velocidade de interpolação.</w:t>
      </w:r>
    </w:p>
    <w:p w14:paraId="3CE6ABC0" w14:textId="2806C308" w:rsidR="001D21E1" w:rsidRDefault="001D21E1" w:rsidP="00180002"/>
    <w:p w14:paraId="5903D439" w14:textId="71DB1D05" w:rsidR="001D21E1" w:rsidRDefault="001D21E1" w:rsidP="00E67CE4">
      <w:pPr>
        <w:pStyle w:val="Cabealho2"/>
        <w:ind w:firstLine="708"/>
      </w:pPr>
      <w:bookmarkStart w:id="108" w:name="_Toc511124557"/>
      <w:r>
        <w:t>3.</w:t>
      </w:r>
      <w:r w:rsidR="00E95509">
        <w:t>2</w:t>
      </w:r>
      <w:r>
        <w:t xml:space="preserve"> Sub-Objetivos</w:t>
      </w:r>
      <w:bookmarkEnd w:id="108"/>
    </w:p>
    <w:p w14:paraId="02F18074" w14:textId="77777777" w:rsidR="001D21E1" w:rsidRDefault="001D21E1" w:rsidP="00280B1C">
      <w:r>
        <w:t xml:space="preserve">Estão definidos dois grandes objetivos a atingir com o desenvolvimento do projeto: desenvolver uma HMI </w:t>
      </w:r>
      <w:r w:rsidRPr="00DD665A">
        <w:rPr>
          <w:i/>
        </w:rPr>
        <w:t>Web-Based</w:t>
      </w:r>
      <w:r>
        <w:t xml:space="preserve"> e poder controlar e monitorizar parâmetros do equipamento e do processo em tempo real. </w:t>
      </w:r>
    </w:p>
    <w:p w14:paraId="05D98B48" w14:textId="0B4EB250" w:rsidR="001D21E1" w:rsidRDefault="001D21E1" w:rsidP="00280B1C">
      <w:r>
        <w:lastRenderedPageBreak/>
        <w:t xml:space="preserve">Partindo deste princípio foram definidos </w:t>
      </w:r>
      <w:commentRangeStart w:id="109"/>
      <w:r w:rsidR="00654080">
        <w:t>subobjetivos</w:t>
      </w:r>
      <w:r>
        <w:t xml:space="preserve"> </w:t>
      </w:r>
      <w:commentRangeEnd w:id="109"/>
      <w:r w:rsidR="008D5738">
        <w:rPr>
          <w:rStyle w:val="Refdecomentrio"/>
        </w:rPr>
        <w:commentReference w:id="109"/>
      </w:r>
      <w:r>
        <w:t>para o projeto, que no fundo representam tarefas a executar, apesar de nem todos serem de carácter obrigatório e estarem dependentes de nuances que possam aparecer com o decorrer do desenvolvimento. Os sub</w:t>
      </w:r>
      <w:del w:id="110" w:author="Pedro Moreira" w:date="2018-04-23T10:14:00Z">
        <w:r w:rsidDel="008D5738">
          <w:delText>-</w:delText>
        </w:r>
      </w:del>
      <w:r>
        <w:t>objetivos são os seguintes:</w:t>
      </w:r>
    </w:p>
    <w:p w14:paraId="05C0F1EC" w14:textId="77777777" w:rsidR="001D21E1" w:rsidRDefault="001D21E1" w:rsidP="00660D40">
      <w:pPr>
        <w:pStyle w:val="PargrafodaLista"/>
        <w:numPr>
          <w:ilvl w:val="0"/>
          <w:numId w:val="12"/>
        </w:numPr>
      </w:pPr>
      <w:r>
        <w:t>Módulo de controlo básico do equipamento: ligar, desligar, pausar equipamento, parar equipamento, monitorizar posição dos eixos e estado geral do equipamento</w:t>
      </w:r>
    </w:p>
    <w:p w14:paraId="560DAE02" w14:textId="77777777" w:rsidR="001D21E1" w:rsidRDefault="001D21E1" w:rsidP="00660D40">
      <w:pPr>
        <w:pStyle w:val="PargrafodaLista"/>
        <w:numPr>
          <w:ilvl w:val="0"/>
          <w:numId w:val="12"/>
        </w:numPr>
      </w:pPr>
      <w:r>
        <w:t>Fornecer vários modos de operação: manual, automático, bloco a bloco</w:t>
      </w:r>
    </w:p>
    <w:p w14:paraId="65D97804" w14:textId="77777777" w:rsidR="001D21E1" w:rsidRDefault="001D21E1" w:rsidP="00660D40">
      <w:pPr>
        <w:pStyle w:val="PargrafodaLista"/>
        <w:numPr>
          <w:ilvl w:val="0"/>
          <w:numId w:val="12"/>
        </w:numPr>
      </w:pPr>
      <w:r>
        <w:t>Monitorizar parâmetros do processo em tempo real (velocidade de extrusão, temperatura em vários pontos, etc)</w:t>
      </w:r>
    </w:p>
    <w:p w14:paraId="62DE1CF9" w14:textId="77777777" w:rsidR="001D21E1" w:rsidRDefault="001D21E1" w:rsidP="00660D40">
      <w:pPr>
        <w:pStyle w:val="PargrafodaLista"/>
        <w:numPr>
          <w:ilvl w:val="0"/>
          <w:numId w:val="12"/>
        </w:numPr>
      </w:pPr>
      <w:r>
        <w:t>Importar remotamente e executar Gcode</w:t>
      </w:r>
    </w:p>
    <w:p w14:paraId="7E0A6F65" w14:textId="7B3651FC" w:rsidR="001D21E1" w:rsidRDefault="001D21E1" w:rsidP="00660D40">
      <w:pPr>
        <w:pStyle w:val="PargrafodaLista"/>
        <w:numPr>
          <w:ilvl w:val="0"/>
          <w:numId w:val="12"/>
        </w:numPr>
      </w:pPr>
      <w:r>
        <w:t>Visualizar G</w:t>
      </w:r>
      <w:ins w:id="111" w:author="Pedro Moreira" w:date="2018-04-23T10:12:00Z">
        <w:r w:rsidR="008D5738">
          <w:t>c</w:t>
        </w:r>
      </w:ins>
      <w:del w:id="112" w:author="Pedro Moreira" w:date="2018-04-23T10:12:00Z">
        <w:r w:rsidDel="008D5738">
          <w:delText>c</w:delText>
        </w:r>
      </w:del>
      <w:r>
        <w:t>ode a ser executado em tempo real</w:t>
      </w:r>
    </w:p>
    <w:p w14:paraId="1A80FBFF" w14:textId="77777777" w:rsidR="001D21E1" w:rsidRDefault="001D21E1" w:rsidP="00660D40">
      <w:pPr>
        <w:pStyle w:val="PargrafodaLista"/>
        <w:numPr>
          <w:ilvl w:val="0"/>
          <w:numId w:val="12"/>
        </w:numPr>
      </w:pPr>
      <w:r>
        <w:t>Recolha e armazenamento de dados das impressões</w:t>
      </w:r>
    </w:p>
    <w:p w14:paraId="61501EF5" w14:textId="3A3C8940" w:rsidR="001D21E1" w:rsidRDefault="001D21E1" w:rsidP="00660D40">
      <w:pPr>
        <w:pStyle w:val="PargrafodaLista"/>
        <w:numPr>
          <w:ilvl w:val="0"/>
          <w:numId w:val="12"/>
        </w:numPr>
      </w:pPr>
      <w:r>
        <w:t>Visualização de histórico de impressões</w:t>
      </w:r>
    </w:p>
    <w:p w14:paraId="3F6A2E39" w14:textId="67D1A166" w:rsidR="00DE37AA" w:rsidRDefault="00DE37AA" w:rsidP="00660D40">
      <w:pPr>
        <w:pStyle w:val="PargrafodaLista"/>
        <w:numPr>
          <w:ilvl w:val="0"/>
          <w:numId w:val="12"/>
        </w:numPr>
      </w:pPr>
      <w:r>
        <w:t>Visualização da peça em 3D através do Gcode</w:t>
      </w:r>
    </w:p>
    <w:p w14:paraId="6083D0FB" w14:textId="77777777" w:rsidR="001D21E1" w:rsidRDefault="001D21E1" w:rsidP="00660D40">
      <w:pPr>
        <w:pStyle w:val="PargrafodaLista"/>
        <w:numPr>
          <w:ilvl w:val="0"/>
          <w:numId w:val="12"/>
        </w:numPr>
      </w:pPr>
      <w:r>
        <w:t>Módulo de Realidade Aumentada para visualização da peça a ser impressa</w:t>
      </w:r>
    </w:p>
    <w:p w14:paraId="2674DE21" w14:textId="77777777" w:rsidR="001D21E1" w:rsidRDefault="001D21E1" w:rsidP="00180002"/>
    <w:p w14:paraId="3B1D6EFA" w14:textId="266CD24E" w:rsidR="00B1140D" w:rsidRDefault="00B1140D" w:rsidP="00180002"/>
    <w:p w14:paraId="33131C23" w14:textId="77777777" w:rsidR="007C6C5B" w:rsidRDefault="007C6C5B">
      <w:pPr>
        <w:spacing w:after="200"/>
        <w:rPr>
          <w:smallCaps/>
          <w:sz w:val="28"/>
          <w:szCs w:val="28"/>
        </w:rPr>
      </w:pPr>
      <w:r>
        <w:br w:type="page"/>
      </w:r>
    </w:p>
    <w:p w14:paraId="37CCC39E" w14:textId="2309FC1B" w:rsidR="00B1140D" w:rsidRDefault="00B1140D" w:rsidP="00E67CE4">
      <w:pPr>
        <w:pStyle w:val="Cabealho2"/>
        <w:ind w:firstLine="708"/>
      </w:pPr>
      <w:bookmarkStart w:id="113" w:name="_Toc511124558"/>
      <w:r>
        <w:lastRenderedPageBreak/>
        <w:t>3.</w:t>
      </w:r>
      <w:r w:rsidR="00E95509">
        <w:t>3</w:t>
      </w:r>
      <w:r>
        <w:t xml:space="preserve"> Arquitetura </w:t>
      </w:r>
      <w:r w:rsidR="001D21E1">
        <w:t>do Protótipo</w:t>
      </w:r>
      <w:bookmarkEnd w:id="113"/>
    </w:p>
    <w:p w14:paraId="108C0FA8" w14:textId="682C9FBF" w:rsidR="0061678A" w:rsidRDefault="0061678A" w:rsidP="00180002"/>
    <w:p w14:paraId="6D5EF6A8" w14:textId="77777777" w:rsidR="0061678A" w:rsidRDefault="0061678A" w:rsidP="0061678A">
      <w:pPr>
        <w:keepNext/>
        <w:tabs>
          <w:tab w:val="left" w:pos="2717"/>
        </w:tabs>
      </w:pPr>
      <w:r>
        <w:rPr>
          <w:noProof/>
          <w:lang w:eastAsia="pt-PT"/>
        </w:rPr>
        <w:drawing>
          <wp:inline distT="0" distB="0" distL="0" distR="0" wp14:anchorId="59ED91C2" wp14:editId="0825F47E">
            <wp:extent cx="5745480" cy="3600450"/>
            <wp:effectExtent l="0" t="0" r="0" b="0"/>
            <wp:docPr id="3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rquiteturasistemadesenvolvido.PNG"/>
                    <pic:cNvPicPr/>
                  </pic:nvPicPr>
                  <pic:blipFill>
                    <a:blip r:embed="rId54">
                      <a:extLst>
                        <a:ext uri="{28A0092B-C50C-407E-A947-70E740481C1C}">
                          <a14:useLocalDpi xmlns:a14="http://schemas.microsoft.com/office/drawing/2010/main" val="0"/>
                        </a:ext>
                      </a:extLst>
                    </a:blip>
                    <a:stretch>
                      <a:fillRect/>
                    </a:stretch>
                  </pic:blipFill>
                  <pic:spPr>
                    <a:xfrm>
                      <a:off x="0" y="0"/>
                      <a:ext cx="5745480" cy="3600450"/>
                    </a:xfrm>
                    <a:prstGeom prst="rect">
                      <a:avLst/>
                    </a:prstGeom>
                  </pic:spPr>
                </pic:pic>
              </a:graphicData>
            </a:graphic>
          </wp:inline>
        </w:drawing>
      </w:r>
    </w:p>
    <w:p w14:paraId="12F94EF6" w14:textId="5C5E29DF" w:rsidR="0061678A" w:rsidRDefault="0061678A" w:rsidP="0061678A">
      <w:pPr>
        <w:pStyle w:val="Legenda"/>
        <w:jc w:val="center"/>
      </w:pPr>
      <w:bookmarkStart w:id="114" w:name="_Toc511124799"/>
      <w:r>
        <w:t xml:space="preserve">Figura </w:t>
      </w:r>
      <w:fldSimple w:instr=" SEQ Figura \* ARABIC ">
        <w:r w:rsidR="006F713A">
          <w:rPr>
            <w:noProof/>
          </w:rPr>
          <w:t>38</w:t>
        </w:r>
      </w:fldSimple>
      <w:r>
        <w:t xml:space="preserve"> - </w:t>
      </w:r>
      <w:r w:rsidRPr="00326791">
        <w:t xml:space="preserve"> Arquitetura do </w:t>
      </w:r>
      <w:r w:rsidR="00FC7D13">
        <w:t>Protótipo</w:t>
      </w:r>
      <w:bookmarkEnd w:id="114"/>
    </w:p>
    <w:p w14:paraId="59708166" w14:textId="112483F6" w:rsidR="004049B1" w:rsidRDefault="004049B1" w:rsidP="00180002"/>
    <w:p w14:paraId="40E73C13" w14:textId="77B7D5E8" w:rsidR="004049B1" w:rsidRDefault="004049B1" w:rsidP="00280B1C">
      <w:r>
        <w:t xml:space="preserve">A arquitetura do </w:t>
      </w:r>
      <w:r w:rsidR="00401798">
        <w:t>protótipo</w:t>
      </w:r>
      <w:r>
        <w:t xml:space="preserve"> assenta em 3 camadas de </w:t>
      </w:r>
      <w:r w:rsidRPr="00DD665A">
        <w:rPr>
          <w:i/>
        </w:rPr>
        <w:t>software</w:t>
      </w:r>
      <w:r>
        <w:t xml:space="preserve"> mais uma de </w:t>
      </w:r>
      <w:r w:rsidRPr="00DD665A">
        <w:rPr>
          <w:i/>
        </w:rPr>
        <w:t>hardware</w:t>
      </w:r>
      <w:r>
        <w:t xml:space="preserve"> </w:t>
      </w:r>
      <w:r w:rsidR="009F3C83">
        <w:t>que controla e monitoriza o</w:t>
      </w:r>
      <w:r>
        <w:t xml:space="preserve"> processo físico em si, que neste caso </w:t>
      </w:r>
      <w:r w:rsidR="0033228E">
        <w:t xml:space="preserve">é o Fabrico Aditivo, formando um total de </w:t>
      </w:r>
      <w:r w:rsidR="009F3C83">
        <w:t>4</w:t>
      </w:r>
      <w:r w:rsidR="0033228E">
        <w:t xml:space="preserve"> camadas distintas.</w:t>
      </w:r>
      <w:r>
        <w:t xml:space="preserve"> </w:t>
      </w:r>
    </w:p>
    <w:p w14:paraId="288DE8A1" w14:textId="77777777" w:rsidR="00547685" w:rsidRDefault="004049B1" w:rsidP="00280B1C">
      <w:r>
        <w:t xml:space="preserve">As camadas de </w:t>
      </w:r>
      <w:r w:rsidRPr="00DD665A">
        <w:rPr>
          <w:i/>
        </w:rPr>
        <w:t>software</w:t>
      </w:r>
      <w:r>
        <w:t xml:space="preserve"> consistem no cliente/utilizador</w:t>
      </w:r>
      <w:r w:rsidR="00547685">
        <w:t xml:space="preserve">, o servidor web e o </w:t>
      </w:r>
      <w:r w:rsidR="00547685" w:rsidRPr="00DD665A">
        <w:rPr>
          <w:i/>
        </w:rPr>
        <w:t>software</w:t>
      </w:r>
      <w:r w:rsidR="00547685">
        <w:t xml:space="preserve"> de automação. </w:t>
      </w:r>
    </w:p>
    <w:p w14:paraId="5DC117FA" w14:textId="49E626A9" w:rsidR="004049B1" w:rsidRDefault="00547685" w:rsidP="00280B1C">
      <w:r>
        <w:t>O cliente</w:t>
      </w:r>
      <w:r w:rsidR="004049B1">
        <w:t xml:space="preserve"> acede ao sistema através de um </w:t>
      </w:r>
      <w:r w:rsidR="004049B1" w:rsidRPr="00DD665A">
        <w:rPr>
          <w:i/>
        </w:rPr>
        <w:t>web</w:t>
      </w:r>
      <w:r w:rsidR="004049B1">
        <w:t xml:space="preserve"> </w:t>
      </w:r>
      <w:r w:rsidR="004049B1" w:rsidRPr="00DD665A">
        <w:rPr>
          <w:i/>
        </w:rPr>
        <w:t>browser</w:t>
      </w:r>
      <w:r w:rsidR="004049B1">
        <w:t xml:space="preserve"> e obtém a página HTML que corresponde á HMI.</w:t>
      </w:r>
      <w:r w:rsidR="0033228E">
        <w:t xml:space="preserve"> Para além do HTML, a página web carregada traz acoplado também ficheiros CSS, Javascript e Ember JS. Este último é uma </w:t>
      </w:r>
      <w:r w:rsidR="0033228E" w:rsidRPr="0083263B">
        <w:rPr>
          <w:i/>
        </w:rPr>
        <w:t>framework</w:t>
      </w:r>
      <w:r w:rsidR="0033228E">
        <w:t xml:space="preserve"> para criação de interfaces web desenvolvida em Javascript. </w:t>
      </w:r>
    </w:p>
    <w:p w14:paraId="1D660D98" w14:textId="7D17B682" w:rsidR="00547685" w:rsidRDefault="00547685" w:rsidP="00280B1C">
      <w:r>
        <w:t xml:space="preserve">A comunicação entre esta camada e o servidor web é efetuada através de Socket.IO que consiste numa tecnologia de comunicação bidirecional em tempo real baseada em eventos. </w:t>
      </w:r>
    </w:p>
    <w:p w14:paraId="11C1A725" w14:textId="15F2E4CD" w:rsidR="0061678A" w:rsidRDefault="0061678A" w:rsidP="00280B1C">
      <w:r>
        <w:lastRenderedPageBreak/>
        <w:t xml:space="preserve">O servidor web foi desenvolvido no NodeJS e recorrendo </w:t>
      </w:r>
      <w:r w:rsidR="008B71C8">
        <w:t xml:space="preserve">aos </w:t>
      </w:r>
      <w:r w:rsidR="008B71C8" w:rsidRPr="001723D5">
        <w:rPr>
          <w:i/>
        </w:rPr>
        <w:t>plugins</w:t>
      </w:r>
      <w:r w:rsidR="008B71C8">
        <w:t xml:space="preserve"> express.js e ADS.js.</w:t>
      </w:r>
      <w:r>
        <w:t xml:space="preserve"> </w:t>
      </w:r>
      <w:r w:rsidR="008B71C8">
        <w:t>E</w:t>
      </w:r>
      <w:r>
        <w:t xml:space="preserve">ste último permite comunicação com o </w:t>
      </w:r>
      <w:r w:rsidRPr="001723D5">
        <w:rPr>
          <w:i/>
        </w:rPr>
        <w:t>software</w:t>
      </w:r>
      <w:r>
        <w:t xml:space="preserve"> de automação Twincat via TCP/IP.</w:t>
      </w:r>
    </w:p>
    <w:p w14:paraId="45BD85B7" w14:textId="47A084EB" w:rsidR="0061678A" w:rsidRDefault="0061678A" w:rsidP="00280B1C">
      <w:r>
        <w:t xml:space="preserve">O </w:t>
      </w:r>
      <w:r w:rsidRPr="001723D5">
        <w:rPr>
          <w:i/>
        </w:rPr>
        <w:t>software</w:t>
      </w:r>
      <w:r>
        <w:t xml:space="preserve"> de automação é o Twincat do fabricante Beckhoff e este permite desenvolver soluções de automação, assim como comunicar com dispositivos de </w:t>
      </w:r>
      <w:r w:rsidRPr="001723D5">
        <w:rPr>
          <w:i/>
        </w:rPr>
        <w:t>hardware</w:t>
      </w:r>
      <w:r>
        <w:t xml:space="preserve"> que estejam conectados ao sistema, como </w:t>
      </w:r>
      <w:r w:rsidRPr="001723D5">
        <w:rPr>
          <w:i/>
        </w:rPr>
        <w:t>drives</w:t>
      </w:r>
      <w:r>
        <w:t xml:space="preserve"> de motor, PLCs, canais de </w:t>
      </w:r>
      <w:r w:rsidRPr="001723D5">
        <w:rPr>
          <w:i/>
        </w:rPr>
        <w:t>input/output</w:t>
      </w:r>
      <w:r>
        <w:t>, et</w:t>
      </w:r>
      <w:r w:rsidR="00605E2B">
        <w:t xml:space="preserve">c. Este </w:t>
      </w:r>
      <w:r w:rsidR="00605E2B" w:rsidRPr="001723D5">
        <w:rPr>
          <w:i/>
        </w:rPr>
        <w:t>software</w:t>
      </w:r>
      <w:r w:rsidR="00605E2B">
        <w:t xml:space="preserve"> </w:t>
      </w:r>
      <w:r w:rsidR="007E35E2">
        <w:t xml:space="preserve">possui uma arquitetura modular que permite tratar cada módulo (composto por </w:t>
      </w:r>
      <w:r w:rsidR="007E35E2" w:rsidRPr="001723D5">
        <w:rPr>
          <w:i/>
        </w:rPr>
        <w:t>software</w:t>
      </w:r>
      <w:r w:rsidR="007E35E2">
        <w:t xml:space="preserve"> e possivelmente dispositivo de </w:t>
      </w:r>
      <w:r w:rsidR="007E35E2" w:rsidRPr="001723D5">
        <w:rPr>
          <w:i/>
        </w:rPr>
        <w:t>hardware</w:t>
      </w:r>
      <w:r w:rsidR="007E35E2">
        <w:t xml:space="preserve">) como um dispositivo independente. As mensagens entre os módulos tornam-se possíveis através de uma interface ADS (Automation Device Specification) que cada módulo tem e através do </w:t>
      </w:r>
      <w:r w:rsidR="001723D5">
        <w:t>“</w:t>
      </w:r>
      <w:r w:rsidR="007E35E2">
        <w:t>ADS Router</w:t>
      </w:r>
      <w:r w:rsidR="001723D5">
        <w:t>”</w:t>
      </w:r>
      <w:r w:rsidR="007E35E2">
        <w:t xml:space="preserve"> existente no </w:t>
      </w:r>
      <w:r w:rsidR="007E35E2" w:rsidRPr="001723D5">
        <w:rPr>
          <w:i/>
        </w:rPr>
        <w:t>software</w:t>
      </w:r>
      <w:r w:rsidR="007E35E2">
        <w:t xml:space="preserve"> que gere e consegue identificar os destinatários das mensagens. Isto, na prática significa que </w:t>
      </w:r>
      <w:r>
        <w:t>quando chega u</w:t>
      </w:r>
      <w:r w:rsidR="007E35E2">
        <w:t>m envio de uma mensagem remota</w:t>
      </w:r>
      <w:r>
        <w:t xml:space="preserve">, o </w:t>
      </w:r>
      <w:r w:rsidR="001723D5">
        <w:t>“</w:t>
      </w:r>
      <w:r>
        <w:t>ADS Router</w:t>
      </w:r>
      <w:r w:rsidR="001723D5">
        <w:t>”</w:t>
      </w:r>
      <w:r>
        <w:t xml:space="preserve"> consegue identificar para qual </w:t>
      </w:r>
      <w:r w:rsidR="007E35E2">
        <w:t>módulo/</w:t>
      </w:r>
      <w:r>
        <w:t xml:space="preserve">dispositivo esta </w:t>
      </w:r>
      <w:r w:rsidR="007E35E2">
        <w:t>mensagem</w:t>
      </w:r>
      <w:r>
        <w:t xml:space="preserve"> se dirige.</w:t>
      </w:r>
    </w:p>
    <w:p w14:paraId="070EC988" w14:textId="3D8011CC" w:rsidR="009F3C83" w:rsidRDefault="009F3C83" w:rsidP="00280B1C">
      <w:r>
        <w:t xml:space="preserve">Por último temos a camada de </w:t>
      </w:r>
      <w:r w:rsidRPr="001723D5">
        <w:rPr>
          <w:i/>
        </w:rPr>
        <w:t>hardware</w:t>
      </w:r>
      <w:r>
        <w:t xml:space="preserve"> e dos diferentes tipos de dispositivos que podem controlar e monitorizar o processo físico.</w:t>
      </w:r>
    </w:p>
    <w:p w14:paraId="753792F4" w14:textId="6592A9B8" w:rsidR="005A3F39" w:rsidRDefault="005A3F39" w:rsidP="00180002"/>
    <w:p w14:paraId="39A89552" w14:textId="75631F4D" w:rsidR="004049B1" w:rsidRDefault="004049B1" w:rsidP="004049B1"/>
    <w:p w14:paraId="76B4CA8D" w14:textId="022E8020" w:rsidR="00507546" w:rsidRDefault="00507546" w:rsidP="00E67CE4">
      <w:pPr>
        <w:pStyle w:val="Cabealho2"/>
        <w:ind w:firstLine="708"/>
      </w:pPr>
      <w:bookmarkStart w:id="115" w:name="_Toc511124559"/>
      <w:r>
        <w:t>3.</w:t>
      </w:r>
      <w:r w:rsidR="005A3F39">
        <w:t>4</w:t>
      </w:r>
      <w:r>
        <w:t xml:space="preserve"> Protótipo</w:t>
      </w:r>
      <w:r w:rsidR="005A3F39">
        <w:t xml:space="preserve"> </w:t>
      </w:r>
      <w:r w:rsidR="00E67EF7">
        <w:t>Funcional</w:t>
      </w:r>
      <w:bookmarkEnd w:id="115"/>
    </w:p>
    <w:p w14:paraId="77BD08FF" w14:textId="1AB7F54D" w:rsidR="00507546" w:rsidRDefault="00507546" w:rsidP="00280B1C">
      <w:r>
        <w:t xml:space="preserve">Este protótipo possui um conjunto de funcionalidades </w:t>
      </w:r>
      <w:r w:rsidR="00E22944">
        <w:t xml:space="preserve">que permitem controlar e monitorizar o equipamento e parâmetros do processo, tais como a monitorização do estado da máquina (pode variar entre </w:t>
      </w:r>
      <w:r w:rsidR="00E22944" w:rsidRPr="00A257DC">
        <w:rPr>
          <w:i/>
        </w:rPr>
        <w:t>on/off</w:t>
      </w:r>
      <w:r w:rsidR="00E22944">
        <w:t>, pause, auto ou manual), envio dos eixos para uma determinada posição, envio de ficheiro Gcode para o equipame</w:t>
      </w:r>
      <w:r w:rsidR="00A257DC">
        <w:t>n</w:t>
      </w:r>
      <w:r w:rsidR="00E22944">
        <w:t xml:space="preserve">to interpretar </w:t>
      </w:r>
      <w:r w:rsidR="00C868C8">
        <w:t xml:space="preserve">e </w:t>
      </w:r>
      <w:r w:rsidR="00E22944">
        <w:t xml:space="preserve">executar, pausar o equipamento, abortar a execução de um ficheiro Gcode, visualizar as linhas de Gcode que estão a ser executadas em tempo real, acompanhar a </w:t>
      </w:r>
      <w:r w:rsidR="00C868C8">
        <w:t>posição dos eixos em tempo real e</w:t>
      </w:r>
      <w:r w:rsidR="00E22944">
        <w:t xml:space="preserve"> visualizar o desenho da peça em 2D e 3D.</w:t>
      </w:r>
    </w:p>
    <w:p w14:paraId="5C212BD5" w14:textId="205191B3" w:rsidR="0016545B" w:rsidRDefault="0016545B" w:rsidP="004049B1"/>
    <w:p w14:paraId="491AAC76" w14:textId="77777777" w:rsidR="0016545B" w:rsidRDefault="0016545B" w:rsidP="0016545B">
      <w:pPr>
        <w:keepNext/>
      </w:pPr>
      <w:r>
        <w:rPr>
          <w:noProof/>
          <w:lang w:eastAsia="pt-PT"/>
        </w:rPr>
        <w:lastRenderedPageBreak/>
        <w:drawing>
          <wp:inline distT="0" distB="0" distL="0" distR="0" wp14:anchorId="0EAA444F" wp14:editId="6A739262">
            <wp:extent cx="5745480" cy="309943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tate_on.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45480" cy="3099435"/>
                    </a:xfrm>
                    <a:prstGeom prst="rect">
                      <a:avLst/>
                    </a:prstGeom>
                  </pic:spPr>
                </pic:pic>
              </a:graphicData>
            </a:graphic>
          </wp:inline>
        </w:drawing>
      </w:r>
    </w:p>
    <w:p w14:paraId="744F3706" w14:textId="308F788C" w:rsidR="0016545B" w:rsidRDefault="0016545B" w:rsidP="0016545B">
      <w:pPr>
        <w:pStyle w:val="Legenda"/>
        <w:jc w:val="center"/>
      </w:pPr>
      <w:bookmarkStart w:id="116" w:name="_Toc511124800"/>
      <w:r>
        <w:t xml:space="preserve">Figura </w:t>
      </w:r>
      <w:fldSimple w:instr=" SEQ Figura \* ARABIC ">
        <w:r w:rsidR="006F713A">
          <w:rPr>
            <w:noProof/>
          </w:rPr>
          <w:t>39</w:t>
        </w:r>
      </w:fldSimple>
      <w:r>
        <w:t xml:space="preserve"> - Sistema com o equipamento ligado e em estado ON</w:t>
      </w:r>
      <w:bookmarkEnd w:id="116"/>
    </w:p>
    <w:p w14:paraId="117CCCD1" w14:textId="1418543B" w:rsidR="0016545B" w:rsidRDefault="0016545B" w:rsidP="0016545B"/>
    <w:p w14:paraId="739BFC1F" w14:textId="77777777" w:rsidR="0016545B" w:rsidRDefault="0016545B" w:rsidP="0016545B">
      <w:pPr>
        <w:keepNext/>
      </w:pPr>
      <w:r>
        <w:rPr>
          <w:noProof/>
          <w:lang w:eastAsia="pt-PT"/>
        </w:rPr>
        <w:drawing>
          <wp:inline distT="0" distB="0" distL="0" distR="0" wp14:anchorId="5F75637B" wp14:editId="4EAB790C">
            <wp:extent cx="5526157" cy="3042806"/>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tate_auto.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536523" cy="3048514"/>
                    </a:xfrm>
                    <a:prstGeom prst="rect">
                      <a:avLst/>
                    </a:prstGeom>
                  </pic:spPr>
                </pic:pic>
              </a:graphicData>
            </a:graphic>
          </wp:inline>
        </w:drawing>
      </w:r>
    </w:p>
    <w:p w14:paraId="0464198E" w14:textId="386C510D" w:rsidR="0016545B" w:rsidRPr="0016545B" w:rsidRDefault="0016545B" w:rsidP="0016545B">
      <w:pPr>
        <w:pStyle w:val="Legenda"/>
        <w:jc w:val="center"/>
      </w:pPr>
      <w:bookmarkStart w:id="117" w:name="_Toc511124801"/>
      <w:r>
        <w:t xml:space="preserve">Figura </w:t>
      </w:r>
      <w:fldSimple w:instr=" SEQ Figura \* ARABIC ">
        <w:r w:rsidR="006F713A">
          <w:rPr>
            <w:noProof/>
          </w:rPr>
          <w:t>40</w:t>
        </w:r>
      </w:fldSimple>
      <w:r>
        <w:t xml:space="preserve"> - Sistema a executar o Gcode na tabela vermelha</w:t>
      </w:r>
      <w:bookmarkEnd w:id="117"/>
    </w:p>
    <w:p w14:paraId="24E40155" w14:textId="2A61E21B" w:rsidR="004049B1" w:rsidRDefault="004049B1" w:rsidP="004049B1"/>
    <w:p w14:paraId="082BEAF9" w14:textId="136DA328" w:rsidR="0016545B" w:rsidRDefault="0016545B" w:rsidP="004049B1"/>
    <w:p w14:paraId="3F879F3C" w14:textId="77777777" w:rsidR="0016545B" w:rsidRDefault="0016545B" w:rsidP="0016545B">
      <w:pPr>
        <w:keepNext/>
      </w:pPr>
      <w:r>
        <w:rPr>
          <w:noProof/>
          <w:lang w:eastAsia="pt-PT"/>
        </w:rPr>
        <w:lastRenderedPageBreak/>
        <w:drawing>
          <wp:inline distT="0" distB="0" distL="0" distR="0" wp14:anchorId="419F45FF" wp14:editId="66711168">
            <wp:extent cx="5418770" cy="491390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visualizacao2D3D.PNG"/>
                    <pic:cNvPicPr/>
                  </pic:nvPicPr>
                  <pic:blipFill>
                    <a:blip r:embed="rId57">
                      <a:extLst>
                        <a:ext uri="{28A0092B-C50C-407E-A947-70E740481C1C}">
                          <a14:useLocalDpi xmlns:a14="http://schemas.microsoft.com/office/drawing/2010/main" val="0"/>
                        </a:ext>
                      </a:extLst>
                    </a:blip>
                    <a:stretch>
                      <a:fillRect/>
                    </a:stretch>
                  </pic:blipFill>
                  <pic:spPr>
                    <a:xfrm>
                      <a:off x="0" y="0"/>
                      <a:ext cx="5437325" cy="4930732"/>
                    </a:xfrm>
                    <a:prstGeom prst="rect">
                      <a:avLst/>
                    </a:prstGeom>
                  </pic:spPr>
                </pic:pic>
              </a:graphicData>
            </a:graphic>
          </wp:inline>
        </w:drawing>
      </w:r>
    </w:p>
    <w:p w14:paraId="2B24D3FA" w14:textId="69C6F42A" w:rsidR="003B1627" w:rsidRDefault="0016545B" w:rsidP="002F6F57">
      <w:pPr>
        <w:pStyle w:val="Legenda"/>
        <w:jc w:val="center"/>
      </w:pPr>
      <w:bookmarkStart w:id="118" w:name="_Toc511124802"/>
      <w:r>
        <w:t xml:space="preserve">Figura </w:t>
      </w:r>
      <w:fldSimple w:instr=" SEQ Figura \* ARABIC ">
        <w:r w:rsidR="006F713A">
          <w:rPr>
            <w:noProof/>
          </w:rPr>
          <w:t>41</w:t>
        </w:r>
      </w:fldSimple>
      <w:r>
        <w:t xml:space="preserve"> - V</w:t>
      </w:r>
      <w:r w:rsidR="0029668E">
        <w:t>i</w:t>
      </w:r>
      <w:r>
        <w:t xml:space="preserve">sualização da peça a ser impressa em </w:t>
      </w:r>
      <w:r w:rsidR="00834983">
        <w:t>3</w:t>
      </w:r>
      <w:r>
        <w:t>D</w:t>
      </w:r>
      <w:r w:rsidR="00834983">
        <w:t xml:space="preserve"> (cima) </w:t>
      </w:r>
      <w:r>
        <w:t xml:space="preserve"> e </w:t>
      </w:r>
      <w:r w:rsidR="00834983">
        <w:t>2</w:t>
      </w:r>
      <w:r>
        <w:t>D</w:t>
      </w:r>
      <w:bookmarkEnd w:id="118"/>
      <w:r w:rsidR="00834983">
        <w:t xml:space="preserve"> (baixo)</w:t>
      </w:r>
    </w:p>
    <w:p w14:paraId="38B3B890" w14:textId="77777777" w:rsidR="00E67CE4" w:rsidRDefault="00E67CE4">
      <w:pPr>
        <w:rPr>
          <w:smallCaps/>
          <w:sz w:val="28"/>
          <w:szCs w:val="28"/>
        </w:rPr>
      </w:pPr>
      <w:r>
        <w:br w:type="page"/>
      </w:r>
    </w:p>
    <w:p w14:paraId="64670460" w14:textId="089434A1" w:rsidR="00EF42EB" w:rsidRDefault="00FE7373" w:rsidP="00E67CE4">
      <w:pPr>
        <w:pStyle w:val="Cabealho2"/>
        <w:ind w:firstLine="708"/>
      </w:pPr>
      <w:bookmarkStart w:id="119" w:name="_Toc511124560"/>
      <w:r>
        <w:lastRenderedPageBreak/>
        <w:t>3.4 Conclusões</w:t>
      </w:r>
      <w:bookmarkEnd w:id="119"/>
    </w:p>
    <w:p w14:paraId="55DEB521" w14:textId="2121983D" w:rsidR="00151B34" w:rsidRDefault="00151B34" w:rsidP="00280B1C">
      <w:r>
        <w:t xml:space="preserve">Após ter sido levantado o problema e estudado um conjunto de </w:t>
      </w:r>
      <w:r w:rsidR="00834983">
        <w:t xml:space="preserve">tecnologias </w:t>
      </w:r>
      <w:r w:rsidR="00A733A9">
        <w:t>relacionadas com</w:t>
      </w:r>
      <w:r>
        <w:t xml:space="preserve"> uma possível solução para o problema, tornou-se fundamental ter uma prova de conceito prática que servisse de alavanca ao projeto</w:t>
      </w:r>
      <w:r w:rsidR="009A5853">
        <w:t xml:space="preserve"> e</w:t>
      </w:r>
      <w:r>
        <w:t xml:space="preserve"> </w:t>
      </w:r>
      <w:r w:rsidR="009A5853">
        <w:t>para tal</w:t>
      </w:r>
      <w:r>
        <w:t xml:space="preserve"> foi desenvolvido um protótipo funcional.</w:t>
      </w:r>
    </w:p>
    <w:p w14:paraId="1DB95D26" w14:textId="0CBE7202" w:rsidR="00EF42EB" w:rsidRDefault="00EF42EB" w:rsidP="00280B1C">
      <w:r>
        <w:t xml:space="preserve">O protótipo desenvolvido </w:t>
      </w:r>
      <w:r w:rsidR="007321DB">
        <w:t xml:space="preserve">permitiu </w:t>
      </w:r>
      <w:r w:rsidR="00DA7870">
        <w:t xml:space="preserve">fazer uma primeira implementação e </w:t>
      </w:r>
      <w:r>
        <w:t>validar a arquitetura e as tecnologias consideradas para o sistema final</w:t>
      </w:r>
      <w:r w:rsidR="00A9243F">
        <w:t>, num equipamento real, dando assim um conhecimento mais realista</w:t>
      </w:r>
      <w:r w:rsidR="0015430E">
        <w:t xml:space="preserve"> e palpável</w:t>
      </w:r>
      <w:r w:rsidR="00A9243F">
        <w:t xml:space="preserve"> dos seus comportamentos, formas de comunicação, inte</w:t>
      </w:r>
      <w:r w:rsidR="00521DA4">
        <w:t>ração entre as tecnologias, etc</w:t>
      </w:r>
      <w:r w:rsidR="00834983">
        <w:t xml:space="preserve">., </w:t>
      </w:r>
      <w:r w:rsidR="00521DA4">
        <w:t xml:space="preserve">e fazendo uma primeira aproximação </w:t>
      </w:r>
      <w:r w:rsidR="00834983">
        <w:t>à</w:t>
      </w:r>
      <w:r w:rsidR="00521DA4">
        <w:t xml:space="preserve"> realidade que seria posta em prática no desenvolvimento do sistema final.</w:t>
      </w:r>
    </w:p>
    <w:p w14:paraId="1DCBF687" w14:textId="17CECAF8" w:rsidR="007C6C5B" w:rsidRPr="009D5911" w:rsidRDefault="00151B34" w:rsidP="00280B1C">
      <w:r>
        <w:t xml:space="preserve">Sem preocupações ainda sobre usabilidade ou requisitos que dessem resposta a necessidades dos utilizadores, o grande foco do protótipo foi desenvolver </w:t>
      </w:r>
      <w:r w:rsidR="00760DDC">
        <w:t>um sistema</w:t>
      </w:r>
      <w:r>
        <w:t xml:space="preserve"> utilizando um conj</w:t>
      </w:r>
      <w:r w:rsidR="00760DDC">
        <w:t xml:space="preserve">unto de tecnologias estudadas, assim como </w:t>
      </w:r>
      <w:r>
        <w:t xml:space="preserve">analisar o seu comportamento quando </w:t>
      </w:r>
      <w:r w:rsidR="00EC2CA9">
        <w:t>integradas</w:t>
      </w:r>
      <w:r>
        <w:t xml:space="preserve"> e</w:t>
      </w:r>
      <w:r w:rsidR="00521DA4">
        <w:t xml:space="preserve"> a </w:t>
      </w:r>
      <w:r w:rsidR="00A733A9">
        <w:t>trocar informação</w:t>
      </w:r>
      <w:r w:rsidR="00EC2CA9">
        <w:t xml:space="preserve"> entre elas. Posto isto, o objetivo </w:t>
      </w:r>
      <w:r w:rsidR="00521DA4">
        <w:t xml:space="preserve">foi atingido com sucesso e </w:t>
      </w:r>
      <w:r w:rsidR="00CF2E04">
        <w:t xml:space="preserve">serviu de base para </w:t>
      </w:r>
      <w:r w:rsidR="00521DA4">
        <w:t>o desenvolvimento do sistema final.</w:t>
      </w:r>
    </w:p>
    <w:p w14:paraId="193C4A44" w14:textId="77777777" w:rsidR="009D5911" w:rsidRDefault="009D5911">
      <w:pPr>
        <w:spacing w:after="200"/>
        <w:rPr>
          <w:smallCaps/>
          <w:spacing w:val="5"/>
          <w:sz w:val="36"/>
          <w:szCs w:val="36"/>
        </w:rPr>
      </w:pPr>
      <w:r>
        <w:br w:type="page"/>
      </w:r>
    </w:p>
    <w:p w14:paraId="60BA4667" w14:textId="103897E1" w:rsidR="00FE7373" w:rsidRDefault="00891400" w:rsidP="00E67CE4">
      <w:pPr>
        <w:pStyle w:val="Cabealho1"/>
      </w:pPr>
      <w:bookmarkStart w:id="120" w:name="_Toc511124561"/>
      <w:r>
        <w:lastRenderedPageBreak/>
        <w:t xml:space="preserve">4. </w:t>
      </w:r>
      <w:r w:rsidR="00E67EF7">
        <w:t>Desenvolvimento e Validação</w:t>
      </w:r>
      <w:r w:rsidR="00FE7373">
        <w:t xml:space="preserve"> d</w:t>
      </w:r>
      <w:r w:rsidR="00834983">
        <w:t>a</w:t>
      </w:r>
      <w:r w:rsidR="00FE7373">
        <w:t xml:space="preserve"> Solução </w:t>
      </w:r>
      <w:bookmarkEnd w:id="120"/>
      <w:r w:rsidR="00834983">
        <w:t>Final</w:t>
      </w:r>
    </w:p>
    <w:p w14:paraId="728AA0D8" w14:textId="6ACE3FB2" w:rsidR="004814D3" w:rsidRPr="00E67EF7" w:rsidRDefault="004814D3" w:rsidP="004814D3">
      <w:pPr>
        <w:pStyle w:val="Cabealho2"/>
        <w:ind w:firstLine="708"/>
      </w:pPr>
      <w:bookmarkStart w:id="121" w:name="_Toc511124562"/>
      <w:r>
        <w:t>4.1 Introdução</w:t>
      </w:r>
      <w:bookmarkEnd w:id="121"/>
    </w:p>
    <w:p w14:paraId="546F819B" w14:textId="519E4D25" w:rsidR="004814D3" w:rsidRDefault="004814D3" w:rsidP="004814D3">
      <w:r>
        <w:t>Neste capítulo será descrito o processo de desenvolvimento da solução final. Os capítulos anteriores permitiram explorar linhas de investigação sobre conceitos e temas relacionados e validar a arquitetura definida para a implementação do projeto, lançando as bases necessárias para a etapa de desenvolvimento.</w:t>
      </w:r>
    </w:p>
    <w:p w14:paraId="41026E51" w14:textId="77777777" w:rsidR="004436DC" w:rsidRDefault="004436DC" w:rsidP="004814D3"/>
    <w:p w14:paraId="20BB86BC" w14:textId="4BC7ED55" w:rsidR="00FE7373" w:rsidRPr="00E67EF7" w:rsidRDefault="00E95509" w:rsidP="00E67CE4">
      <w:pPr>
        <w:pStyle w:val="Cabealho2"/>
        <w:ind w:firstLine="708"/>
      </w:pPr>
      <w:bookmarkStart w:id="122" w:name="_Toc511124563"/>
      <w:r>
        <w:t>4.</w:t>
      </w:r>
      <w:r w:rsidR="004814D3">
        <w:t>2</w:t>
      </w:r>
      <w:r w:rsidR="00FE7373">
        <w:t xml:space="preserve"> Análise de Requisitos e Desenvolvimento de Maquete</w:t>
      </w:r>
      <w:bookmarkEnd w:id="122"/>
    </w:p>
    <w:p w14:paraId="56B66EAD" w14:textId="50BB89DB" w:rsidR="00E41254" w:rsidRDefault="00E41254" w:rsidP="00280B1C">
      <w:r>
        <w:t xml:space="preserve">Um dos primeiros passos no desenvolvimento de um </w:t>
      </w:r>
      <w:r w:rsidRPr="008B7DEA">
        <w:rPr>
          <w:i/>
        </w:rPr>
        <w:t>software</w:t>
      </w:r>
      <w:r>
        <w:t xml:space="preserve"> é, normalmente, fazer </w:t>
      </w:r>
      <w:r w:rsidR="00BF378D">
        <w:t>a</w:t>
      </w:r>
      <w:r>
        <w:t xml:space="preserve"> </w:t>
      </w:r>
      <w:r w:rsidR="00BF378D">
        <w:t>análise</w:t>
      </w:r>
      <w:r>
        <w:t xml:space="preserve"> dos requisitos para o projeto em questão. Um requisito de </w:t>
      </w:r>
      <w:r w:rsidRPr="008B7DEA">
        <w:rPr>
          <w:i/>
        </w:rPr>
        <w:t>software</w:t>
      </w:r>
      <w:r>
        <w:t xml:space="preserve"> é uma condição ou restrição sobre o sistema e existem vários tipos de requisitos. </w:t>
      </w:r>
    </w:p>
    <w:p w14:paraId="7ECAF369" w14:textId="4A35E980" w:rsidR="00BF643D" w:rsidRDefault="00E41254" w:rsidP="00280B1C">
      <w:r>
        <w:t>Esta é uma fase importante no ciclo de vida de cada projeto porque um requisito errado/incompleto/inexistente pode significar problemas</w:t>
      </w:r>
      <w:r w:rsidR="00960F75">
        <w:t xml:space="preserve"> graves no projeto, como</w:t>
      </w:r>
      <w:r>
        <w:t xml:space="preserve"> </w:t>
      </w:r>
      <w:r w:rsidR="00960F75">
        <w:t>por exemplo</w:t>
      </w:r>
      <w:r>
        <w:t xml:space="preserve"> falhas em prazos de entrega e stress nas equipas de desenvolvimento</w:t>
      </w:r>
      <w:r w:rsidR="00960F75">
        <w:t xml:space="preserve">, assim como nos clientes, </w:t>
      </w:r>
      <w:r>
        <w:t>que por sua vez gera</w:t>
      </w:r>
      <w:r w:rsidR="00960F75">
        <w:t xml:space="preserve"> um</w:t>
      </w:r>
      <w:r>
        <w:t xml:space="preserve"> descontentamento</w:t>
      </w:r>
      <w:r w:rsidR="00960F75">
        <w:t xml:space="preserve"> transversal</w:t>
      </w:r>
      <w:r>
        <w:t>.</w:t>
      </w:r>
    </w:p>
    <w:p w14:paraId="12CDF250" w14:textId="43B6F1A6" w:rsidR="00E41254" w:rsidRDefault="00BF378D" w:rsidP="00280B1C">
      <w:r>
        <w:t>Os principais objetivos da análise de requisitos podem-se resumir em compreender o problema e identificar as necessidades do projeto, e como resultado da análise fica definido um conjunto de requisitos como especificaç</w:t>
      </w:r>
      <w:r w:rsidR="00620F14">
        <w:t xml:space="preserve">ões a serem implementadas, </w:t>
      </w:r>
      <w:r>
        <w:t>onde são descritos os comportamentos, as propriedades e os atributos expectáveis e que devem refletir as necessidades das partes interessadas no projeto</w:t>
      </w:r>
      <w:r w:rsidR="00EA54A9">
        <w:t xml:space="preserve"> </w:t>
      </w:r>
      <w:r w:rsidR="00EA54A9">
        <w:fldChar w:fldCharType="begin" w:fldLock="1"/>
      </w:r>
      <w:r w:rsidR="00F60F59">
        <w:instrText>ADDIN CSL_CITATION { "citationItems" : [ { "id" : "ITEM-1", "itemData" : { "abstract" : "Hoje em dia o software tornou-se num elemento \u00fatil na vida das pessoas e das empresas. Existe cada vez mais a necessidade de utiliza\u00e7\u00e3o de aplica\u00e7\u00f5es de qualidade, com o objectivo das empresas se diferenciarem no mercado. As empresas produtoras de software procuram aumentar a qualidade nos seus processos de desenvolvimento, com o objectivo de garantir a qualidade do produto final. A dimens\u00e3o e complexidade do software aumentam a probabilidade do aparecimento de n\u00e3o-conformidades nestes produtos, resultando da\u00ed o interesse pela actividade de testes de software ao longo de todo o seu processo de concep\u00e7\u00e3o, desenvolvimento e manuten\u00e7\u00e3o. Muitos projectos de desenvolvimento de software s\u00e3o entregues com atraso por se verificar que na data prevista para a sua conclus\u00e3o n\u00e3o t\u00eam um desempenho satisfat\u00f3rio ou por n\u00e3o serem confi\u00e1veis, ou ainda por serem dif\u00edceis de manter. Um bom planeamento das actividades de produ\u00e7\u00e3o de software significa usualmente um aumento da efici\u00eancia de todo o processo produtivo, pois poder\u00e1 diminuir a quantidade de defeitos e os custos que decorrem da sua correc\u00e7\u00e3o, aumentando a confian\u00e7a na utiliza\u00e7\u00e3o do software e a facilidade da sua opera\u00e7\u00e3o e manuten\u00e7\u00e3o. Assim se reconhece a import\u00e2ncia da adop\u00e7\u00e3o de boas pr\u00e1ticas no desenvolvimento do software. Para isso deve-se utilizar uma abordagem sistem\u00e1tica e organizada com o intuito de produzir software de qualidade. Esta tese descreve os principais modelos de desenvolvimento de software, a import\u00e2ncia da engenharia dos requisitos, os processos de testes e principais valida\u00e7\u00f5es da qualidade de software e como algumas empresas utilizam estes princ\u00edpios no seu dia-a-dia, com o intuito de produzir um produto final mais fi\u00e1vel. Descreve ainda alguns exemplos como complemento ao contexto da tese.", "author" : [ { "dropping-particle" : "", "family" : "Ferreira", "given" : "Ricardo Sequeira", "non-dropping-particle" : "", "parse-names" : false, "suffix" : "" } ], "id" : "ITEM-1", "issued" : { "date-parts" : [ [ "2010" ] ] }, "title" : "Desenvolvimento, testes e qualidade de software", "type" : "thesis" }, "uris" : [ "http://www.mendeley.com/documents/?uuid=6723aded-34e0-44ca-a7bb-7088192e3595" ] } ], "mendeley" : { "formattedCitation" : "(Ferreira, 2010)", "manualFormatting" : "(Ferreira, 2010, p.25)", "plainTextFormattedCitation" : "(Ferreira, 2010)", "previouslyFormattedCitation" : "(Ferreira, 2010)" }, "properties" : { "noteIndex" : 0 }, "schema" : "https://github.com/citation-style-language/schema/raw/master/csl-citation.json" }</w:instrText>
      </w:r>
      <w:r w:rsidR="00EA54A9">
        <w:fldChar w:fldCharType="separate"/>
      </w:r>
      <w:r w:rsidR="00EA54A9" w:rsidRPr="00EA54A9">
        <w:rPr>
          <w:noProof/>
        </w:rPr>
        <w:t>(Ferreira, 2010</w:t>
      </w:r>
      <w:r w:rsidR="00EA54A9">
        <w:rPr>
          <w:noProof/>
        </w:rPr>
        <w:t>, p.25</w:t>
      </w:r>
      <w:r w:rsidR="00EA54A9" w:rsidRPr="00EA54A9">
        <w:rPr>
          <w:noProof/>
        </w:rPr>
        <w:t>)</w:t>
      </w:r>
      <w:r w:rsidR="00EA54A9">
        <w:fldChar w:fldCharType="end"/>
      </w:r>
      <w:r w:rsidR="00EA54A9">
        <w:t>.</w:t>
      </w:r>
    </w:p>
    <w:p w14:paraId="2B1F2165" w14:textId="180B5932" w:rsidR="00FE7373" w:rsidRDefault="00D115C4" w:rsidP="00FE7373">
      <w:r>
        <w:t>Assim,</w:t>
      </w:r>
      <w:r w:rsidR="00FE7373">
        <w:t xml:space="preserve"> foi feito um levantamento de requisitos junto de um grupo de utilizadores da HMI, ficando </w:t>
      </w:r>
      <w:r w:rsidR="009D5911">
        <w:t>os mesmos</w:t>
      </w:r>
      <w:r w:rsidR="00FE7373">
        <w:t xml:space="preserve"> registados num ficheiro </w:t>
      </w:r>
      <w:r w:rsidR="00834983">
        <w:t>MS E</w:t>
      </w:r>
      <w:r w:rsidR="00FE7373">
        <w:t>xcel (</w:t>
      </w:r>
      <w:r w:rsidR="00001AE8">
        <w:t>ver duas figuras abaixo</w:t>
      </w:r>
      <w:r w:rsidR="00FE7373">
        <w:t xml:space="preserve">) e categorizados em dois grandes grupos, </w:t>
      </w:r>
      <w:r w:rsidR="00A73138">
        <w:t>“</w:t>
      </w:r>
      <w:r w:rsidR="00FE7373">
        <w:t>Informativos</w:t>
      </w:r>
      <w:r w:rsidR="00A73138">
        <w:t>”</w:t>
      </w:r>
      <w:r w:rsidR="00FE7373">
        <w:t xml:space="preserve"> e </w:t>
      </w:r>
      <w:r w:rsidR="00A73138">
        <w:t>“</w:t>
      </w:r>
      <w:r w:rsidR="00FE7373">
        <w:t>Funcionais</w:t>
      </w:r>
      <w:r w:rsidR="00A73138">
        <w:t>”</w:t>
      </w:r>
      <w:r w:rsidR="00FE7373">
        <w:t xml:space="preserve">, e ainda um último grupo, o </w:t>
      </w:r>
      <w:r w:rsidR="00A73138">
        <w:t>“</w:t>
      </w:r>
      <w:r w:rsidR="00FE7373">
        <w:t>Complementar</w:t>
      </w:r>
      <w:r w:rsidR="00A73138">
        <w:t>”</w:t>
      </w:r>
      <w:r w:rsidR="00FE7373">
        <w:t>, que tinha</w:t>
      </w:r>
      <w:r w:rsidR="00001AE8">
        <w:t xml:space="preserve"> uma funcionalidade</w:t>
      </w:r>
      <w:r w:rsidR="00FE7373">
        <w:t xml:space="preserve"> menos </w:t>
      </w:r>
      <w:r w:rsidR="00001AE8">
        <w:t>relevante</w:t>
      </w:r>
      <w:r w:rsidR="009A2428">
        <w:t>,</w:t>
      </w:r>
      <w:r w:rsidR="00FE7373">
        <w:t xml:space="preserve"> mas também </w:t>
      </w:r>
      <w:r w:rsidR="00157328">
        <w:t xml:space="preserve">de </w:t>
      </w:r>
      <w:r w:rsidR="00910E59">
        <w:t xml:space="preserve">razoável </w:t>
      </w:r>
      <w:r w:rsidR="00157328">
        <w:t>interesse</w:t>
      </w:r>
      <w:r w:rsidR="00E67CE4">
        <w:t>.</w:t>
      </w:r>
    </w:p>
    <w:p w14:paraId="655565CC" w14:textId="77777777" w:rsidR="00001AE8" w:rsidRDefault="00001AE8" w:rsidP="00001AE8">
      <w:pPr>
        <w:keepNext/>
      </w:pPr>
      <w:bookmarkStart w:id="123" w:name="_GoBack"/>
      <w:r>
        <w:rPr>
          <w:noProof/>
          <w:lang w:eastAsia="pt-PT"/>
        </w:rPr>
        <w:lastRenderedPageBreak/>
        <w:drawing>
          <wp:inline distT="0" distB="0" distL="0" distR="0" wp14:anchorId="0A6E0F7C" wp14:editId="0CC437AD">
            <wp:extent cx="5745480" cy="4963795"/>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requisitos1.PNG"/>
                    <pic:cNvPicPr/>
                  </pic:nvPicPr>
                  <pic:blipFill>
                    <a:blip r:embed="rId58">
                      <a:extLst>
                        <a:ext uri="{28A0092B-C50C-407E-A947-70E740481C1C}">
                          <a14:useLocalDpi xmlns:a14="http://schemas.microsoft.com/office/drawing/2010/main" val="0"/>
                        </a:ext>
                      </a:extLst>
                    </a:blip>
                    <a:stretch>
                      <a:fillRect/>
                    </a:stretch>
                  </pic:blipFill>
                  <pic:spPr>
                    <a:xfrm>
                      <a:off x="0" y="0"/>
                      <a:ext cx="5745480" cy="4963795"/>
                    </a:xfrm>
                    <a:prstGeom prst="rect">
                      <a:avLst/>
                    </a:prstGeom>
                  </pic:spPr>
                </pic:pic>
              </a:graphicData>
            </a:graphic>
          </wp:inline>
        </w:drawing>
      </w:r>
      <w:bookmarkEnd w:id="123"/>
    </w:p>
    <w:p w14:paraId="6788D750" w14:textId="6ADB6D43" w:rsidR="00001AE8" w:rsidRDefault="00001AE8" w:rsidP="00001AE8">
      <w:pPr>
        <w:pStyle w:val="Legenda"/>
        <w:jc w:val="center"/>
      </w:pPr>
      <w:bookmarkStart w:id="124" w:name="_Toc511124803"/>
      <w:r>
        <w:t xml:space="preserve">Figura </w:t>
      </w:r>
      <w:fldSimple w:instr=" SEQ Figura \* ARABIC ">
        <w:r w:rsidR="006F713A">
          <w:rPr>
            <w:noProof/>
          </w:rPr>
          <w:t>42</w:t>
        </w:r>
      </w:fldSimple>
      <w:r>
        <w:t xml:space="preserve"> - Levantamento de Requisitos</w:t>
      </w:r>
      <w:r w:rsidR="002576C3">
        <w:t xml:space="preserve"> (1ªparte)</w:t>
      </w:r>
      <w:bookmarkEnd w:id="124"/>
    </w:p>
    <w:p w14:paraId="4F136FC6" w14:textId="1D3AE474" w:rsidR="00001AE8" w:rsidRDefault="00001AE8" w:rsidP="00001AE8"/>
    <w:p w14:paraId="47D3B87A" w14:textId="77777777" w:rsidR="00001AE8" w:rsidRDefault="00001AE8" w:rsidP="00001AE8">
      <w:pPr>
        <w:keepNext/>
      </w:pPr>
      <w:r>
        <w:rPr>
          <w:noProof/>
          <w:lang w:eastAsia="pt-PT"/>
        </w:rPr>
        <w:lastRenderedPageBreak/>
        <w:drawing>
          <wp:inline distT="0" distB="0" distL="0" distR="0" wp14:anchorId="09720A32" wp14:editId="7408952B">
            <wp:extent cx="5745480" cy="4540230"/>
            <wp:effectExtent l="0" t="0" r="0"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requisitos2.PNG"/>
                    <pic:cNvPicPr/>
                  </pic:nvPicPr>
                  <pic:blipFill>
                    <a:blip r:embed="rId59">
                      <a:extLst>
                        <a:ext uri="{28A0092B-C50C-407E-A947-70E740481C1C}">
                          <a14:useLocalDpi xmlns:a14="http://schemas.microsoft.com/office/drawing/2010/main" val="0"/>
                        </a:ext>
                      </a:extLst>
                    </a:blip>
                    <a:stretch>
                      <a:fillRect/>
                    </a:stretch>
                  </pic:blipFill>
                  <pic:spPr>
                    <a:xfrm>
                      <a:off x="0" y="0"/>
                      <a:ext cx="5745480" cy="4540230"/>
                    </a:xfrm>
                    <a:prstGeom prst="rect">
                      <a:avLst/>
                    </a:prstGeom>
                  </pic:spPr>
                </pic:pic>
              </a:graphicData>
            </a:graphic>
          </wp:inline>
        </w:drawing>
      </w:r>
    </w:p>
    <w:p w14:paraId="775AFF6B" w14:textId="147EE449" w:rsidR="00001AE8" w:rsidRPr="00001AE8" w:rsidRDefault="00001AE8" w:rsidP="00001AE8">
      <w:pPr>
        <w:pStyle w:val="Legenda"/>
        <w:jc w:val="center"/>
      </w:pPr>
      <w:bookmarkStart w:id="125" w:name="_Toc511124804"/>
      <w:r>
        <w:t xml:space="preserve">Figura </w:t>
      </w:r>
      <w:fldSimple w:instr=" SEQ Figura \* ARABIC ">
        <w:r w:rsidR="006F713A">
          <w:rPr>
            <w:noProof/>
          </w:rPr>
          <w:t>43</w:t>
        </w:r>
      </w:fldSimple>
      <w:r>
        <w:t xml:space="preserve"> - Levantamento de Requisitos</w:t>
      </w:r>
      <w:r w:rsidR="002576C3">
        <w:t xml:space="preserve"> (2ªparte)</w:t>
      </w:r>
      <w:bookmarkEnd w:id="125"/>
    </w:p>
    <w:p w14:paraId="6450E167" w14:textId="486430EF" w:rsidR="00FE7373" w:rsidRDefault="009A2428" w:rsidP="00280B1C">
      <w:r>
        <w:t>O passo seguinte</w:t>
      </w:r>
      <w:r w:rsidR="00FE7373">
        <w:t xml:space="preserve"> foi desenvolv</w:t>
      </w:r>
      <w:r>
        <w:t>er</w:t>
      </w:r>
      <w:r w:rsidR="00FE7373">
        <w:t xml:space="preserve"> um conjunto de maquetes que refletem a primeira versão dos ecrãs da HMI e que dão resposta á lista de requisitos recolhida junto dos utilizadores.</w:t>
      </w:r>
    </w:p>
    <w:p w14:paraId="46B61A70" w14:textId="57F76D17" w:rsidR="00E57F43" w:rsidRPr="0050469D" w:rsidRDefault="00E57F43" w:rsidP="00280B1C">
      <w:r w:rsidRPr="0050469D">
        <w:t xml:space="preserve">O desenvolvimento de maquetes é uma estratégia que permite facilitar o entendimento dos requisitos entre todas as partes envolvidas, apresentando conceitos e funcionalidades do </w:t>
      </w:r>
      <w:r w:rsidRPr="0050469D">
        <w:rPr>
          <w:i/>
        </w:rPr>
        <w:t>software</w:t>
      </w:r>
      <w:r w:rsidRPr="0050469D">
        <w:t>. Existem várias abordagens para desenvolver maquetes,</w:t>
      </w:r>
      <w:r w:rsidR="00193634" w:rsidRPr="0050469D">
        <w:t xml:space="preserve"> isto é,</w:t>
      </w:r>
      <w:r w:rsidRPr="0050469D">
        <w:t xml:space="preserve"> podem ser de baixa fidelidade, sem inter</w:t>
      </w:r>
      <w:r w:rsidR="006F0100" w:rsidRPr="0050469D">
        <w:t>aç</w:t>
      </w:r>
      <w:r w:rsidR="00193634" w:rsidRPr="0050469D">
        <w:t>ão do ecrã,</w:t>
      </w:r>
      <w:r w:rsidRPr="0050469D">
        <w:t xml:space="preserve"> </w:t>
      </w:r>
      <w:r w:rsidR="006F0100" w:rsidRPr="0050469D">
        <w:t>mas</w:t>
      </w:r>
      <w:r w:rsidRPr="0050469D">
        <w:t xml:space="preserve"> </w:t>
      </w:r>
      <w:r w:rsidR="00193634" w:rsidRPr="0050469D">
        <w:t>que permitem rápidos ajustes ou alterações</w:t>
      </w:r>
      <w:r w:rsidRPr="0050469D">
        <w:t xml:space="preserve"> consoante </w:t>
      </w:r>
      <w:r w:rsidRPr="0050469D">
        <w:rPr>
          <w:i/>
        </w:rPr>
        <w:t>feedback</w:t>
      </w:r>
      <w:r w:rsidRPr="0050469D">
        <w:t xml:space="preserve"> recolhido, assim como podem</w:t>
      </w:r>
      <w:r w:rsidR="006F0100" w:rsidRPr="0050469D">
        <w:t xml:space="preserve"> ser maquetes comple</w:t>
      </w:r>
      <w:r w:rsidR="00193634" w:rsidRPr="0050469D">
        <w:t>x</w:t>
      </w:r>
      <w:r w:rsidR="006F0100" w:rsidRPr="0050469D">
        <w:t xml:space="preserve">as e interativas que representam de forma muito próxima o </w:t>
      </w:r>
      <w:r w:rsidR="006F0100" w:rsidRPr="0050469D">
        <w:rPr>
          <w:i/>
        </w:rPr>
        <w:t>software</w:t>
      </w:r>
      <w:r w:rsidR="006F0100" w:rsidRPr="0050469D">
        <w:t xml:space="preserve"> a desenvolver, mas que tem como contrapartida o facto de as alterações ou ajustes necessários serem mais demorados a efetuar.</w:t>
      </w:r>
    </w:p>
    <w:p w14:paraId="5A8F0207" w14:textId="56ED0A16" w:rsidR="00B164CB" w:rsidRDefault="006F0100" w:rsidP="00FE7373">
      <w:r w:rsidRPr="0050469D">
        <w:t xml:space="preserve">A abordagem seguida foi a de, numa primeira fase, criar maquetes que visualmente </w:t>
      </w:r>
      <w:r w:rsidR="00B164CB" w:rsidRPr="0050469D">
        <w:t>tinham uma representação o mais próximo possível d</w:t>
      </w:r>
      <w:r w:rsidRPr="0050469D">
        <w:t xml:space="preserve">a HMI final, mas que eram estáticas. Para tal </w:t>
      </w:r>
      <w:r w:rsidR="00FE7373" w:rsidRPr="0050469D">
        <w:t>foi utilizada uma ferramenta web especializada</w:t>
      </w:r>
      <w:r w:rsidRPr="0050469D">
        <w:t xml:space="preserve"> na criação de maquetes estáticas</w:t>
      </w:r>
      <w:r w:rsidR="00FE7373" w:rsidRPr="0050469D">
        <w:t xml:space="preserve"> (</w:t>
      </w:r>
      <w:hyperlink r:id="rId60" w:history="1">
        <w:r w:rsidR="00FE7373" w:rsidRPr="0050469D">
          <w:t>https://moqups.com/</w:t>
        </w:r>
      </w:hyperlink>
      <w:r w:rsidR="00FE7373" w:rsidRPr="0050469D">
        <w:t>) e o resultado foi o</w:t>
      </w:r>
      <w:r w:rsidR="00B164CB" w:rsidRPr="0050469D">
        <w:t xml:space="preserve"> que se pode ver</w:t>
      </w:r>
      <w:r w:rsidR="00176FCB" w:rsidRPr="0050469D">
        <w:t>ificar</w:t>
      </w:r>
      <w:r w:rsidR="00B164CB" w:rsidRPr="0050469D">
        <w:t xml:space="preserve"> nas figuras abaixo</w:t>
      </w:r>
      <w:r w:rsidR="00E67CE4" w:rsidRPr="0050469D">
        <w:t>.</w:t>
      </w:r>
    </w:p>
    <w:p w14:paraId="31C6F8F2" w14:textId="77777777" w:rsidR="00176FCB" w:rsidRDefault="00B164CB" w:rsidP="00176FCB">
      <w:pPr>
        <w:keepNext/>
        <w:jc w:val="center"/>
      </w:pPr>
      <w:r>
        <w:rPr>
          <w:noProof/>
          <w:lang w:eastAsia="pt-PT"/>
        </w:rPr>
        <w:lastRenderedPageBreak/>
        <w:drawing>
          <wp:inline distT="0" distB="0" distL="0" distR="0" wp14:anchorId="1D4287CC" wp14:editId="261ACBDA">
            <wp:extent cx="5745480" cy="5379720"/>
            <wp:effectExtent l="0" t="0" r="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HMI1.PNG"/>
                    <pic:cNvPicPr/>
                  </pic:nvPicPr>
                  <pic:blipFill>
                    <a:blip r:embed="rId61">
                      <a:extLst>
                        <a:ext uri="{28A0092B-C50C-407E-A947-70E740481C1C}">
                          <a14:useLocalDpi xmlns:a14="http://schemas.microsoft.com/office/drawing/2010/main" val="0"/>
                        </a:ext>
                      </a:extLst>
                    </a:blip>
                    <a:stretch>
                      <a:fillRect/>
                    </a:stretch>
                  </pic:blipFill>
                  <pic:spPr>
                    <a:xfrm>
                      <a:off x="0" y="0"/>
                      <a:ext cx="5745480" cy="5379720"/>
                    </a:xfrm>
                    <a:prstGeom prst="rect">
                      <a:avLst/>
                    </a:prstGeom>
                  </pic:spPr>
                </pic:pic>
              </a:graphicData>
            </a:graphic>
          </wp:inline>
        </w:drawing>
      </w:r>
    </w:p>
    <w:p w14:paraId="20C3835B" w14:textId="3F843B66" w:rsidR="00B164CB" w:rsidRDefault="00176FCB" w:rsidP="00176FCB">
      <w:pPr>
        <w:pStyle w:val="Legenda"/>
        <w:jc w:val="center"/>
      </w:pPr>
      <w:bookmarkStart w:id="126" w:name="_Toc511124805"/>
      <w:r>
        <w:t xml:space="preserve">Figura </w:t>
      </w:r>
      <w:fldSimple w:instr=" SEQ Figura \* ARABIC ">
        <w:r w:rsidR="006F713A">
          <w:rPr>
            <w:noProof/>
          </w:rPr>
          <w:t>44</w:t>
        </w:r>
      </w:fldSimple>
      <w:r>
        <w:t xml:space="preserve"> -</w:t>
      </w:r>
      <w:r w:rsidR="000D047F">
        <w:t xml:space="preserve"> Maquete </w:t>
      </w:r>
      <w:r w:rsidR="009E1CE8">
        <w:t>da</w:t>
      </w:r>
      <w:r w:rsidR="000D047F">
        <w:t xml:space="preserve"> máquina ligada e </w:t>
      </w:r>
      <w:r w:rsidR="000D047F" w:rsidRPr="00834983">
        <w:rPr>
          <w:i/>
          <w:rPrChange w:id="127" w:author="Pedro Moreira" w:date="2018-04-23T10:20:00Z">
            <w:rPr/>
          </w:rPrChange>
        </w:rPr>
        <w:t>tabs</w:t>
      </w:r>
      <w:r w:rsidR="000D047F">
        <w:t xml:space="preserve"> Automático e Aquecimento visíveis</w:t>
      </w:r>
      <w:bookmarkEnd w:id="126"/>
    </w:p>
    <w:p w14:paraId="091FBA08" w14:textId="782B6E96" w:rsidR="00BB728B" w:rsidRDefault="00176FCB" w:rsidP="00280B1C">
      <w:r w:rsidRPr="0050469D">
        <w:t xml:space="preserve">O desenho das primeiras maquetes obrigou a uma </w:t>
      </w:r>
      <w:r w:rsidR="00BB728B" w:rsidRPr="0050469D">
        <w:t xml:space="preserve">análise e </w:t>
      </w:r>
      <w:r w:rsidRPr="0050469D">
        <w:t xml:space="preserve">reflexão acerca da forma como a informação estaria </w:t>
      </w:r>
      <w:r w:rsidR="00BB728B" w:rsidRPr="0050469D">
        <w:t xml:space="preserve">organizada e </w:t>
      </w:r>
      <w:r w:rsidRPr="0050469D">
        <w:t>disponibilizada na interface, assim como todas as funcionalidades disponíveis para o utilizador.</w:t>
      </w:r>
      <w:r w:rsidR="00BB728B" w:rsidRPr="0050469D">
        <w:t xml:space="preserve"> Para tal, foi essencial discutir com os potenciais</w:t>
      </w:r>
      <w:r w:rsidRPr="0050469D">
        <w:t xml:space="preserve"> </w:t>
      </w:r>
      <w:r w:rsidR="00BB728B" w:rsidRPr="0050469D">
        <w:t>utilizadores da interface e operadores do equipamento de fabrico aditivo para compreender as prioridades na organização da informação e funcionalidades.</w:t>
      </w:r>
      <w:r w:rsidR="00682215" w:rsidRPr="0050469D">
        <w:t xml:space="preserve"> O que resultou da discussão foi o primeiro desenho (ver figura acima), onde se pode </w:t>
      </w:r>
      <w:r w:rsidR="00725294" w:rsidRPr="0050469D">
        <w:t>ver que na zona superior do ecrã constam três grupos de informação que está a ser atualizada em tempo real, relativa á posição dos eixos, ás velocidades de impressão e ás temperaturas em vários pontos do processo. Este é o conjunto de informação mais crítico e que deve constar numa zona de rápida visibilidade para o utilizador. De seguida vêm zonas de interação com o utilizador, nomeadamente os modos de operação Autom</w:t>
      </w:r>
      <w:r w:rsidR="004850A8" w:rsidRPr="0050469D">
        <w:t xml:space="preserve">ático, Manual e MDI, onde no primeiro, o Automático, é permitido executar e controlar a execução de um ficheiro de </w:t>
      </w:r>
      <w:r w:rsidR="004850A8" w:rsidRPr="0050469D">
        <w:lastRenderedPageBreak/>
        <w:t xml:space="preserve">código G (linguagem de programação para controlo numérico e que é normalmente utilizada para controlo automático de máquinas na indústria), no Manual é permitido controlar e operar cada eixo de forma manual e individual e no MDI é permitido executar um comando de código G. </w:t>
      </w:r>
      <w:r w:rsidR="000241A5" w:rsidRPr="0050469D">
        <w:t>Por último, na zona inferior do ecrã pode-se ver um conjunto de tabs que permitem controlo de alguns parâmetros relativos ao processo de impressão e també</w:t>
      </w:r>
      <w:r w:rsidR="00194584" w:rsidRPr="0050469D">
        <w:t>m ao equipamento em si. A primeira tab, Aquecimento, permite controlar parâmetros relativos ao sistema de aquecimento do equipamento, como o aquecimento da câmara, do tabuleiro ou do extrusor, assim como simplesmente efetuar variações nas temperaturas dos mesmos. A tab da Insuflação de Ar permite controlar a insuflação de ar da câmara, do eixo X e cablagem</w:t>
      </w:r>
      <w:r w:rsidR="00221F6E" w:rsidRPr="0050469D">
        <w:t xml:space="preserve"> e também do quadro. A tab Parâmetros </w:t>
      </w:r>
      <w:r w:rsidR="00AE4D7A" w:rsidRPr="0050469D">
        <w:t>permite ajustar as velocidades de avanço, de extrusão de polímero e de extrusão de fibra. A tab Outros permite correr uma função de ajuste da mesa e controlar a iluminação da câmara. A última tab permite desligar componentes do equipamento como os motores, o sistema de aquecimento, o aquecimento da câmara e todo o equipamento. As figuras seguintes dizem respeito ás maquetes criadas para as funcionalidades descritas.</w:t>
      </w:r>
    </w:p>
    <w:p w14:paraId="353E738B" w14:textId="773EC53D" w:rsidR="00AE4D7A" w:rsidRDefault="00AE4D7A" w:rsidP="00FE7373"/>
    <w:p w14:paraId="54F0DE21" w14:textId="77777777" w:rsidR="000D047F" w:rsidRDefault="00AE4D7A" w:rsidP="000D047F">
      <w:pPr>
        <w:keepNext/>
        <w:jc w:val="center"/>
      </w:pPr>
      <w:r>
        <w:rPr>
          <w:noProof/>
          <w:lang w:eastAsia="pt-PT"/>
        </w:rPr>
        <w:drawing>
          <wp:inline distT="0" distB="0" distL="0" distR="0" wp14:anchorId="6EEDC708" wp14:editId="461F4125">
            <wp:extent cx="4373880" cy="4100754"/>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HMI2.PNG"/>
                    <pic:cNvPicPr/>
                  </pic:nvPicPr>
                  <pic:blipFill>
                    <a:blip r:embed="rId62">
                      <a:extLst>
                        <a:ext uri="{28A0092B-C50C-407E-A947-70E740481C1C}">
                          <a14:useLocalDpi xmlns:a14="http://schemas.microsoft.com/office/drawing/2010/main" val="0"/>
                        </a:ext>
                      </a:extLst>
                    </a:blip>
                    <a:stretch>
                      <a:fillRect/>
                    </a:stretch>
                  </pic:blipFill>
                  <pic:spPr>
                    <a:xfrm>
                      <a:off x="0" y="0"/>
                      <a:ext cx="4382196" cy="4108551"/>
                    </a:xfrm>
                    <a:prstGeom prst="rect">
                      <a:avLst/>
                    </a:prstGeom>
                  </pic:spPr>
                </pic:pic>
              </a:graphicData>
            </a:graphic>
          </wp:inline>
        </w:drawing>
      </w:r>
    </w:p>
    <w:p w14:paraId="3E219D9C" w14:textId="528906BB" w:rsidR="00AE4D7A" w:rsidRDefault="000D047F" w:rsidP="000D047F">
      <w:pPr>
        <w:pStyle w:val="Legenda"/>
        <w:jc w:val="center"/>
      </w:pPr>
      <w:bookmarkStart w:id="128" w:name="_Toc511124806"/>
      <w:r>
        <w:t xml:space="preserve">Figura </w:t>
      </w:r>
      <w:fldSimple w:instr=" SEQ Figura \* ARABIC ">
        <w:r w:rsidR="006F713A">
          <w:rPr>
            <w:noProof/>
          </w:rPr>
          <w:t>45</w:t>
        </w:r>
      </w:fldSimple>
      <w:r>
        <w:t xml:space="preserve"> - Maquete </w:t>
      </w:r>
      <w:r w:rsidR="009E1CE8">
        <w:t>da</w:t>
      </w:r>
      <w:r>
        <w:t xml:space="preserve"> máquina em pa</w:t>
      </w:r>
      <w:r w:rsidR="00DF4974">
        <w:t xml:space="preserve">usa e </w:t>
      </w:r>
      <w:r w:rsidR="00DF4974" w:rsidRPr="00834983">
        <w:rPr>
          <w:i/>
          <w:rPrChange w:id="129" w:author="Pedro Moreira" w:date="2018-04-23T10:20:00Z">
            <w:rPr/>
          </w:rPrChange>
        </w:rPr>
        <w:t>tabs</w:t>
      </w:r>
      <w:r w:rsidR="00DF4974">
        <w:t xml:space="preserve"> Manual e Insuflação de Ar visíveis</w:t>
      </w:r>
      <w:bookmarkEnd w:id="128"/>
    </w:p>
    <w:p w14:paraId="169CB0D8" w14:textId="77777777" w:rsidR="009E1CE8" w:rsidRDefault="009E1CE8" w:rsidP="009E1CE8">
      <w:pPr>
        <w:keepNext/>
        <w:jc w:val="center"/>
      </w:pPr>
      <w:r>
        <w:rPr>
          <w:noProof/>
          <w:lang w:eastAsia="pt-PT"/>
        </w:rPr>
        <w:lastRenderedPageBreak/>
        <w:drawing>
          <wp:inline distT="0" distB="0" distL="0" distR="0" wp14:anchorId="652F8233" wp14:editId="35EBC86B">
            <wp:extent cx="4719984" cy="4442460"/>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HMI3.PNG"/>
                    <pic:cNvPicPr/>
                  </pic:nvPicPr>
                  <pic:blipFill>
                    <a:blip r:embed="rId63">
                      <a:extLst>
                        <a:ext uri="{28A0092B-C50C-407E-A947-70E740481C1C}">
                          <a14:useLocalDpi xmlns:a14="http://schemas.microsoft.com/office/drawing/2010/main" val="0"/>
                        </a:ext>
                      </a:extLst>
                    </a:blip>
                    <a:stretch>
                      <a:fillRect/>
                    </a:stretch>
                  </pic:blipFill>
                  <pic:spPr>
                    <a:xfrm>
                      <a:off x="0" y="0"/>
                      <a:ext cx="4735671" cy="4457225"/>
                    </a:xfrm>
                    <a:prstGeom prst="rect">
                      <a:avLst/>
                    </a:prstGeom>
                  </pic:spPr>
                </pic:pic>
              </a:graphicData>
            </a:graphic>
          </wp:inline>
        </w:drawing>
      </w:r>
    </w:p>
    <w:p w14:paraId="2FCC0999" w14:textId="5411889D" w:rsidR="009E1CE8" w:rsidRPr="009E1CE8" w:rsidRDefault="009E1CE8" w:rsidP="009E1CE8">
      <w:pPr>
        <w:pStyle w:val="Legenda"/>
        <w:jc w:val="center"/>
      </w:pPr>
      <w:bookmarkStart w:id="130" w:name="_Toc511124807"/>
      <w:r>
        <w:t xml:space="preserve">Figura </w:t>
      </w:r>
      <w:fldSimple w:instr=" SEQ Figura \* ARABIC ">
        <w:r w:rsidR="006F713A">
          <w:rPr>
            <w:noProof/>
          </w:rPr>
          <w:t>46</w:t>
        </w:r>
      </w:fldSimple>
      <w:r>
        <w:t xml:space="preserve"> - Maquete da máquina desligada e </w:t>
      </w:r>
      <w:r w:rsidRPr="00834983">
        <w:rPr>
          <w:i/>
          <w:rPrChange w:id="131" w:author="Pedro Moreira" w:date="2018-04-23T10:20:00Z">
            <w:rPr/>
          </w:rPrChange>
        </w:rPr>
        <w:t>tabs</w:t>
      </w:r>
      <w:r>
        <w:t xml:space="preserve"> MDI e Parâmetros visíveis</w:t>
      </w:r>
      <w:bookmarkEnd w:id="130"/>
    </w:p>
    <w:p w14:paraId="73CF79F6" w14:textId="771F12BF" w:rsidR="00FE7373" w:rsidRDefault="006F0100" w:rsidP="00280B1C">
      <w:r w:rsidRPr="0050469D">
        <w:t>Após a criação da</w:t>
      </w:r>
      <w:r w:rsidR="00FE7373" w:rsidRPr="0050469D">
        <w:t xml:space="preserve"> </w:t>
      </w:r>
      <w:r w:rsidRPr="0050469D">
        <w:t xml:space="preserve">primeira versão </w:t>
      </w:r>
      <w:r w:rsidR="00834983">
        <w:t xml:space="preserve">estática </w:t>
      </w:r>
      <w:r w:rsidRPr="0050469D">
        <w:t xml:space="preserve">das </w:t>
      </w:r>
      <w:r w:rsidR="00FE7373" w:rsidRPr="0050469D">
        <w:t xml:space="preserve">maquetes, foi criada uma </w:t>
      </w:r>
      <w:r w:rsidR="00960F75" w:rsidRPr="0050469D">
        <w:t>segunda versão</w:t>
      </w:r>
      <w:r w:rsidR="00834983">
        <w:t>. Esta versão permitia interatividade</w:t>
      </w:r>
      <w:r w:rsidR="001E422B" w:rsidRPr="0050469D">
        <w:t xml:space="preserve">, isto é, </w:t>
      </w:r>
      <w:r w:rsidR="00FE7373" w:rsidRPr="0050469D">
        <w:t>permitiam navegar entre ecrãs e tabs da HMI, de forma a que fosse possível simular a execução de todas as tarefas. De r</w:t>
      </w:r>
      <w:r w:rsidR="00CC07E8" w:rsidRPr="0050469D">
        <w:t>eferir ainda que estas respeitavam</w:t>
      </w:r>
      <w:r w:rsidR="00FE7373" w:rsidRPr="0050469D">
        <w:t xml:space="preserve"> o tamanho do ecrã tátil que será utilizado no equipamento</w:t>
      </w:r>
      <w:r w:rsidR="00CC07E8" w:rsidRPr="0050469D">
        <w:t xml:space="preserve"> real</w:t>
      </w:r>
      <w:r w:rsidR="00FE7373" w:rsidRPr="0050469D">
        <w:t xml:space="preserve"> de fabrico aditivo e foram criadas com recurso a uma ferramenta web (</w:t>
      </w:r>
      <w:hyperlink r:id="rId64" w:history="1">
        <w:r w:rsidR="00FE7373" w:rsidRPr="0050469D">
          <w:t>https://proto.io/</w:t>
        </w:r>
      </w:hyperlink>
      <w:r w:rsidR="00FE7373" w:rsidRPr="0050469D">
        <w:t>) que permitiu exportar um protótipo em HTML e assim torn</w:t>
      </w:r>
      <w:r w:rsidR="00FA343A" w:rsidRPr="0050469D">
        <w:t>ou</w:t>
      </w:r>
      <w:r w:rsidR="00FE7373" w:rsidRPr="0050469D">
        <w:t xml:space="preserve"> possível </w:t>
      </w:r>
      <w:r w:rsidR="00FA343A" w:rsidRPr="0050469D">
        <w:t>a execução</w:t>
      </w:r>
      <w:r w:rsidR="00FE7373" w:rsidRPr="0050469D">
        <w:t xml:space="preserve"> </w:t>
      </w:r>
      <w:r w:rsidR="00FA343A" w:rsidRPr="0050469D">
        <w:t>d</w:t>
      </w:r>
      <w:r w:rsidR="00FE7373" w:rsidRPr="0050469D">
        <w:t xml:space="preserve">o mesmo no </w:t>
      </w:r>
      <w:r w:rsidR="00FE7373" w:rsidRPr="0050469D">
        <w:rPr>
          <w:i/>
        </w:rPr>
        <w:t>browser</w:t>
      </w:r>
      <w:r w:rsidR="00FE7373" w:rsidRPr="0050469D">
        <w:t xml:space="preserve"> e </w:t>
      </w:r>
      <w:r w:rsidR="00FA343A" w:rsidRPr="0050469D">
        <w:t>consequente navegação</w:t>
      </w:r>
      <w:r w:rsidR="00FE7373" w:rsidRPr="0050469D">
        <w:t xml:space="preserve"> entre ecrãs</w:t>
      </w:r>
      <w:r w:rsidR="00CC07E8" w:rsidRPr="0050469D">
        <w:t xml:space="preserve"> (ver imagens seguintes).</w:t>
      </w:r>
    </w:p>
    <w:p w14:paraId="63F0DA71" w14:textId="76C687CD" w:rsidR="00CC07E8" w:rsidRDefault="00CC07E8" w:rsidP="00FE7373"/>
    <w:p w14:paraId="4B1DDB6B" w14:textId="77777777" w:rsidR="00CC07E8" w:rsidRDefault="00CC07E8" w:rsidP="00CC07E8">
      <w:pPr>
        <w:keepNext/>
      </w:pPr>
      <w:r>
        <w:rPr>
          <w:noProof/>
          <w:lang w:eastAsia="pt-PT"/>
        </w:rPr>
        <w:lastRenderedPageBreak/>
        <w:drawing>
          <wp:inline distT="0" distB="0" distL="0" distR="0" wp14:anchorId="6E90F425" wp14:editId="0E8577CB">
            <wp:extent cx="5745480" cy="3264535"/>
            <wp:effectExtent l="0" t="0" r="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roto1.PNG"/>
                    <pic:cNvPicPr/>
                  </pic:nvPicPr>
                  <pic:blipFill>
                    <a:blip r:embed="rId65">
                      <a:extLst>
                        <a:ext uri="{28A0092B-C50C-407E-A947-70E740481C1C}">
                          <a14:useLocalDpi xmlns:a14="http://schemas.microsoft.com/office/drawing/2010/main" val="0"/>
                        </a:ext>
                      </a:extLst>
                    </a:blip>
                    <a:stretch>
                      <a:fillRect/>
                    </a:stretch>
                  </pic:blipFill>
                  <pic:spPr>
                    <a:xfrm>
                      <a:off x="0" y="0"/>
                      <a:ext cx="5745480" cy="3264535"/>
                    </a:xfrm>
                    <a:prstGeom prst="rect">
                      <a:avLst/>
                    </a:prstGeom>
                  </pic:spPr>
                </pic:pic>
              </a:graphicData>
            </a:graphic>
          </wp:inline>
        </w:drawing>
      </w:r>
    </w:p>
    <w:p w14:paraId="3954B60A" w14:textId="2FA824CE" w:rsidR="00CC07E8" w:rsidRDefault="00CC07E8" w:rsidP="00CC07E8">
      <w:pPr>
        <w:pStyle w:val="Legenda"/>
        <w:jc w:val="center"/>
      </w:pPr>
      <w:bookmarkStart w:id="132" w:name="_Toc511124808"/>
      <w:r>
        <w:t xml:space="preserve">Figura </w:t>
      </w:r>
      <w:fldSimple w:instr=" SEQ Figura \* ARABIC ">
        <w:r w:rsidR="006F713A">
          <w:rPr>
            <w:noProof/>
          </w:rPr>
          <w:t>47</w:t>
        </w:r>
      </w:fldSimple>
      <w:r>
        <w:t xml:space="preserve"> - Protótipo interativo em modo automático</w:t>
      </w:r>
      <w:bookmarkEnd w:id="132"/>
    </w:p>
    <w:p w14:paraId="23E913E8" w14:textId="6EDDA451" w:rsidR="00CC07E8" w:rsidRDefault="00CC07E8" w:rsidP="00CC07E8"/>
    <w:p w14:paraId="47F5A738" w14:textId="77777777" w:rsidR="00CC07E8" w:rsidRDefault="00CC07E8" w:rsidP="00CC07E8"/>
    <w:p w14:paraId="60233494" w14:textId="77777777" w:rsidR="00CC07E8" w:rsidRDefault="00CC07E8" w:rsidP="00CC07E8">
      <w:pPr>
        <w:keepNext/>
      </w:pPr>
      <w:r>
        <w:rPr>
          <w:noProof/>
          <w:lang w:eastAsia="pt-PT"/>
        </w:rPr>
        <w:drawing>
          <wp:inline distT="0" distB="0" distL="0" distR="0" wp14:anchorId="4AC4226B" wp14:editId="43923BE6">
            <wp:extent cx="5745480" cy="3232150"/>
            <wp:effectExtent l="0" t="0" r="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roto2.PNG"/>
                    <pic:cNvPicPr/>
                  </pic:nvPicPr>
                  <pic:blipFill>
                    <a:blip r:embed="rId66">
                      <a:extLst>
                        <a:ext uri="{28A0092B-C50C-407E-A947-70E740481C1C}">
                          <a14:useLocalDpi xmlns:a14="http://schemas.microsoft.com/office/drawing/2010/main" val="0"/>
                        </a:ext>
                      </a:extLst>
                    </a:blip>
                    <a:stretch>
                      <a:fillRect/>
                    </a:stretch>
                  </pic:blipFill>
                  <pic:spPr>
                    <a:xfrm>
                      <a:off x="0" y="0"/>
                      <a:ext cx="5745480" cy="3232150"/>
                    </a:xfrm>
                    <a:prstGeom prst="rect">
                      <a:avLst/>
                    </a:prstGeom>
                  </pic:spPr>
                </pic:pic>
              </a:graphicData>
            </a:graphic>
          </wp:inline>
        </w:drawing>
      </w:r>
    </w:p>
    <w:p w14:paraId="4F68962C" w14:textId="05F66CB7" w:rsidR="00CC07E8" w:rsidRPr="00CC07E8" w:rsidRDefault="00CC07E8" w:rsidP="00CC07E8">
      <w:pPr>
        <w:pStyle w:val="Legenda"/>
        <w:jc w:val="center"/>
      </w:pPr>
      <w:bookmarkStart w:id="133" w:name="_Toc511124809"/>
      <w:r>
        <w:t xml:space="preserve">Figura </w:t>
      </w:r>
      <w:fldSimple w:instr=" SEQ Figura \* ARABIC ">
        <w:r w:rsidR="006F713A">
          <w:rPr>
            <w:noProof/>
          </w:rPr>
          <w:t>48</w:t>
        </w:r>
      </w:fldSimple>
      <w:r>
        <w:t xml:space="preserve"> - Protótipo interativo em modo manual</w:t>
      </w:r>
      <w:bookmarkEnd w:id="133"/>
    </w:p>
    <w:p w14:paraId="72DA597E" w14:textId="2C4A7434" w:rsidR="00FE7373" w:rsidRDefault="00FE7373" w:rsidP="00FE7373"/>
    <w:p w14:paraId="7ED2E386" w14:textId="77777777" w:rsidR="00CC07E8" w:rsidRDefault="00CC07E8" w:rsidP="00CC07E8">
      <w:pPr>
        <w:keepNext/>
      </w:pPr>
      <w:r>
        <w:rPr>
          <w:noProof/>
          <w:lang w:eastAsia="pt-PT"/>
        </w:rPr>
        <w:lastRenderedPageBreak/>
        <w:drawing>
          <wp:inline distT="0" distB="0" distL="0" distR="0" wp14:anchorId="15E57CDF" wp14:editId="1FAC1410">
            <wp:extent cx="5745480" cy="3238500"/>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roto3.PNG"/>
                    <pic:cNvPicPr/>
                  </pic:nvPicPr>
                  <pic:blipFill>
                    <a:blip r:embed="rId67">
                      <a:extLst>
                        <a:ext uri="{28A0092B-C50C-407E-A947-70E740481C1C}">
                          <a14:useLocalDpi xmlns:a14="http://schemas.microsoft.com/office/drawing/2010/main" val="0"/>
                        </a:ext>
                      </a:extLst>
                    </a:blip>
                    <a:stretch>
                      <a:fillRect/>
                    </a:stretch>
                  </pic:blipFill>
                  <pic:spPr>
                    <a:xfrm>
                      <a:off x="0" y="0"/>
                      <a:ext cx="5745480" cy="3238500"/>
                    </a:xfrm>
                    <a:prstGeom prst="rect">
                      <a:avLst/>
                    </a:prstGeom>
                  </pic:spPr>
                </pic:pic>
              </a:graphicData>
            </a:graphic>
          </wp:inline>
        </w:drawing>
      </w:r>
    </w:p>
    <w:p w14:paraId="3F58BC24" w14:textId="0C12C6E9" w:rsidR="001170E7" w:rsidRDefault="00CC07E8" w:rsidP="00CC07E8">
      <w:pPr>
        <w:pStyle w:val="Legenda"/>
        <w:jc w:val="center"/>
      </w:pPr>
      <w:bookmarkStart w:id="134" w:name="_Toc511124810"/>
      <w:r>
        <w:t xml:space="preserve">Figura </w:t>
      </w:r>
      <w:fldSimple w:instr=" SEQ Figura \* ARABIC ">
        <w:r w:rsidR="006F713A">
          <w:rPr>
            <w:noProof/>
          </w:rPr>
          <w:t>49</w:t>
        </w:r>
      </w:fldSimple>
      <w:r>
        <w:t xml:space="preserve"> - Protótipo interativo em modo MDI</w:t>
      </w:r>
      <w:bookmarkEnd w:id="134"/>
    </w:p>
    <w:p w14:paraId="6DF30581" w14:textId="07D0504B" w:rsidR="001170E7" w:rsidRDefault="001170E7" w:rsidP="00FE7373"/>
    <w:p w14:paraId="5DA5145A" w14:textId="1BB9ED93" w:rsidR="008F4745" w:rsidRDefault="008F4745" w:rsidP="00280B1C">
      <w:r w:rsidRPr="0050469D">
        <w:t xml:space="preserve">Entre esta versão de maquetes e a primeira houve alguns ajustes feitos derivados de análise e reflexão feita </w:t>
      </w:r>
      <w:r w:rsidR="00834983">
        <w:t>à</w:t>
      </w:r>
      <w:r w:rsidRPr="0050469D">
        <w:t xml:space="preserve">s necessidades em conjunto com a forma como as funcionalidades estavam dispostas, nomeadamente na </w:t>
      </w:r>
      <w:r w:rsidRPr="00834983">
        <w:rPr>
          <w:i/>
          <w:rPrChange w:id="135" w:author="Pedro Moreira" w:date="2018-04-23T10:22:00Z">
            <w:rPr/>
          </w:rPrChange>
        </w:rPr>
        <w:t>tab</w:t>
      </w:r>
      <w:r w:rsidRPr="0050469D">
        <w:t xml:space="preserve"> Manual o método de seleção dos eixos, agora </w:t>
      </w:r>
      <w:r w:rsidR="009E529E" w:rsidRPr="0050469D">
        <w:t xml:space="preserve">com </w:t>
      </w:r>
      <w:r w:rsidRPr="0050469D">
        <w:t xml:space="preserve">um botão para cada eixo e também um </w:t>
      </w:r>
      <w:r w:rsidR="009E529E" w:rsidRPr="0050469D">
        <w:t>botão para cada valor de velocidade a incrementar/decrementar, solução que acabou por permanecer na versão final da interface.</w:t>
      </w:r>
    </w:p>
    <w:p w14:paraId="30654953" w14:textId="77777777" w:rsidR="008F4745" w:rsidRDefault="008F4745" w:rsidP="00FE7373"/>
    <w:p w14:paraId="4DCD0CA8" w14:textId="705D2615" w:rsidR="00C660A2" w:rsidRDefault="00C660A2">
      <w:r>
        <w:br w:type="page"/>
      </w:r>
    </w:p>
    <w:p w14:paraId="4788D28C" w14:textId="77777777" w:rsidR="00C660A2" w:rsidRDefault="00FE7373" w:rsidP="00C660A2">
      <w:pPr>
        <w:pStyle w:val="Cabealho2"/>
        <w:ind w:firstLine="708"/>
      </w:pPr>
      <w:bookmarkStart w:id="136" w:name="_Toc511124564"/>
      <w:r>
        <w:lastRenderedPageBreak/>
        <w:t>4.</w:t>
      </w:r>
      <w:r w:rsidR="00E95509">
        <w:t>2</w:t>
      </w:r>
      <w:r>
        <w:t xml:space="preserve"> Arquitetura Final</w:t>
      </w:r>
      <w:bookmarkEnd w:id="136"/>
    </w:p>
    <w:p w14:paraId="78CB4BDB" w14:textId="0C5A011B" w:rsidR="00C660A2" w:rsidRPr="0050469D" w:rsidRDefault="003524BB" w:rsidP="00C660A2">
      <w:r w:rsidRPr="0050469D">
        <w:t xml:space="preserve">Ao longo dos anos as tecnologias web cresceram e evoluíram nas várias vertentes, </w:t>
      </w:r>
      <w:r w:rsidR="00DA1C4E" w:rsidRPr="0050469D">
        <w:t xml:space="preserve">sendo uma delas o lado cliente que permite </w:t>
      </w:r>
      <w:r w:rsidR="00A23BA7" w:rsidRPr="0050469D">
        <w:t>que hoje em dia existam</w:t>
      </w:r>
      <w:r w:rsidR="00DA1C4E" w:rsidRPr="0050469D">
        <w:t xml:space="preserve"> aplicações com um elevado nível de complexidade e ainda assim com idêntico grau de usabilidade e excelência na qualidade da interface e dos componentes que a compõe. </w:t>
      </w:r>
      <w:commentRangeStart w:id="137"/>
      <w:r w:rsidR="00DA1C4E" w:rsidRPr="0050469D">
        <w:t xml:space="preserve">Hoje há uma enorme diversidade de componentes gráficos já desenvolvidos e que podemos adaptar/incluir numa aplicação, com características diferentes, uns pagos, outros gratuitos, mas o desenvolvimento de software para a web disseminou-se de tal forma que já existem bibliotecas de partilha de componentes </w:t>
      </w:r>
      <w:r w:rsidR="00AF79CE" w:rsidRPr="0050469D">
        <w:t>para a interface das aplicações, como por exemplo o CodePen (</w:t>
      </w:r>
      <w:hyperlink r:id="rId68" w:history="1">
        <w:r w:rsidR="00AF79CE" w:rsidRPr="0050469D">
          <w:t>https://codepen.io/</w:t>
        </w:r>
      </w:hyperlink>
      <w:r w:rsidR="00AF79CE" w:rsidRPr="0050469D">
        <w:t>).</w:t>
      </w:r>
      <w:commentRangeEnd w:id="137"/>
      <w:r w:rsidR="00834983">
        <w:rPr>
          <w:rStyle w:val="Refdecomentrio"/>
        </w:rPr>
        <w:commentReference w:id="137"/>
      </w:r>
      <w:r w:rsidR="00AF79CE" w:rsidRPr="0050469D">
        <w:t xml:space="preserve"> Esta evolução</w:t>
      </w:r>
      <w:r w:rsidR="00DD4DE5" w:rsidRPr="0050469D">
        <w:t xml:space="preserve"> com a exposição de todo o seu potencial,</w:t>
      </w:r>
      <w:r w:rsidR="00AF79CE" w:rsidRPr="0050469D">
        <w:t xml:space="preserve"> aliada ao facto de uma aplicação web ficar disponível na rede, isto é, independentemente do local físico poder aceder á mesma sem ser necessário instalar nada além do browser, fizeram-me tomar a decisão de desenvo</w:t>
      </w:r>
      <w:r w:rsidR="00DD4DE5" w:rsidRPr="0050469D">
        <w:t xml:space="preserve">lver a HMI com tecnologias web, pese embora a interface que está a operar o equipamento deva estar junto do mesmo por questões de melhor controlo e monitorização do processo de fabrico aditivo, há todo um conjunto de possibilidades e potencial por explorar no facto de ser possível obter informação em tempo real do equipamento de forma remota. Face a esta decisão, a arquitetura </w:t>
      </w:r>
      <w:r w:rsidR="00E4455D" w:rsidRPr="0050469D">
        <w:t>esquematizada</w:t>
      </w:r>
      <w:r w:rsidR="00DD4DE5" w:rsidRPr="0050469D">
        <w:t xml:space="preserve"> para o sistema e as tecnologias que o comp</w:t>
      </w:r>
      <w:r w:rsidR="00E4455D" w:rsidRPr="0050469D">
        <w:t>õe podem ser visualizadas no esquema abaixo.</w:t>
      </w:r>
    </w:p>
    <w:p w14:paraId="2966B10B" w14:textId="77777777" w:rsidR="00652EB9" w:rsidRDefault="00652EB9" w:rsidP="00FC7D13">
      <w:pPr>
        <w:keepNext/>
      </w:pPr>
    </w:p>
    <w:p w14:paraId="20ED5D91" w14:textId="14DE260E" w:rsidR="00FC7D13" w:rsidRDefault="00FC7D13" w:rsidP="00641287">
      <w:pPr>
        <w:keepNext/>
        <w:jc w:val="center"/>
      </w:pPr>
      <w:r>
        <w:rPr>
          <w:noProof/>
          <w:lang w:eastAsia="pt-PT"/>
        </w:rPr>
        <w:drawing>
          <wp:inline distT="0" distB="0" distL="0" distR="0" wp14:anchorId="25398EF3" wp14:editId="248C0A78">
            <wp:extent cx="5237130" cy="3281552"/>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rquitetura.png"/>
                    <pic:cNvPicPr/>
                  </pic:nvPicPr>
                  <pic:blipFill>
                    <a:blip r:embed="rId69">
                      <a:extLst>
                        <a:ext uri="{28A0092B-C50C-407E-A947-70E740481C1C}">
                          <a14:useLocalDpi xmlns:a14="http://schemas.microsoft.com/office/drawing/2010/main" val="0"/>
                        </a:ext>
                      </a:extLst>
                    </a:blip>
                    <a:stretch>
                      <a:fillRect/>
                    </a:stretch>
                  </pic:blipFill>
                  <pic:spPr>
                    <a:xfrm>
                      <a:off x="0" y="0"/>
                      <a:ext cx="5237130" cy="3281552"/>
                    </a:xfrm>
                    <a:prstGeom prst="rect">
                      <a:avLst/>
                    </a:prstGeom>
                  </pic:spPr>
                </pic:pic>
              </a:graphicData>
            </a:graphic>
          </wp:inline>
        </w:drawing>
      </w:r>
    </w:p>
    <w:p w14:paraId="16F87C2A" w14:textId="324A808F" w:rsidR="00FE7373" w:rsidRDefault="00FC7D13" w:rsidP="00FC7D13">
      <w:pPr>
        <w:pStyle w:val="Legenda"/>
        <w:jc w:val="center"/>
      </w:pPr>
      <w:bookmarkStart w:id="138" w:name="_Toc511124811"/>
      <w:r>
        <w:t xml:space="preserve">Figura </w:t>
      </w:r>
      <w:fldSimple w:instr=" SEQ Figura \* ARABIC ">
        <w:r w:rsidR="006F713A">
          <w:rPr>
            <w:noProof/>
          </w:rPr>
          <w:t>50</w:t>
        </w:r>
      </w:fldSimple>
      <w:r>
        <w:t xml:space="preserve"> - Arquitetura </w:t>
      </w:r>
      <w:r w:rsidR="00834983">
        <w:t xml:space="preserve">da Solução </w:t>
      </w:r>
      <w:r>
        <w:t>Final</w:t>
      </w:r>
      <w:bookmarkEnd w:id="138"/>
      <w:ins w:id="139" w:author="Pedro Moreira" w:date="2018-04-23T10:23:00Z">
        <w:r w:rsidR="00834983">
          <w:t xml:space="preserve"> </w:t>
        </w:r>
      </w:ins>
    </w:p>
    <w:p w14:paraId="7F7FD1B2" w14:textId="505AA9AC" w:rsidR="000649FA" w:rsidRPr="0050469D" w:rsidRDefault="00722EE6" w:rsidP="00431029">
      <w:r w:rsidRPr="0050469D">
        <w:lastRenderedPageBreak/>
        <w:t xml:space="preserve">Como se pode constatar, o projeto é composto por várias camadas, sendo </w:t>
      </w:r>
      <w:r w:rsidR="00652F6E" w:rsidRPr="0050469D">
        <w:t>uma d</w:t>
      </w:r>
      <w:r w:rsidRPr="0050469D">
        <w:t>elas a interface para o utilizador compo</w:t>
      </w:r>
      <w:r w:rsidR="00030F1F" w:rsidRPr="0050469D">
        <w:t xml:space="preserve">sta por HTML, CSS, JAVASCRIPT, D3.JS </w:t>
      </w:r>
      <w:r w:rsidRPr="0050469D">
        <w:t>(biblioteca de gráficos em javascript)</w:t>
      </w:r>
      <w:r w:rsidR="008772FD" w:rsidRPr="0050469D">
        <w:t xml:space="preserve"> e EMBER.JS (</w:t>
      </w:r>
      <w:r w:rsidR="008772FD" w:rsidRPr="0050469D">
        <w:rPr>
          <w:i/>
        </w:rPr>
        <w:t>framework</w:t>
      </w:r>
      <w:r w:rsidR="008772FD" w:rsidRPr="0050469D">
        <w:t xml:space="preserve"> para desenvolvimento de aplicações web)</w:t>
      </w:r>
      <w:r w:rsidRPr="0050469D">
        <w:t xml:space="preserve"> e este corresponde ao lado cliente do sistema.</w:t>
      </w:r>
    </w:p>
    <w:p w14:paraId="035A8A6F" w14:textId="57988BF9" w:rsidR="00431029" w:rsidRPr="0050469D" w:rsidRDefault="00652F6E" w:rsidP="00431029">
      <w:r w:rsidRPr="0050469D">
        <w:t xml:space="preserve">Outra camada do sistema é o </w:t>
      </w:r>
      <w:r w:rsidR="00722EE6" w:rsidRPr="0050469D">
        <w:rPr>
          <w:i/>
        </w:rPr>
        <w:t>backend</w:t>
      </w:r>
      <w:r w:rsidRPr="0050469D">
        <w:t xml:space="preserve">, para o qual </w:t>
      </w:r>
      <w:r w:rsidR="00722EE6" w:rsidRPr="0050469D">
        <w:t>foi</w:t>
      </w:r>
      <w:r w:rsidR="00980D84" w:rsidRPr="0050469D">
        <w:t xml:space="preserve"> tomada a</w:t>
      </w:r>
      <w:r w:rsidR="00722EE6" w:rsidRPr="0050469D">
        <w:t xml:space="preserve"> opção de utilizar a tecnologia Node.JS em conjunto com uma base de dados documental</w:t>
      </w:r>
      <w:r w:rsidR="00834983">
        <w:t xml:space="preserve"> (NoSQL)</w:t>
      </w:r>
      <w:r w:rsidR="00722EE6" w:rsidRPr="0050469D">
        <w:t>, RethinkDB, que permite armazenar e persistir informação relevante.</w:t>
      </w:r>
      <w:r w:rsidR="00980D84" w:rsidRPr="0050469D">
        <w:t xml:space="preserve"> A escolha destas tecnologias para o efeito foi motivada por diversos fatores</w:t>
      </w:r>
      <w:r w:rsidR="008D278F" w:rsidRPr="0050469D">
        <w:t xml:space="preserve">, </w:t>
      </w:r>
      <w:r w:rsidRPr="0050469D">
        <w:t xml:space="preserve">sendo que </w:t>
      </w:r>
      <w:r w:rsidR="008D278F" w:rsidRPr="0050469D">
        <w:t xml:space="preserve">em primeiro lugar para </w:t>
      </w:r>
      <w:r w:rsidR="008D278F" w:rsidRPr="0050469D">
        <w:rPr>
          <w:i/>
        </w:rPr>
        <w:t>backend</w:t>
      </w:r>
      <w:r w:rsidR="008D278F" w:rsidRPr="0050469D">
        <w:t xml:space="preserve"> da aplicação tinha que ser uma tecnologia para a qual o Twincat (tecnologia de automação utilizada) disponibilizasse uma interface, isto é, permitisse faci</w:t>
      </w:r>
      <w:r w:rsidR="00A76C98" w:rsidRPr="0050469D">
        <w:t>lmente estabelecer comunicação e também seria importante utilizar uma tecnologia que garanti</w:t>
      </w:r>
      <w:r w:rsidR="000649FA" w:rsidRPr="0050469D">
        <w:t>sse</w:t>
      </w:r>
      <w:r w:rsidR="00A76C98" w:rsidRPr="0050469D">
        <w:t xml:space="preserve"> fiabilidade e eficiência para transmissão da informação em tempo real. Estes pontos em conjunto com um artigo lido </w:t>
      </w:r>
      <w:r w:rsidR="00A76C98" w:rsidRPr="0050469D">
        <w:fldChar w:fldCharType="begin" w:fldLock="1"/>
      </w:r>
      <w:r w:rsidR="00F60F59">
        <w:instrText>ADDIN CSL_CITATION { "citationItems" : [ { "id" : "ITEM-1", "itemData" : { "DOI" : "10.1109/CCA.2016.7587918", "ISBN" : "9781509007554", "author" : [ { "dropping-particle" : "", "family" : "Bermudez-Ortega", "given" : "Julian", "non-dropping-particle" : "", "parse-names" : false, "suffix" : "" }, { "dropping-particle" : "", "family" : "Besada-Portas", "given" : "Eva", "non-dropping-particle" : "", "parse-names" : false, "suffix" : "" }, { "dropping-particle" : "", "family" : "Lopez-Orozco", "given" : "Jose A", "non-dropping-particle" : "", "parse-names" : false, "suffix" : "" }, { "dropping-particle" : "", "family" : "Chacon", "given" : "Jesus", "non-dropping-particle" : "", "parse-names" : false, "suffix" : "" }, { "dropping-particle" : "", "family" : "la Cruz", "given" : "Jesus M", "non-dropping-particle" : "de", "parse-names" : false, "suffix" : "" } ], "id" : "ITEM-1", "issued" : { "date-parts" : [ [ "2016" ] ] }, "language" : "English", "page" : "810", "title" : "2016 IEEE Conference on Control Applications (CCA), Control Applications (CCA), 2016 IEEE Conference on", "type" : "paper-conference" }, "uris" : [ "http://www.mendeley.com/documents/?uuid=199c4e61-7988-4856-9eca-39562edbd9e4" ] } ], "mendeley" : { "formattedCitation" : "(Bermudez-Ortega et al., 2016)", "plainTextFormattedCitation" : "(Bermudez-Ortega et al., 2016)", "previouslyFormattedCitation" : "(Bermudez-Ortega et al., 2016)" }, "properties" : { "noteIndex" : 0 }, "schema" : "https://github.com/citation-style-language/schema/raw/master/csl-citation.json" }</w:instrText>
      </w:r>
      <w:r w:rsidR="00A76C98" w:rsidRPr="0050469D">
        <w:fldChar w:fldCharType="separate"/>
      </w:r>
      <w:r w:rsidR="00A76C98" w:rsidRPr="0050469D">
        <w:rPr>
          <w:noProof/>
        </w:rPr>
        <w:t>(Bermudez-Ortega et al., 2016)</w:t>
      </w:r>
      <w:r w:rsidR="00A76C98" w:rsidRPr="0050469D">
        <w:fldChar w:fldCharType="end"/>
      </w:r>
      <w:r w:rsidR="00A76C98" w:rsidRPr="0050469D">
        <w:t xml:space="preserve"> e descrito no capítulo 2.6.2 Sistemas Web-Based para Controlo e Automação, que relata a implementação de um sistema</w:t>
      </w:r>
      <w:r w:rsidR="00431029" w:rsidRPr="0050469D">
        <w:t xml:space="preserve"> baseado em tecnologias web para controlo remoto de PLCs de um laboratório de controlo onde a camada de automação está assente nas mesmas tecnologias que este projeto (Twincat, do fabricante Beckhoff) e a camada de </w:t>
      </w:r>
      <w:r w:rsidR="00431029" w:rsidRPr="0050469D">
        <w:rPr>
          <w:i/>
        </w:rPr>
        <w:t>backend</w:t>
      </w:r>
      <w:r w:rsidR="00431029" w:rsidRPr="0050469D">
        <w:t xml:space="preserve"> assenta em NodeJS, foram fundamentais para a tomada de decisão de assumir o </w:t>
      </w:r>
      <w:r w:rsidR="00431029" w:rsidRPr="0050469D">
        <w:rPr>
          <w:i/>
        </w:rPr>
        <w:t>backend</w:t>
      </w:r>
      <w:r w:rsidR="00431029" w:rsidRPr="0050469D">
        <w:t xml:space="preserve"> na mesma tecnologia. A juntar a isto, importa também realçar o facto de o NodeJS ser uma tecnologia recente, que tem como principais características o facto de ser orientada a eventos</w:t>
      </w:r>
      <w:r w:rsidR="00EB7AD5" w:rsidRPr="0050469D">
        <w:t xml:space="preserve"> e </w:t>
      </w:r>
      <w:r w:rsidR="00431029" w:rsidRPr="0050469D">
        <w:t xml:space="preserve">de ter </w:t>
      </w:r>
      <w:r w:rsidR="00EB7AD5" w:rsidRPr="0050469D">
        <w:t>sido pensada desde o início para programação assíncrona</w:t>
      </w:r>
      <w:r w:rsidR="000649FA" w:rsidRPr="0050469D">
        <w:t>, que em conjunto com a livraria de javascript Socket.IO</w:t>
      </w:r>
      <w:r w:rsidR="001C2689" w:rsidRPr="0050469D">
        <w:t xml:space="preserve"> (https://socket.io/)</w:t>
      </w:r>
      <w:r w:rsidR="000649FA" w:rsidRPr="0050469D">
        <w:t xml:space="preserve"> torna o cenário propício para aplicações com transmissão de dados em tempo real.</w:t>
      </w:r>
    </w:p>
    <w:p w14:paraId="2B094E10" w14:textId="3CC9D0C9" w:rsidR="000649FA" w:rsidRPr="0050469D" w:rsidRDefault="000649FA" w:rsidP="00431029">
      <w:r w:rsidRPr="0050469D">
        <w:t>Em relação á base de dados, a opção tomada foi por uma documental, a RethinkDB (https://www.rethinkdb.com/)</w:t>
      </w:r>
      <w:r w:rsidR="00D20C56" w:rsidRPr="0050469D">
        <w:t xml:space="preserve">,por ter uma arquitetura robusta e um motor otimizado para aplicações em tempo real, em conjunto com outras características técnicas que tornam o emparelhamento com o NodeJS fácil de configurar. </w:t>
      </w:r>
      <w:r w:rsidR="005331D9" w:rsidRPr="0050469D">
        <w:t xml:space="preserve">A RethinkDB guarda os dados em documentos JSON e fornece possibilidades de ligação a um vasto leque de tecnologias como Javascript, Ruby, Python, Java, etc. </w:t>
      </w:r>
    </w:p>
    <w:p w14:paraId="255B8FD4" w14:textId="6FC29C81" w:rsidR="00E81585" w:rsidRDefault="00E81585" w:rsidP="00431029">
      <w:r w:rsidRPr="0050469D">
        <w:t xml:space="preserve">A camada de automação do projeto é composta por </w:t>
      </w:r>
      <w:r w:rsidRPr="0050469D">
        <w:rPr>
          <w:i/>
        </w:rPr>
        <w:t>hardware</w:t>
      </w:r>
      <w:r w:rsidRPr="0050469D">
        <w:t xml:space="preserve"> e </w:t>
      </w:r>
      <w:r w:rsidRPr="0050469D">
        <w:rPr>
          <w:i/>
        </w:rPr>
        <w:t>software</w:t>
      </w:r>
      <w:r w:rsidRPr="0050469D">
        <w:t xml:space="preserve"> do fabricante Beckhoff (</w:t>
      </w:r>
      <w:hyperlink r:id="rId70" w:history="1">
        <w:r w:rsidRPr="0050469D">
          <w:rPr>
            <w:rStyle w:val="Hiperligao"/>
          </w:rPr>
          <w:t>https://www.beckhoff.com/</w:t>
        </w:r>
      </w:hyperlink>
      <w:r w:rsidRPr="0050469D">
        <w:t xml:space="preserve">), sendo o </w:t>
      </w:r>
      <w:r w:rsidRPr="0050469D">
        <w:rPr>
          <w:i/>
        </w:rPr>
        <w:t>software</w:t>
      </w:r>
      <w:r w:rsidRPr="0050469D">
        <w:t xml:space="preserve"> Twincat 3 (</w:t>
      </w:r>
      <w:hyperlink r:id="rId71" w:history="1">
        <w:r w:rsidRPr="0050469D">
          <w:rPr>
            <w:rStyle w:val="Hiperligao"/>
          </w:rPr>
          <w:t>https://www.beckhoff.com/english.asp?twincat/twincat-3.htm</w:t>
        </w:r>
      </w:hyperlink>
      <w:r w:rsidRPr="0050469D">
        <w:t xml:space="preserve">) o que permite </w:t>
      </w:r>
      <w:r w:rsidR="000C3E3A" w:rsidRPr="0050469D">
        <w:t xml:space="preserve">comunicar com o </w:t>
      </w:r>
      <w:r w:rsidR="000C3E3A" w:rsidRPr="0050469D">
        <w:rPr>
          <w:i/>
        </w:rPr>
        <w:t>backend</w:t>
      </w:r>
      <w:r w:rsidR="000C3E3A" w:rsidRPr="0050469D">
        <w:t xml:space="preserve"> em NodeJS e simultaneamente enviar/receber comandos através de </w:t>
      </w:r>
      <w:r w:rsidR="000C3E3A" w:rsidRPr="0050469D">
        <w:rPr>
          <w:i/>
        </w:rPr>
        <w:t>inputs/outputs</w:t>
      </w:r>
      <w:r w:rsidR="000C3E3A" w:rsidRPr="0050469D">
        <w:t xml:space="preserve"> vindos do </w:t>
      </w:r>
      <w:r w:rsidR="000C3E3A" w:rsidRPr="0050469D">
        <w:rPr>
          <w:i/>
        </w:rPr>
        <w:t>hardware</w:t>
      </w:r>
      <w:r w:rsidR="000C3E3A" w:rsidRPr="0050469D">
        <w:t xml:space="preserve"> e do próprio processo de Fabrico Aditivo.</w:t>
      </w:r>
    </w:p>
    <w:p w14:paraId="633F34D1" w14:textId="1AF45B53" w:rsidR="001170E7" w:rsidRDefault="001170E7">
      <w:pPr>
        <w:spacing w:after="200"/>
        <w:rPr>
          <w:smallCaps/>
          <w:sz w:val="28"/>
          <w:szCs w:val="28"/>
        </w:rPr>
      </w:pPr>
    </w:p>
    <w:p w14:paraId="66A7233A" w14:textId="27950515" w:rsidR="0099140C" w:rsidRDefault="0099140C" w:rsidP="0099140C">
      <w:pPr>
        <w:pStyle w:val="Cabealho2"/>
        <w:ind w:firstLine="708"/>
      </w:pPr>
      <w:bookmarkStart w:id="140" w:name="_Toc511124565"/>
      <w:r>
        <w:t>4.</w:t>
      </w:r>
      <w:r w:rsidR="00E95509">
        <w:t>3</w:t>
      </w:r>
      <w:r>
        <w:t xml:space="preserve"> </w:t>
      </w:r>
      <w:r w:rsidR="00590541">
        <w:t>Avaliação</w:t>
      </w:r>
      <w:r>
        <w:t xml:space="preserve"> da Interface</w:t>
      </w:r>
      <w:bookmarkEnd w:id="140"/>
    </w:p>
    <w:p w14:paraId="7A0A0815" w14:textId="5333AE2B" w:rsidR="0018519A" w:rsidRDefault="00337A0E" w:rsidP="00280B1C">
      <w:r>
        <w:t>Sendo</w:t>
      </w:r>
      <w:r w:rsidR="00876467">
        <w:t xml:space="preserve"> que</w:t>
      </w:r>
      <w:r>
        <w:t xml:space="preserve"> a </w:t>
      </w:r>
      <w:r w:rsidR="009C5177">
        <w:t>interface</w:t>
      </w:r>
      <w:r>
        <w:t xml:space="preserve"> </w:t>
      </w:r>
      <w:r w:rsidR="00876467">
        <w:t xml:space="preserve">é </w:t>
      </w:r>
      <w:r>
        <w:t>a part</w:t>
      </w:r>
      <w:r w:rsidR="009C5177">
        <w:t xml:space="preserve">e visível de todo o sistema e que interage e comunica tanto com o utilizador como </w:t>
      </w:r>
      <w:r>
        <w:t xml:space="preserve">com o equipamento de fabrico aditivo, </w:t>
      </w:r>
      <w:r w:rsidR="009C5177">
        <w:t>tornou-se</w:t>
      </w:r>
      <w:r>
        <w:t xml:space="preserve"> </w:t>
      </w:r>
      <w:r w:rsidR="009C5177">
        <w:t>fundamental</w:t>
      </w:r>
      <w:r w:rsidR="0018519A">
        <w:t xml:space="preserve"> realizar uma avaliação da </w:t>
      </w:r>
      <w:r w:rsidR="009C5177">
        <w:t>mesma</w:t>
      </w:r>
      <w:r w:rsidR="0018519A">
        <w:t>, assim como da sua usabilidade</w:t>
      </w:r>
      <w:r>
        <w:t xml:space="preserve">. </w:t>
      </w:r>
      <w:r w:rsidR="0018519A">
        <w:t>Os testes de usabilidade são processos que visam avaliar a u</w:t>
      </w:r>
      <w:r w:rsidR="00855BDC">
        <w:t>sabilidade de um produto (sistema, interface, etc</w:t>
      </w:r>
      <w:r w:rsidR="00834983">
        <w:t>.</w:t>
      </w:r>
      <w:r w:rsidR="00855BDC">
        <w:t>)</w:t>
      </w:r>
      <w:r w:rsidR="0018519A">
        <w:t>, preferencialmente com a participação de gr</w:t>
      </w:r>
      <w:r w:rsidR="008C63EF">
        <w:t>upos de potenciais utilizadores, permitindo assim</w:t>
      </w:r>
      <w:r w:rsidR="0018519A">
        <w:t xml:space="preserve"> aprimorar e trazer críticas construtivas sobre a usabilidade do mesmo.</w:t>
      </w:r>
      <w:r w:rsidR="00855BDC">
        <w:t xml:space="preserve"> Num cenário ideal, os participantes dos testes serão utilizadores reais e que executam tarefas reais, criando assim um cenário muito idêntico á realidade a que o produto vai se</w:t>
      </w:r>
      <w:r w:rsidR="008C63EF">
        <w:t xml:space="preserve">r sujeito assim que for lançado, e os resultados dos testes serão obtidos a partir da observação e medição da interação entre os participantes e a interface </w:t>
      </w:r>
      <w:r w:rsidR="008C63EF">
        <w:fldChar w:fldCharType="begin" w:fldLock="1"/>
      </w:r>
      <w:r w:rsidR="00F60F59">
        <w:instrText>ADDIN CSL_CITATION { "citationItems" : [ { "id" : "ITEM-1", "itemData" : { "ISBN" : "2166-0727 VO  -", "author" : [ { "dropping-particle" : "", "family" : "Afonso", "given" : "A P", "non-dropping-particle" : "", "parse-names" : false, "suffix" : "" }, { "dropping-particle" : "", "family" : "Lima", "given" : "J R", "non-dropping-particle" : "", "parse-names" : false, "suffix" : "" }, { "dropping-particle" : "", "family" : "Cota", "given" : "M P", "non-dropping-particle" : "", "parse-names" : false, "suffix" : "" } ], "container-title" : "2013 8th Iberian Conference on Information Systems and Technologies (CISTI)", "id" : "ITEM-1", "issued" : { "date-parts" : [ [ "2013" ] ] }, "page" : "1-7", "title" : "Usability assessment of web interfaces: User Testing", "type" : "paper-conference" }, "uris" : [ "http://www.mendeley.com/documents/?uuid=ef239780-5250-4c98-ae41-34d0c42e8e84" ] } ], "mendeley" : { "formattedCitation" : "(Afonso, Lima, &amp; Cota, 2013)", "plainTextFormattedCitation" : "(Afonso, Lima, &amp; Cota, 2013)", "previouslyFormattedCitation" : "(Afonso, Lima, &amp; Cota, 2013)" }, "properties" : { "noteIndex" : 0 }, "schema" : "https://github.com/citation-style-language/schema/raw/master/csl-citation.json" }</w:instrText>
      </w:r>
      <w:r w:rsidR="008C63EF">
        <w:fldChar w:fldCharType="separate"/>
      </w:r>
      <w:r w:rsidR="008C63EF" w:rsidRPr="008C63EF">
        <w:rPr>
          <w:noProof/>
        </w:rPr>
        <w:t>(Afonso, Lima, &amp; Cota, 2013)</w:t>
      </w:r>
      <w:r w:rsidR="008C63EF">
        <w:fldChar w:fldCharType="end"/>
      </w:r>
      <w:r w:rsidR="008C63EF">
        <w:t>.</w:t>
      </w:r>
    </w:p>
    <w:p w14:paraId="4941B344" w14:textId="1B4E2394" w:rsidR="007A5DC2" w:rsidRDefault="00337A0E" w:rsidP="00280B1C">
      <w:pPr>
        <w:rPr>
          <w:rFonts w:ascii="Helvetica" w:hAnsi="Helvetica" w:cs="Helvetica"/>
          <w:color w:val="222222"/>
          <w:sz w:val="27"/>
          <w:szCs w:val="27"/>
          <w:shd w:val="clear" w:color="auto" w:fill="FFFFFF"/>
        </w:rPr>
      </w:pPr>
      <w:r>
        <w:t xml:space="preserve">Para </w:t>
      </w:r>
      <w:r w:rsidR="00D73A46">
        <w:t>a realização dos testes de usabilidade</w:t>
      </w:r>
      <w:r>
        <w:t xml:space="preserve"> foram seguidas duas estratégias de avaliação do sistema, </w:t>
      </w:r>
      <w:r w:rsidR="00D73A46">
        <w:t xml:space="preserve">juntamente com </w:t>
      </w:r>
      <w:r>
        <w:t>um grupo de 4 utilizadores e</w:t>
      </w:r>
      <w:r w:rsidR="00D73A46">
        <w:t xml:space="preserve"> </w:t>
      </w:r>
      <w:r w:rsidR="00D554B4">
        <w:t>ainda</w:t>
      </w:r>
      <w:r>
        <w:t xml:space="preserve"> a maquete funcional executada no ecrã tátil do equipamento.</w:t>
      </w:r>
      <w:r w:rsidR="00FE195C">
        <w:t xml:space="preserve"> </w:t>
      </w:r>
      <w:r w:rsidR="00FE195C" w:rsidRPr="0050469D">
        <w:t>Considerando que a solução a desenvolver seria para um equipamento específico, isto é, orientada ao Fabrico Aditivo, tornou-se mais difícil selecionar utilizadores com conhecimento suficiente para a realização de testes de usabilidade, no entanto, segundo Jakob Nielsen</w:t>
      </w:r>
      <w:r w:rsidR="007A5DC2" w:rsidRPr="0050469D">
        <w:fldChar w:fldCharType="begin" w:fldLock="1"/>
      </w:r>
      <w:r w:rsidR="00F60F59">
        <w:instrText>ADDIN CSL_CITATION { "citationItems" : [ { "id" : "ITEM-1", "itemData" : { "URL" : "https://www.nngroup.com/articles/why-you-only-need-to-test-with-5-users/", "author" : [ { "dropping-particle" : "", "family" : "Nielsen", "given" : "Jakob", "non-dropping-particle" : "", "parse-names" : false, "suffix" : "" } ], "id" : "ITEM-1", "issued" : { "date-parts" : [ [ "2000" ] ] }, "title" : "Why You Only Need to Test with 5 Users", "type" : "webpage" }, "uris" : [ "http://www.mendeley.com/documents/?uuid=36d330a6-a8ef-4891-8853-86c42f52ae23" ] } ], "mendeley" : { "formattedCitation" : "(Nielsen, 2000)", "plainTextFormattedCitation" : "(Nielsen, 2000)", "previouslyFormattedCitation" : "(Nielsen, 2000)" }, "properties" : { "noteIndex" : 0 }, "schema" : "https://github.com/citation-style-language/schema/raw/master/csl-citation.json" }</w:instrText>
      </w:r>
      <w:r w:rsidR="007A5DC2" w:rsidRPr="0050469D">
        <w:fldChar w:fldCharType="separate"/>
      </w:r>
      <w:r w:rsidR="007A5DC2" w:rsidRPr="0050469D">
        <w:rPr>
          <w:noProof/>
        </w:rPr>
        <w:t>(Nielsen, 2000)</w:t>
      </w:r>
      <w:r w:rsidR="007A5DC2" w:rsidRPr="0050469D">
        <w:fldChar w:fldCharType="end"/>
      </w:r>
      <w:r w:rsidR="00FE195C" w:rsidRPr="0050469D">
        <w:t xml:space="preserve"> um grupo de 5 utilizadores poderá ser suficiente para obter resultados de valor e cobrir aproximadamente 90% dos problemas de usabilidade existentes.</w:t>
      </w:r>
      <w:r w:rsidR="007A5DC2" w:rsidRPr="0050469D">
        <w:t xml:space="preserve"> Nielsen defende que o número de problemas de usabilidade poderá ser encontrado com a fórmula N (1-(1- L )</w:t>
      </w:r>
      <w:r w:rsidR="007A5DC2" w:rsidRPr="0050469D">
        <w:rPr>
          <w:rFonts w:ascii="Helvetica" w:hAnsi="Helvetica" w:cs="Helvetica"/>
          <w:color w:val="222222"/>
          <w:sz w:val="27"/>
          <w:szCs w:val="27"/>
          <w:shd w:val="clear" w:color="auto" w:fill="FFFFFF"/>
        </w:rPr>
        <w:t> </w:t>
      </w:r>
      <w:r w:rsidR="007A5DC2" w:rsidRPr="0050469D">
        <w:rPr>
          <w:rFonts w:ascii="Helvetica" w:hAnsi="Helvetica" w:cs="Helvetica"/>
          <w:i/>
          <w:iCs/>
          <w:color w:val="222222"/>
          <w:shd w:val="clear" w:color="auto" w:fill="FFFFFF"/>
          <w:vertAlign w:val="superscript"/>
        </w:rPr>
        <w:t>n </w:t>
      </w:r>
      <w:r w:rsidR="007A5DC2" w:rsidRPr="0050469D">
        <w:t>), onde N é o número total de problemas de usabilidade, n é o número de utilizadores e L é a proporção de problemas de usabilidade descobertos com testes de apenas 1 utilizador</w:t>
      </w:r>
      <w:r w:rsidR="006F713A" w:rsidRPr="0050469D">
        <w:t>. O valor médio de L é 31%, calculado com base em vários projetos estudados por Nielsen, e com base neste valor é possível gerar o gráfico da figura abaixo.</w:t>
      </w:r>
    </w:p>
    <w:p w14:paraId="0CF11CD2" w14:textId="77777777" w:rsidR="006F713A" w:rsidRDefault="006F713A" w:rsidP="001A5D7C">
      <w:pPr>
        <w:keepNext/>
        <w:jc w:val="center"/>
      </w:pPr>
      <w:r>
        <w:rPr>
          <w:rFonts w:ascii="Helvetica" w:hAnsi="Helvetica" w:cs="Helvetica"/>
          <w:noProof/>
          <w:color w:val="222222"/>
          <w:sz w:val="27"/>
          <w:szCs w:val="27"/>
          <w:shd w:val="clear" w:color="auto" w:fill="FFFFFF"/>
          <w:lang w:eastAsia="pt-PT"/>
        </w:rPr>
        <w:lastRenderedPageBreak/>
        <w:drawing>
          <wp:inline distT="0" distB="0" distL="0" distR="0" wp14:anchorId="39730071" wp14:editId="45D63E79">
            <wp:extent cx="5082540" cy="3036717"/>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nielsen_user_testing.gif"/>
                    <pic:cNvPicPr/>
                  </pic:nvPicPr>
                  <pic:blipFill>
                    <a:blip r:embed="rId72">
                      <a:extLst>
                        <a:ext uri="{28A0092B-C50C-407E-A947-70E740481C1C}">
                          <a14:useLocalDpi xmlns:a14="http://schemas.microsoft.com/office/drawing/2010/main" val="0"/>
                        </a:ext>
                      </a:extLst>
                    </a:blip>
                    <a:stretch>
                      <a:fillRect/>
                    </a:stretch>
                  </pic:blipFill>
                  <pic:spPr>
                    <a:xfrm>
                      <a:off x="0" y="0"/>
                      <a:ext cx="5106437" cy="3050995"/>
                    </a:xfrm>
                    <a:prstGeom prst="rect">
                      <a:avLst/>
                    </a:prstGeom>
                  </pic:spPr>
                </pic:pic>
              </a:graphicData>
            </a:graphic>
          </wp:inline>
        </w:drawing>
      </w:r>
    </w:p>
    <w:p w14:paraId="08B7B23E" w14:textId="205BE18E" w:rsidR="006F713A" w:rsidRDefault="006F713A" w:rsidP="006F713A">
      <w:pPr>
        <w:pStyle w:val="Legenda"/>
        <w:jc w:val="center"/>
      </w:pPr>
      <w:bookmarkStart w:id="141" w:name="_Toc511124812"/>
      <w:r>
        <w:t xml:space="preserve">Figura </w:t>
      </w:r>
      <w:fldSimple w:instr=" SEQ Figura \* ARABIC ">
        <w:r>
          <w:rPr>
            <w:noProof/>
          </w:rPr>
          <w:t>51</w:t>
        </w:r>
      </w:fldSimple>
      <w:r>
        <w:t xml:space="preserve"> - Problemas de Usabilidade vs Número de Utilizadores.</w:t>
      </w:r>
      <w:bookmarkEnd w:id="141"/>
    </w:p>
    <w:p w14:paraId="1408C4ED" w14:textId="4E5E0A23" w:rsidR="006F713A" w:rsidRDefault="006F713A" w:rsidP="006F713A">
      <w:pPr>
        <w:pStyle w:val="Legenda"/>
        <w:jc w:val="center"/>
      </w:pPr>
      <w:r>
        <w:t xml:space="preserve">Fonte: </w:t>
      </w:r>
      <w:r w:rsidRPr="006F713A">
        <w:t>https://www.nngroup.com/articles/why-you-only-need</w:t>
      </w:r>
      <w:r>
        <w:t>-to-test-with-5-users</w:t>
      </w:r>
    </w:p>
    <w:p w14:paraId="190F8E18" w14:textId="3F16CF78" w:rsidR="00FE195C" w:rsidRDefault="001672B5" w:rsidP="00280B1C">
      <w:r w:rsidRPr="0050469D">
        <w:t>O gráfico gerado considera no eixo do X o número de utilizadores para efetuar testes e no eixo do Y a percentagem de problemas de usabilidade encontrados, e a</w:t>
      </w:r>
      <w:r w:rsidR="006F713A" w:rsidRPr="0050469D">
        <w:t xml:space="preserve">través do </w:t>
      </w:r>
      <w:r w:rsidRPr="0050469D">
        <w:t>mesmo</w:t>
      </w:r>
      <w:r w:rsidR="006F713A" w:rsidRPr="0050469D">
        <w:t xml:space="preserve"> é possível perceber que </w:t>
      </w:r>
      <w:r w:rsidR="00444CB0" w:rsidRPr="0050469D">
        <w:t xml:space="preserve">a grande aquisição de problemas de usabilidade acontece aproximadamente até ao quinto utilizador, onde se atinge os 90% de problemas encontrados. Daí para a frente encontra-se cada vez menos problemas e por isso, Nielsen defende que depois do quinto utilizador os testes tornam-se pouco produtivos visto que os utilizadores começam a repetir problemas encontrados e deixam de adquirir </w:t>
      </w:r>
      <w:r w:rsidRPr="0050469D">
        <w:t>situações novas</w:t>
      </w:r>
      <w:r w:rsidR="00444CB0" w:rsidRPr="0050469D">
        <w:t xml:space="preserve">. No projeto desenvolvido no âmbito desta tese, foi apenas possível envolver um grupo de 4 (quatro) utilizadores para efeitos de teste e avaliação da interface, que </w:t>
      </w:r>
      <w:r w:rsidR="00B8412A">
        <w:t xml:space="preserve">utilizando os argumentos de </w:t>
      </w:r>
      <w:r w:rsidR="00444CB0" w:rsidRPr="0050469D">
        <w:t>Nielsen numa primeira iteração de testes serviriam para cobrir aproximadamente 80% dos problemas de usabilidade.</w:t>
      </w:r>
    </w:p>
    <w:p w14:paraId="04CB51DD" w14:textId="09332F53" w:rsidR="000174B2" w:rsidRDefault="00337A0E" w:rsidP="00280B1C">
      <w:r>
        <w:t>A primeira estratégia</w:t>
      </w:r>
      <w:r w:rsidR="00444CB0">
        <w:t xml:space="preserve"> de avaliação</w:t>
      </w:r>
      <w:r>
        <w:t xml:space="preserve"> </w:t>
      </w:r>
      <w:r w:rsidR="00766D60">
        <w:t xml:space="preserve">foi baseada no </w:t>
      </w:r>
      <w:r w:rsidR="00A12596">
        <w:t xml:space="preserve">inquérito </w:t>
      </w:r>
      <w:r w:rsidR="00766D60">
        <w:t xml:space="preserve">SUS (System Usability Scale), que permite medir a usabilidade de um sistema através de um conjunto de dez questões, </w:t>
      </w:r>
      <w:r w:rsidR="00876467">
        <w:t xml:space="preserve">e </w:t>
      </w:r>
      <w:r w:rsidR="00766D60">
        <w:t xml:space="preserve">em </w:t>
      </w:r>
      <w:r w:rsidR="00876467">
        <w:t>que as respostas</w:t>
      </w:r>
      <w:r w:rsidR="00A12596">
        <w:t xml:space="preserve"> utilizam a escala Likert e</w:t>
      </w:r>
      <w:r w:rsidR="00876467">
        <w:t xml:space="preserve"> devem variar</w:t>
      </w:r>
      <w:r w:rsidR="001818A8">
        <w:t xml:space="preserve"> </w:t>
      </w:r>
      <w:r w:rsidR="00766D60">
        <w:t xml:space="preserve">entre </w:t>
      </w:r>
      <w:r w:rsidR="00876467">
        <w:t>1  (</w:t>
      </w:r>
      <w:r w:rsidR="00766D60">
        <w:t>“Strongl</w:t>
      </w:r>
      <w:r w:rsidR="001818A8">
        <w:t>y Disagree”</w:t>
      </w:r>
      <w:r w:rsidR="00876467">
        <w:t xml:space="preserve"> ou Discordo fortemente)</w:t>
      </w:r>
      <w:r w:rsidR="001818A8">
        <w:t xml:space="preserve"> e </w:t>
      </w:r>
      <w:r w:rsidR="00876467">
        <w:t>5 (</w:t>
      </w:r>
      <w:r w:rsidR="001818A8">
        <w:t>“Strongly Agree”</w:t>
      </w:r>
      <w:r w:rsidR="00876467">
        <w:t xml:space="preserve"> ou </w:t>
      </w:r>
      <w:r w:rsidR="00027B11">
        <w:t>Concordo fortemente)</w:t>
      </w:r>
      <w:r w:rsidR="001818A8">
        <w:t xml:space="preserve"> </w:t>
      </w:r>
      <w:r w:rsidR="001818A8">
        <w:fldChar w:fldCharType="begin" w:fldLock="1"/>
      </w:r>
      <w:r w:rsidR="00F60F59">
        <w:instrText>ADDIN CSL_CITATION { "citationItems" : [ { "id" : "ITEM-1", "itemData" : { "author" : [ { "dropping-particle" : "", "family" : "Brooke", "given" : "John", "non-dropping-particle" : "", "parse-names" : false, "suffix" : "" } ], "container-title" : "Usability Eval. Ind.", "id" : "ITEM-1", "issued" : { "date-parts" : [ [ "1995" ] ] }, "title" : "SUS: A quick and dirty usability scale", "type" : "article-journal", "volume" : "189" }, "uris" : [ "http://www.mendeley.com/documents/?uuid=3289d394-2154-4ddd-b2b1-f38ecb21954c", "http://www.mendeley.com/documents/?uuid=a443bbad-bcf4-4601-b64c-2fb9a780dd53" ] } ], "mendeley" : { "formattedCitation" : "(Brooke, 1995)", "plainTextFormattedCitation" : "(Brooke, 1995)", "previouslyFormattedCitation" : "(Brooke, 1995)" }, "properties" : { "noteIndex" : 0 }, "schema" : "https://github.com/citation-style-language/schema/raw/master/csl-citation.json" }</w:instrText>
      </w:r>
      <w:r w:rsidR="001818A8">
        <w:fldChar w:fldCharType="separate"/>
      </w:r>
      <w:r w:rsidR="001818A8" w:rsidRPr="001818A8">
        <w:rPr>
          <w:noProof/>
        </w:rPr>
        <w:t>(Brooke, 1995)</w:t>
      </w:r>
      <w:r w:rsidR="001818A8">
        <w:fldChar w:fldCharType="end"/>
      </w:r>
      <w:r w:rsidR="001818A8">
        <w:t>.</w:t>
      </w:r>
      <w:r w:rsidR="00052E79">
        <w:t xml:space="preserve"> Esta ferramenta permite avaliar um largo c</w:t>
      </w:r>
      <w:r w:rsidR="007C5D08">
        <w:t xml:space="preserve">onjunto de produtos ou serviços e </w:t>
      </w:r>
      <w:r w:rsidR="00065DFE">
        <w:t>tem como</w:t>
      </w:r>
      <w:r w:rsidR="007C5D08">
        <w:t xml:space="preserve"> </w:t>
      </w:r>
      <w:r w:rsidR="00590805">
        <w:t xml:space="preserve">principais </w:t>
      </w:r>
      <w:r w:rsidR="007C5D08">
        <w:t xml:space="preserve">vantagens </w:t>
      </w:r>
      <w:r w:rsidR="00065DFE">
        <w:t xml:space="preserve">o facto de conseguir </w:t>
      </w:r>
      <w:r w:rsidR="007C5D08">
        <w:t>facilmente diferenciar sistemas u</w:t>
      </w:r>
      <w:r w:rsidR="00065DFE">
        <w:t>sáveis de não usáveis, de ser</w:t>
      </w:r>
      <w:r w:rsidR="007C5D08">
        <w:t xml:space="preserve"> bastante fácil de aplicar, entre outras.</w:t>
      </w:r>
    </w:p>
    <w:p w14:paraId="3EBC5756" w14:textId="77777777" w:rsidR="008D067A" w:rsidRDefault="008D067A" w:rsidP="008D067A">
      <w:pPr>
        <w:keepNext/>
      </w:pPr>
      <w:r>
        <w:rPr>
          <w:noProof/>
          <w:lang w:eastAsia="pt-PT"/>
        </w:rPr>
        <w:lastRenderedPageBreak/>
        <w:drawing>
          <wp:inline distT="0" distB="0" distL="0" distR="0" wp14:anchorId="78AC809E" wp14:editId="6F77C527">
            <wp:extent cx="5745480" cy="1744345"/>
            <wp:effectExtent l="0" t="0" r="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usscore.PNG"/>
                    <pic:cNvPicPr/>
                  </pic:nvPicPr>
                  <pic:blipFill>
                    <a:blip r:embed="rId73">
                      <a:extLst>
                        <a:ext uri="{28A0092B-C50C-407E-A947-70E740481C1C}">
                          <a14:useLocalDpi xmlns:a14="http://schemas.microsoft.com/office/drawing/2010/main" val="0"/>
                        </a:ext>
                      </a:extLst>
                    </a:blip>
                    <a:stretch>
                      <a:fillRect/>
                    </a:stretch>
                  </pic:blipFill>
                  <pic:spPr>
                    <a:xfrm>
                      <a:off x="0" y="0"/>
                      <a:ext cx="5745480" cy="1744345"/>
                    </a:xfrm>
                    <a:prstGeom prst="rect">
                      <a:avLst/>
                    </a:prstGeom>
                  </pic:spPr>
                </pic:pic>
              </a:graphicData>
            </a:graphic>
          </wp:inline>
        </w:drawing>
      </w:r>
    </w:p>
    <w:p w14:paraId="36DA558B" w14:textId="6591CA03" w:rsidR="008D067A" w:rsidRDefault="008D067A" w:rsidP="008D067A">
      <w:pPr>
        <w:pStyle w:val="Legenda"/>
        <w:jc w:val="center"/>
      </w:pPr>
      <w:bookmarkStart w:id="142" w:name="_Toc511124839"/>
      <w:r>
        <w:t xml:space="preserve">Tabela </w:t>
      </w:r>
      <w:fldSimple w:instr=" SEQ Tabela \* ARABIC ">
        <w:r w:rsidR="00B634FA">
          <w:rPr>
            <w:noProof/>
          </w:rPr>
          <w:t>2</w:t>
        </w:r>
      </w:fldSimple>
      <w:r>
        <w:t xml:space="preserve"> - Avaliação com SUS (System Usability Scale)</w:t>
      </w:r>
      <w:bookmarkEnd w:id="142"/>
    </w:p>
    <w:p w14:paraId="5E32BAC9" w14:textId="2E0C28D8" w:rsidR="00027B11" w:rsidRDefault="00B11D83" w:rsidP="0099140C">
      <w:r>
        <w:t xml:space="preserve">Na tabela acima são disponibilizados os resultados do SUS, por questão e por utilizador, sendo que para calcular o “SUS Score” por utilizador é usado um método de cálculo específico da ferramenta e para o cálculo do “Score Final” é utilizada a média aritmética de todos os “SUS Score” calculados. O resultado final foi de 88.125 </w:t>
      </w:r>
      <w:r w:rsidR="00A12596">
        <w:t>num máximo de 100, que indica um alto grau de satisfação dos utilizadores acerca da usabilidade do sistema.</w:t>
      </w:r>
    </w:p>
    <w:p w14:paraId="1BACFB4C" w14:textId="114F78E4" w:rsidR="00027B11" w:rsidRPr="0050469D" w:rsidRDefault="00027B11" w:rsidP="00280B1C">
      <w:r w:rsidRPr="0050469D">
        <w:t>A segunda estratégia foi baseada num conjunto de questões, fechadas e abertas, consideradas importantes para compreender a visão que os utili</w:t>
      </w:r>
      <w:r w:rsidR="000A7927" w:rsidRPr="0050469D">
        <w:t xml:space="preserve">zadores </w:t>
      </w:r>
      <w:r w:rsidR="002073F9" w:rsidRPr="0050469D">
        <w:t>teriam</w:t>
      </w:r>
      <w:r w:rsidR="000A7927" w:rsidRPr="0050469D">
        <w:t xml:space="preserve"> acerca da</w:t>
      </w:r>
      <w:r w:rsidR="00B621A7" w:rsidRPr="0050469D">
        <w:t>s maquetes da</w:t>
      </w:r>
      <w:r w:rsidR="000A7927" w:rsidRPr="0050469D">
        <w:t xml:space="preserve"> interface.</w:t>
      </w:r>
      <w:r w:rsidR="00F112A7" w:rsidRPr="0050469D">
        <w:t xml:space="preserve"> Era importante dar alguma liberdade aos potenciais utilizadores do equipamento para que se exprimissem de forma aberta e contribuíssem com sugestões que podiam ser valiosas</w:t>
      </w:r>
      <w:r w:rsidR="00165797" w:rsidRPr="0050469D">
        <w:t xml:space="preserve">, umas mais que outras, mas era um </w:t>
      </w:r>
      <w:r w:rsidR="00165797" w:rsidRPr="0050469D">
        <w:rPr>
          <w:i/>
        </w:rPr>
        <w:t>feedback</w:t>
      </w:r>
      <w:r w:rsidR="00165797" w:rsidRPr="0050469D">
        <w:t xml:space="preserve"> relevante.</w:t>
      </w:r>
    </w:p>
    <w:p w14:paraId="75E96A7D" w14:textId="682791AB" w:rsidR="00027B11" w:rsidRPr="0099140C" w:rsidRDefault="001209D5" w:rsidP="00280B1C">
      <w:r w:rsidRPr="0050469D">
        <w:t>Desta</w:t>
      </w:r>
      <w:r w:rsidR="00027B11" w:rsidRPr="0050469D">
        <w:t xml:space="preserve"> abordagem de avaliação</w:t>
      </w:r>
      <w:r w:rsidRPr="0050469D">
        <w:t xml:space="preserve">, cujas respostas dos utilizadores estão disponibilizadas na secção de Anexos da Figura A1 até à Figura A4, </w:t>
      </w:r>
      <w:r w:rsidR="00F112A7" w:rsidRPr="0050469D">
        <w:t>resultou</w:t>
      </w:r>
      <w:r w:rsidRPr="0050469D">
        <w:t xml:space="preserve"> um conjunto de sugestões de melhorias que foram compiladas</w:t>
      </w:r>
      <w:r w:rsidR="00F112A7" w:rsidRPr="0050469D">
        <w:t xml:space="preserve"> num único ficheiro</w:t>
      </w:r>
      <w:r w:rsidR="00165797" w:rsidRPr="0050469D">
        <w:t xml:space="preserve"> (ver tabela abaixo)</w:t>
      </w:r>
      <w:r w:rsidR="00F47953" w:rsidRPr="0050469D">
        <w:t>.</w:t>
      </w:r>
      <w:r w:rsidR="00007C30">
        <w:t xml:space="preserve"> </w:t>
      </w:r>
    </w:p>
    <w:p w14:paraId="09E6285C" w14:textId="77777777" w:rsidR="00A55619" w:rsidRDefault="00A55619" w:rsidP="00A55619">
      <w:pPr>
        <w:keepNext/>
      </w:pPr>
      <w:r>
        <w:rPr>
          <w:rFonts w:eastAsia="MS Mincho"/>
          <w:noProof/>
          <w:lang w:eastAsia="pt-PT"/>
        </w:rPr>
        <w:lastRenderedPageBreak/>
        <w:drawing>
          <wp:inline distT="0" distB="0" distL="0" distR="0" wp14:anchorId="4857B5EE" wp14:editId="67EB4E97">
            <wp:extent cx="5745480" cy="5070909"/>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ugestoesmelhoria.PNG"/>
                    <pic:cNvPicPr/>
                  </pic:nvPicPr>
                  <pic:blipFill>
                    <a:blip r:embed="rId74">
                      <a:extLst>
                        <a:ext uri="{28A0092B-C50C-407E-A947-70E740481C1C}">
                          <a14:useLocalDpi xmlns:a14="http://schemas.microsoft.com/office/drawing/2010/main" val="0"/>
                        </a:ext>
                      </a:extLst>
                    </a:blip>
                    <a:stretch>
                      <a:fillRect/>
                    </a:stretch>
                  </pic:blipFill>
                  <pic:spPr>
                    <a:xfrm>
                      <a:off x="0" y="0"/>
                      <a:ext cx="5745480" cy="5070909"/>
                    </a:xfrm>
                    <a:prstGeom prst="rect">
                      <a:avLst/>
                    </a:prstGeom>
                  </pic:spPr>
                </pic:pic>
              </a:graphicData>
            </a:graphic>
          </wp:inline>
        </w:drawing>
      </w:r>
    </w:p>
    <w:p w14:paraId="5DA71A67" w14:textId="14EAA194" w:rsidR="00A55619" w:rsidRDefault="00A55619" w:rsidP="00A55619">
      <w:pPr>
        <w:pStyle w:val="Legenda"/>
        <w:jc w:val="center"/>
      </w:pPr>
      <w:bookmarkStart w:id="143" w:name="_Toc511124840"/>
      <w:r>
        <w:t xml:space="preserve">Tabela </w:t>
      </w:r>
      <w:fldSimple w:instr=" SEQ Tabela \* ARABIC ">
        <w:r w:rsidR="00B634FA">
          <w:rPr>
            <w:noProof/>
          </w:rPr>
          <w:t>3</w:t>
        </w:r>
      </w:fldSimple>
      <w:r>
        <w:t xml:space="preserve"> - </w:t>
      </w:r>
      <w:r w:rsidRPr="00606A6E">
        <w:t>Sugestões de Melhoria dos Utilizadores</w:t>
      </w:r>
      <w:bookmarkEnd w:id="143"/>
    </w:p>
    <w:p w14:paraId="2817EDA0" w14:textId="7F32C737" w:rsidR="006711A1" w:rsidRPr="0050469D" w:rsidRDefault="006711A1" w:rsidP="00A55619">
      <w:pPr>
        <w:keepNext/>
      </w:pPr>
      <w:r w:rsidRPr="0050469D">
        <w:lastRenderedPageBreak/>
        <w:t>As sugestões deixadas pelos utilizadores visavam de uma forma geral a melhoria do controlo e manuseamento do equipamento, assim como a obtenção do máximo de informação útil.</w:t>
      </w:r>
    </w:p>
    <w:p w14:paraId="5A118942" w14:textId="46BF8083" w:rsidR="006711A1" w:rsidRPr="0050469D" w:rsidRDefault="006711A1" w:rsidP="00A55619">
      <w:pPr>
        <w:keepNext/>
      </w:pPr>
      <w:r w:rsidRPr="0050469D">
        <w:t>Os pontos 1,2,3,4,6,8,9 e 10 são também sugestões de melhoria numa perspetiva de usabilidade do sistema, sendo que todas implicam o desenvolvimento da funcionalidade em questão. Já os pontos 5 e 7 são melhorias que permitem ao utilizador obter mais informação</w:t>
      </w:r>
      <w:r w:rsidR="00F47953" w:rsidRPr="0050469D">
        <w:t xml:space="preserve"> relevante sobre o sistema e o processo.</w:t>
      </w:r>
    </w:p>
    <w:p w14:paraId="21D1BCA4" w14:textId="1FBDDDEF" w:rsidR="006711A1" w:rsidRPr="0050469D" w:rsidRDefault="00F47953" w:rsidP="00F47953">
      <w:pPr>
        <w:keepNext/>
      </w:pPr>
      <w:r w:rsidRPr="0050469D">
        <w:t>Este conjunto de sugestões foi avaliado e priorizado de forma a selecionar aquelas que seriam realmente importantes para o processo e que, por sua vez foram consideradas e implementadas no sistema, sendo elas as sugestões 5, 6, 7, 8 e 9 da tabela anterior.</w:t>
      </w:r>
    </w:p>
    <w:p w14:paraId="36304774" w14:textId="196DBBFE" w:rsidR="000D52EA" w:rsidRDefault="006711A1" w:rsidP="00F47953">
      <w:pPr>
        <w:keepNext/>
      </w:pPr>
      <w:r w:rsidRPr="0050469D">
        <w:t>As restantes sugestões encontram-se compiladas e armazenadas para, possivelmente, implementação futura caso faça sentido.</w:t>
      </w:r>
    </w:p>
    <w:p w14:paraId="78C89787" w14:textId="77777777" w:rsidR="006711A1" w:rsidRPr="00A55619" w:rsidRDefault="006711A1" w:rsidP="00A55619">
      <w:pPr>
        <w:keepNext/>
      </w:pPr>
    </w:p>
    <w:p w14:paraId="2399ED91" w14:textId="77777777" w:rsidR="00493362" w:rsidRDefault="00493362">
      <w:pPr>
        <w:rPr>
          <w:smallCaps/>
          <w:sz w:val="28"/>
          <w:szCs w:val="28"/>
        </w:rPr>
      </w:pPr>
      <w:r>
        <w:br w:type="page"/>
      </w:r>
    </w:p>
    <w:p w14:paraId="728D9735" w14:textId="464A187A" w:rsidR="00ED1019" w:rsidRDefault="00ED1019" w:rsidP="00E67CE4">
      <w:pPr>
        <w:pStyle w:val="Cabealho2"/>
        <w:ind w:firstLine="708"/>
      </w:pPr>
      <w:bookmarkStart w:id="144" w:name="_Toc511124566"/>
      <w:r>
        <w:lastRenderedPageBreak/>
        <w:t>4.</w:t>
      </w:r>
      <w:r w:rsidR="00E95509">
        <w:t>4</w:t>
      </w:r>
      <w:r>
        <w:t xml:space="preserve"> Sistema Desenvolvido</w:t>
      </w:r>
      <w:bookmarkEnd w:id="144"/>
    </w:p>
    <w:p w14:paraId="03EE179C" w14:textId="03A8FCFD" w:rsidR="001577EE" w:rsidRPr="0050469D" w:rsidRDefault="001577EE" w:rsidP="00280B1C">
      <w:r w:rsidRPr="0050469D">
        <w:t>Todo o caminho percorrido nos capítulos anteriores contribu</w:t>
      </w:r>
      <w:r w:rsidR="0081428B" w:rsidRPr="0050469D">
        <w:t>iu</w:t>
      </w:r>
      <w:r w:rsidRPr="0050469D">
        <w:t xml:space="preserve"> de forma decisiva para o desenvolvimento </w:t>
      </w:r>
      <w:r w:rsidR="00B8412A">
        <w:t>apresentado de seguida</w:t>
      </w:r>
      <w:r w:rsidR="0081428B" w:rsidRPr="0050469D">
        <w:t>.</w:t>
      </w:r>
      <w:r w:rsidRPr="0050469D">
        <w:t xml:space="preserve"> </w:t>
      </w:r>
      <w:r w:rsidR="0081428B" w:rsidRPr="0050469D">
        <w:t>Desde as definições e conceitos, ao estado da</w:t>
      </w:r>
      <w:r w:rsidR="00D8089A" w:rsidRPr="0050469D">
        <w:t xml:space="preserve"> arte, trabalhos relacionados, </w:t>
      </w:r>
      <w:r w:rsidR="0081428B" w:rsidRPr="0050469D">
        <w:t>protótipo funcional desenvolvido</w:t>
      </w:r>
      <w:r w:rsidR="00D8089A" w:rsidRPr="0050469D">
        <w:t xml:space="preserve"> e ainda as maquetes e avaliação da interface</w:t>
      </w:r>
      <w:r w:rsidR="0081428B" w:rsidRPr="0050469D">
        <w:t xml:space="preserve">. </w:t>
      </w:r>
    </w:p>
    <w:p w14:paraId="6AF7B043" w14:textId="0C12383A" w:rsidR="00C33135" w:rsidRDefault="002A0844" w:rsidP="00280B1C">
      <w:r w:rsidRPr="0050469D">
        <w:t xml:space="preserve">Posto isto, antes de avançar para </w:t>
      </w:r>
      <w:r w:rsidR="00B8412A">
        <w:t>a descrição da solução final</w:t>
      </w:r>
      <w:r w:rsidRPr="0050469D">
        <w:t xml:space="preserve"> </w:t>
      </w:r>
      <w:r w:rsidR="00B8412A">
        <w:t>torna-se relevante</w:t>
      </w:r>
      <w:r w:rsidRPr="0050469D">
        <w:t xml:space="preserve"> referenciar um</w:t>
      </w:r>
      <w:r w:rsidR="00B8412A">
        <w:t xml:space="preserve">a questão </w:t>
      </w:r>
      <w:r w:rsidRPr="0050469D">
        <w:t xml:space="preserve">importante referente ao equipamento. </w:t>
      </w:r>
      <w:r w:rsidR="00CF3AB5" w:rsidRPr="0050469D">
        <w:t xml:space="preserve">A estrutura física do </w:t>
      </w:r>
      <w:r w:rsidRPr="0050469D">
        <w:t>mesmo</w:t>
      </w:r>
      <w:r w:rsidR="00CF3AB5" w:rsidRPr="0050469D">
        <w:t xml:space="preserve"> assenta </w:t>
      </w:r>
      <w:r w:rsidR="00C33135" w:rsidRPr="0050469D">
        <w:t>num esquema de</w:t>
      </w:r>
      <w:r w:rsidR="00CF3AB5" w:rsidRPr="0050469D">
        <w:t xml:space="preserve"> 5 eixos, sendo eles o</w:t>
      </w:r>
      <w:r w:rsidR="00C33135" w:rsidRPr="0050469D">
        <w:t>s</w:t>
      </w:r>
      <w:r w:rsidR="00CF3AB5" w:rsidRPr="0050469D">
        <w:t xml:space="preserve"> eixo</w:t>
      </w:r>
      <w:r w:rsidR="00C33135" w:rsidRPr="0050469D">
        <w:t>s</w:t>
      </w:r>
      <w:r w:rsidR="00CF3AB5" w:rsidRPr="0050469D">
        <w:t xml:space="preserve"> do X,</w:t>
      </w:r>
      <w:r w:rsidR="000440FA" w:rsidRPr="0050469D">
        <w:t xml:space="preserve"> Y e Z para movimentação d</w:t>
      </w:r>
      <w:r w:rsidR="00C33135" w:rsidRPr="0050469D">
        <w:t>a</w:t>
      </w:r>
      <w:r w:rsidR="000440FA" w:rsidRPr="0050469D">
        <w:t xml:space="preserve"> </w:t>
      </w:r>
      <w:r w:rsidR="00C33135" w:rsidRPr="0050469D">
        <w:t>cabeça</w:t>
      </w:r>
      <w:r w:rsidR="000440FA" w:rsidRPr="0050469D">
        <w:t xml:space="preserve"> extrusor</w:t>
      </w:r>
      <w:r w:rsidR="00C33135" w:rsidRPr="0050469D">
        <w:t>a</w:t>
      </w:r>
      <w:r w:rsidR="000440FA" w:rsidRPr="0050469D">
        <w:t xml:space="preserve"> e os eixos B e C que estão relacionados com </w:t>
      </w:r>
      <w:r w:rsidR="00E03B32" w:rsidRPr="0050469D">
        <w:t xml:space="preserve">a </w:t>
      </w:r>
      <w:r w:rsidR="00C33135" w:rsidRPr="0050469D">
        <w:t>movimentação d</w:t>
      </w:r>
      <w:r w:rsidR="000440FA" w:rsidRPr="0050469D">
        <w:t xml:space="preserve">o tabuleiro para onde o material é extrudido. O eixo B diz respeito á inclinação do tabuleiro e o eixo C </w:t>
      </w:r>
      <w:r w:rsidR="00E03B32" w:rsidRPr="0050469D">
        <w:t>á</w:t>
      </w:r>
      <w:r w:rsidR="000440FA" w:rsidRPr="0050469D">
        <w:t xml:space="preserve"> rotação do tabuleiro sobre si próprio (ver figura seguinte).</w:t>
      </w:r>
      <w:r w:rsidR="00C33135" w:rsidRPr="0050469D">
        <w:t xml:space="preserve"> Um dos principais desafios de implementação de uma interface que controla </w:t>
      </w:r>
      <w:r w:rsidR="00E03B32" w:rsidRPr="0050469D">
        <w:t>a movimentação de um conjunto de eixos é precisamente a representação gráfica que cada um deles tem, para que em conjunto com a sua posição permita ao utilizador compreender mais rapidamente o que está a acontecer com os mesmos durante períodos de impress</w:t>
      </w:r>
      <w:r w:rsidR="006508F4" w:rsidRPr="0050469D">
        <w:t>ão, dado que nesses momentos os eixos têm variações de posição muito rápidas.</w:t>
      </w:r>
    </w:p>
    <w:p w14:paraId="145D6BBD" w14:textId="77777777" w:rsidR="00C33135" w:rsidRDefault="00C33135" w:rsidP="00C33135">
      <w:pPr>
        <w:keepNext/>
        <w:jc w:val="center"/>
      </w:pPr>
      <w:r>
        <w:rPr>
          <w:noProof/>
          <w:lang w:eastAsia="pt-PT"/>
        </w:rPr>
        <w:lastRenderedPageBreak/>
        <w:drawing>
          <wp:inline distT="0" distB="0" distL="0" distR="0" wp14:anchorId="351F9982" wp14:editId="09C76D21">
            <wp:extent cx="4844511" cy="4221480"/>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esquemaEixos.PNG"/>
                    <pic:cNvPicPr/>
                  </pic:nvPicPr>
                  <pic:blipFill>
                    <a:blip r:embed="rId75">
                      <a:extLst>
                        <a:ext uri="{28A0092B-C50C-407E-A947-70E740481C1C}">
                          <a14:useLocalDpi xmlns:a14="http://schemas.microsoft.com/office/drawing/2010/main" val="0"/>
                        </a:ext>
                      </a:extLst>
                    </a:blip>
                    <a:stretch>
                      <a:fillRect/>
                    </a:stretch>
                  </pic:blipFill>
                  <pic:spPr>
                    <a:xfrm>
                      <a:off x="0" y="0"/>
                      <a:ext cx="4851957" cy="4227969"/>
                    </a:xfrm>
                    <a:prstGeom prst="rect">
                      <a:avLst/>
                    </a:prstGeom>
                  </pic:spPr>
                </pic:pic>
              </a:graphicData>
            </a:graphic>
          </wp:inline>
        </w:drawing>
      </w:r>
    </w:p>
    <w:p w14:paraId="304301AF" w14:textId="626DE64B" w:rsidR="000440FA" w:rsidRDefault="00C33135" w:rsidP="00C33135">
      <w:pPr>
        <w:pStyle w:val="Legenda"/>
        <w:jc w:val="center"/>
      </w:pPr>
      <w:bookmarkStart w:id="145" w:name="_Toc511124813"/>
      <w:r>
        <w:t xml:space="preserve">Figura </w:t>
      </w:r>
      <w:fldSimple w:instr=" SEQ Figura \* ARABIC ">
        <w:r w:rsidR="006F713A">
          <w:rPr>
            <w:noProof/>
          </w:rPr>
          <w:t>52</w:t>
        </w:r>
      </w:fldSimple>
      <w:r>
        <w:t xml:space="preserve"> - Esquema de eixos do equipamento</w:t>
      </w:r>
      <w:bookmarkEnd w:id="145"/>
    </w:p>
    <w:p w14:paraId="6C82002D" w14:textId="77777777" w:rsidR="00F82D5A" w:rsidRDefault="00F82D5A" w:rsidP="00280B1C"/>
    <w:p w14:paraId="61F4C1BF" w14:textId="6B86E1A2" w:rsidR="00D8089A" w:rsidRDefault="0081428B" w:rsidP="00280B1C">
      <w:r w:rsidRPr="0050469D">
        <w:t xml:space="preserve">O sistema desenvolvido é </w:t>
      </w:r>
      <w:r w:rsidR="001349AC" w:rsidRPr="0050469D">
        <w:t>disponibilizado</w:t>
      </w:r>
      <w:r w:rsidRPr="0050469D">
        <w:t xml:space="preserve"> </w:t>
      </w:r>
      <w:r w:rsidR="0049374B" w:rsidRPr="0050469D">
        <w:t>a</w:t>
      </w:r>
      <w:r w:rsidRPr="0050469D">
        <w:t>o utilizador através de uma interface web, que</w:t>
      </w:r>
      <w:r w:rsidR="0049374B" w:rsidRPr="0050469D">
        <w:t xml:space="preserve"> é executável através de</w:t>
      </w:r>
      <w:r w:rsidRPr="0050469D">
        <w:t xml:space="preserve"> um </w:t>
      </w:r>
      <w:r w:rsidRPr="0050469D">
        <w:rPr>
          <w:i/>
        </w:rPr>
        <w:t>browser</w:t>
      </w:r>
      <w:r w:rsidRPr="0050469D">
        <w:t>. Além desta camada de interface gr</w:t>
      </w:r>
      <w:r w:rsidR="003401AD" w:rsidRPr="0050469D">
        <w:t xml:space="preserve">áfica, o sistema </w:t>
      </w:r>
      <w:r w:rsidR="002E33DD" w:rsidRPr="0050469D">
        <w:t xml:space="preserve">tem também uma camada de </w:t>
      </w:r>
      <w:r w:rsidR="002E33DD" w:rsidRPr="0050469D">
        <w:rPr>
          <w:i/>
        </w:rPr>
        <w:t>backend</w:t>
      </w:r>
      <w:r w:rsidRPr="0050469D">
        <w:t xml:space="preserve"> desenvolvida </w:t>
      </w:r>
      <w:r w:rsidR="0049374B" w:rsidRPr="0050469D">
        <w:t>com recurso á tecnologia</w:t>
      </w:r>
      <w:r w:rsidRPr="0050469D">
        <w:t xml:space="preserve"> NodeJS (ver </w:t>
      </w:r>
      <w:r w:rsidR="00FE3E3A" w:rsidRPr="0050469D">
        <w:t xml:space="preserve">capítulo </w:t>
      </w:r>
      <w:r w:rsidRPr="0050469D">
        <w:t>4.2 Arquitetura Final) e</w:t>
      </w:r>
      <w:r w:rsidR="0049374B" w:rsidRPr="0050469D">
        <w:t xml:space="preserve"> </w:t>
      </w:r>
      <w:r w:rsidR="00FE3E3A" w:rsidRPr="0050469D">
        <w:t>a</w:t>
      </w:r>
      <w:r w:rsidR="0049374B" w:rsidRPr="0050469D">
        <w:t xml:space="preserve"> uma base de dados documental, </w:t>
      </w:r>
      <w:r w:rsidRPr="0050469D">
        <w:t>RethinkDB</w:t>
      </w:r>
      <w:r w:rsidR="0049374B" w:rsidRPr="0050469D">
        <w:t>,</w:t>
      </w:r>
      <w:r w:rsidRPr="0050469D">
        <w:t xml:space="preserve"> que</w:t>
      </w:r>
      <w:r w:rsidR="0049374B" w:rsidRPr="0050469D">
        <w:t xml:space="preserve"> por sua vez,</w:t>
      </w:r>
      <w:r w:rsidRPr="0050469D">
        <w:t xml:space="preserve"> estão con</w:t>
      </w:r>
      <w:r w:rsidR="00922AE0" w:rsidRPr="0050469D">
        <w:t>ectados á solução de automação Twincat.</w:t>
      </w:r>
    </w:p>
    <w:p w14:paraId="509E3974" w14:textId="77777777" w:rsidR="002A0844" w:rsidRDefault="002A0844">
      <w:r>
        <w:br w:type="page"/>
      </w:r>
    </w:p>
    <w:p w14:paraId="5863A22D" w14:textId="5C5554AC" w:rsidR="00D8089A" w:rsidRDefault="0081428B" w:rsidP="00ED1019">
      <w:r w:rsidRPr="0050469D">
        <w:lastRenderedPageBreak/>
        <w:t>Assim, o</w:t>
      </w:r>
      <w:r w:rsidR="00DB464B" w:rsidRPr="0050469D">
        <w:t xml:space="preserve"> ecrã inicial disponibilizado ao utilizador é o </w:t>
      </w:r>
      <w:r w:rsidR="009C086E" w:rsidRPr="0050469D">
        <w:t>da figura abaixo</w:t>
      </w:r>
      <w:r w:rsidR="00DB464B" w:rsidRPr="0050469D">
        <w:t>:</w:t>
      </w:r>
    </w:p>
    <w:p w14:paraId="048710BB" w14:textId="083CF1FB" w:rsidR="00E6103A" w:rsidRDefault="00E6103A" w:rsidP="002F2985">
      <w:pPr>
        <w:keepNext/>
        <w:jc w:val="center"/>
      </w:pPr>
      <w:r>
        <w:rPr>
          <w:noProof/>
          <w:lang w:eastAsia="pt-PT"/>
        </w:rPr>
        <w:drawing>
          <wp:inline distT="0" distB="0" distL="0" distR="0" wp14:anchorId="6F7FBAA5" wp14:editId="307C2F7E">
            <wp:extent cx="5951654" cy="3346171"/>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hmifinal0.PNG"/>
                    <pic:cNvPicPr/>
                  </pic:nvPicPr>
                  <pic:blipFill>
                    <a:blip r:embed="rId76">
                      <a:extLst>
                        <a:ext uri="{28A0092B-C50C-407E-A947-70E740481C1C}">
                          <a14:useLocalDpi xmlns:a14="http://schemas.microsoft.com/office/drawing/2010/main" val="0"/>
                        </a:ext>
                      </a:extLst>
                    </a:blip>
                    <a:stretch>
                      <a:fillRect/>
                    </a:stretch>
                  </pic:blipFill>
                  <pic:spPr>
                    <a:xfrm>
                      <a:off x="0" y="0"/>
                      <a:ext cx="5951654" cy="3346171"/>
                    </a:xfrm>
                    <a:prstGeom prst="rect">
                      <a:avLst/>
                    </a:prstGeom>
                  </pic:spPr>
                </pic:pic>
              </a:graphicData>
            </a:graphic>
          </wp:inline>
        </w:drawing>
      </w:r>
    </w:p>
    <w:p w14:paraId="3FA8432E" w14:textId="1F44E5D8" w:rsidR="00E6103A" w:rsidRDefault="00E6103A" w:rsidP="00E6103A">
      <w:pPr>
        <w:pStyle w:val="Legenda"/>
        <w:jc w:val="center"/>
      </w:pPr>
      <w:bookmarkStart w:id="146" w:name="_Toc511124814"/>
      <w:r>
        <w:t xml:space="preserve">Figura </w:t>
      </w:r>
      <w:fldSimple w:instr=" SEQ Figura \* ARABIC ">
        <w:r w:rsidR="006F713A">
          <w:rPr>
            <w:noProof/>
          </w:rPr>
          <w:t>53</w:t>
        </w:r>
      </w:fldSimple>
      <w:r>
        <w:t xml:space="preserve"> - Ecrã Inicial</w:t>
      </w:r>
      <w:bookmarkEnd w:id="146"/>
    </w:p>
    <w:p w14:paraId="676B168B" w14:textId="77777777" w:rsidR="00F3559D" w:rsidRPr="0050469D" w:rsidRDefault="00DB464B" w:rsidP="00280B1C">
      <w:r w:rsidRPr="0050469D">
        <w:t xml:space="preserve">Como é possível verificar, a interface pode ser </w:t>
      </w:r>
      <w:r w:rsidR="0081428B" w:rsidRPr="0050469D">
        <w:t>dividida em três grandes grupos</w:t>
      </w:r>
      <w:r w:rsidR="00F3559D" w:rsidRPr="0050469D">
        <w:t xml:space="preserve"> de utilização.</w:t>
      </w:r>
    </w:p>
    <w:p w14:paraId="6D77147C" w14:textId="502B068B" w:rsidR="002F2985" w:rsidRDefault="00FB7FB4" w:rsidP="00280B1C">
      <w:r w:rsidRPr="0050469D">
        <w:t xml:space="preserve">O grupo superior </w:t>
      </w:r>
      <w:r w:rsidR="00DB464B" w:rsidRPr="0050469D">
        <w:t xml:space="preserve">contém informação de controlo do processo, isto é, </w:t>
      </w:r>
      <w:r w:rsidRPr="0050469D">
        <w:t>permite que</w:t>
      </w:r>
      <w:r w:rsidR="00DB464B" w:rsidRPr="0050469D">
        <w:t xml:space="preserve"> o utilizador </w:t>
      </w:r>
      <w:r w:rsidRPr="0050469D">
        <w:t>monitorize</w:t>
      </w:r>
      <w:r w:rsidR="00DB464B" w:rsidRPr="0050469D">
        <w:t xml:space="preserve"> em tempo real a posição dos eixos, as</w:t>
      </w:r>
      <w:r w:rsidRPr="0050469D">
        <w:t xml:space="preserve"> velocidades e as temperaturas. </w:t>
      </w:r>
      <w:r w:rsidR="002F2985" w:rsidRPr="0050469D">
        <w:t>A posição dos eixos</w:t>
      </w:r>
      <w:r w:rsidR="00F3559D" w:rsidRPr="0050469D">
        <w:t xml:space="preserve"> é</w:t>
      </w:r>
      <w:r w:rsidR="002F2985" w:rsidRPr="0050469D">
        <w:t xml:space="preserve"> disponibilizada através de um valor em milímetros e acompanhad</w:t>
      </w:r>
      <w:r w:rsidR="00F3559D" w:rsidRPr="0050469D">
        <w:t>a</w:t>
      </w:r>
      <w:r w:rsidR="002F2985" w:rsidRPr="0050469D">
        <w:t xml:space="preserve"> de um objeto gráfico que representa o eixo. No caso dos eixos X, Y e Z o objeto gráfico é uma barra de progresso para cada um. Já o eixo B, que no equipamento real corresponde á inclinação do tabuleiro onde decorre a impressão, é representado por uma barra fixa horizontal a cinzento e uma barra azul</w:t>
      </w:r>
      <w:r w:rsidR="00F82D5A" w:rsidRPr="0050469D">
        <w:t xml:space="preserve"> (dinâmica)</w:t>
      </w:r>
      <w:r w:rsidR="002F2985" w:rsidRPr="0050469D">
        <w:t xml:space="preserve"> que demonstra a inclinação da mesa</w:t>
      </w:r>
      <w:r w:rsidR="005B6175" w:rsidRPr="0050469D">
        <w:t xml:space="preserve"> (como se o tabuleiro fosse visto de perfil)</w:t>
      </w:r>
      <w:r w:rsidR="002F2985" w:rsidRPr="0050469D">
        <w:t xml:space="preserve">, correspondente a um determinado ângulo em graus celsius. Por último, o eixo C, que no equipamento real corresponde á rotação do tabuleiro sobre ele próprio, é representado por uma circunferência e um ponto vermelho com uma linha azul </w:t>
      </w:r>
      <w:r w:rsidR="00F82D5A" w:rsidRPr="0050469D">
        <w:t xml:space="preserve">(dinâmicos) </w:t>
      </w:r>
      <w:r w:rsidR="002F2985" w:rsidRPr="0050469D">
        <w:t>desde o centro da circunferência para visualização do ângulo de rotação (como se o tabuleiro fosse visto de cima).</w:t>
      </w:r>
      <w:r w:rsidR="00CA7C38" w:rsidRPr="0050469D">
        <w:t xml:space="preserve"> Nas duas figuras s</w:t>
      </w:r>
      <w:r w:rsidR="00334B4B" w:rsidRPr="0050469D">
        <w:t>eguintes é possível visualizar com mais detalhe</w:t>
      </w:r>
      <w:r w:rsidR="000D3764" w:rsidRPr="0050469D">
        <w:t xml:space="preserve"> os eixos B e C em posições</w:t>
      </w:r>
      <w:r w:rsidR="00CA7C38" w:rsidRPr="0050469D">
        <w:t xml:space="preserve"> diferente</w:t>
      </w:r>
      <w:r w:rsidR="000D3764" w:rsidRPr="0050469D">
        <w:t>s, assim como</w:t>
      </w:r>
      <w:r w:rsidR="00CA7C38" w:rsidRPr="0050469D">
        <w:t xml:space="preserve"> a respetiva representação gráfica.</w:t>
      </w:r>
    </w:p>
    <w:p w14:paraId="7E2FE994" w14:textId="77777777" w:rsidR="000D3764" w:rsidRDefault="000D3764" w:rsidP="000D3764">
      <w:pPr>
        <w:keepNext/>
        <w:jc w:val="center"/>
      </w:pPr>
      <w:r>
        <w:rPr>
          <w:noProof/>
          <w:lang w:eastAsia="pt-PT"/>
        </w:rPr>
        <w:lastRenderedPageBreak/>
        <w:drawing>
          <wp:inline distT="0" distB="0" distL="0" distR="0" wp14:anchorId="607090EE" wp14:editId="5CA59EB2">
            <wp:extent cx="2956560" cy="818265"/>
            <wp:effectExtent l="0" t="0" r="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eixosBeC1.PNG"/>
                    <pic:cNvPicPr/>
                  </pic:nvPicPr>
                  <pic:blipFill>
                    <a:blip r:embed="rId77">
                      <a:extLst>
                        <a:ext uri="{28A0092B-C50C-407E-A947-70E740481C1C}">
                          <a14:useLocalDpi xmlns:a14="http://schemas.microsoft.com/office/drawing/2010/main" val="0"/>
                        </a:ext>
                      </a:extLst>
                    </a:blip>
                    <a:stretch>
                      <a:fillRect/>
                    </a:stretch>
                  </pic:blipFill>
                  <pic:spPr>
                    <a:xfrm>
                      <a:off x="0" y="0"/>
                      <a:ext cx="3028963" cy="838303"/>
                    </a:xfrm>
                    <a:prstGeom prst="rect">
                      <a:avLst/>
                    </a:prstGeom>
                  </pic:spPr>
                </pic:pic>
              </a:graphicData>
            </a:graphic>
          </wp:inline>
        </w:drawing>
      </w:r>
    </w:p>
    <w:p w14:paraId="2D713816" w14:textId="567635FA" w:rsidR="000D3764" w:rsidRDefault="000D3764" w:rsidP="000D3764">
      <w:pPr>
        <w:pStyle w:val="Legenda"/>
        <w:jc w:val="center"/>
      </w:pPr>
      <w:bookmarkStart w:id="147" w:name="_Toc511124815"/>
      <w:r>
        <w:t xml:space="preserve">Figura </w:t>
      </w:r>
      <w:fldSimple w:instr=" SEQ Figura \* ARABIC ">
        <w:r w:rsidR="006F713A">
          <w:rPr>
            <w:noProof/>
          </w:rPr>
          <w:t>54</w:t>
        </w:r>
      </w:fldSimple>
      <w:r>
        <w:t xml:space="preserve"> - Eixos B e C</w:t>
      </w:r>
      <w:bookmarkEnd w:id="147"/>
    </w:p>
    <w:p w14:paraId="076996E0" w14:textId="77777777" w:rsidR="00967FC1" w:rsidRPr="00967FC1" w:rsidRDefault="00967FC1" w:rsidP="00967FC1"/>
    <w:p w14:paraId="4710E95D" w14:textId="77777777" w:rsidR="000D3764" w:rsidRDefault="000D3764" w:rsidP="000D3764">
      <w:pPr>
        <w:keepNext/>
        <w:jc w:val="center"/>
      </w:pPr>
      <w:r>
        <w:rPr>
          <w:noProof/>
          <w:lang w:eastAsia="pt-PT"/>
        </w:rPr>
        <w:drawing>
          <wp:inline distT="0" distB="0" distL="0" distR="0" wp14:anchorId="764A8046" wp14:editId="0E1AE47F">
            <wp:extent cx="3009900" cy="768485"/>
            <wp:effectExtent l="0" t="0" r="0"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eixosBeC2.PNG"/>
                    <pic:cNvPicPr/>
                  </pic:nvPicPr>
                  <pic:blipFill>
                    <a:blip r:embed="rId78">
                      <a:extLst>
                        <a:ext uri="{28A0092B-C50C-407E-A947-70E740481C1C}">
                          <a14:useLocalDpi xmlns:a14="http://schemas.microsoft.com/office/drawing/2010/main" val="0"/>
                        </a:ext>
                      </a:extLst>
                    </a:blip>
                    <a:stretch>
                      <a:fillRect/>
                    </a:stretch>
                  </pic:blipFill>
                  <pic:spPr>
                    <a:xfrm>
                      <a:off x="0" y="0"/>
                      <a:ext cx="3061590" cy="781682"/>
                    </a:xfrm>
                    <a:prstGeom prst="rect">
                      <a:avLst/>
                    </a:prstGeom>
                  </pic:spPr>
                </pic:pic>
              </a:graphicData>
            </a:graphic>
          </wp:inline>
        </w:drawing>
      </w:r>
    </w:p>
    <w:p w14:paraId="09A07359" w14:textId="07AD0E2C" w:rsidR="000D3764" w:rsidRDefault="000D3764" w:rsidP="000D3764">
      <w:pPr>
        <w:pStyle w:val="Legenda"/>
        <w:jc w:val="center"/>
      </w:pPr>
      <w:bookmarkStart w:id="148" w:name="_Toc511124816"/>
      <w:r>
        <w:t xml:space="preserve">Figura </w:t>
      </w:r>
      <w:fldSimple w:instr=" SEQ Figura \* ARABIC ">
        <w:r w:rsidR="006F713A">
          <w:rPr>
            <w:noProof/>
          </w:rPr>
          <w:t>55</w:t>
        </w:r>
      </w:fldSimple>
      <w:r>
        <w:t xml:space="preserve"> - Eixos B e C</w:t>
      </w:r>
      <w:bookmarkEnd w:id="148"/>
    </w:p>
    <w:p w14:paraId="2FBB4762" w14:textId="49039B38" w:rsidR="002D21F5" w:rsidRDefault="002D21F5" w:rsidP="00280B1C"/>
    <w:p w14:paraId="2A66901B" w14:textId="612C2A24" w:rsidR="00503263" w:rsidRDefault="00503263" w:rsidP="00280B1C">
      <w:r w:rsidRPr="0050469D">
        <w:t>Em relação á disponibilização da informação das velocidades e temperaturas em tempo real, as primeiras são apenas disponibilizadas através de um valor em milímetros por segundo, ao passo que as segundas são estilizadas com cores diferentes consoante o valor (se menor que 31 azul, se está entre 31 e 80 verde, se superior a 80 vermelho) acompanhadas de uma barra vertical com a mesma lógica de cores e que também é dinâmica em altura</w:t>
      </w:r>
      <w:r w:rsidR="00B4019D" w:rsidRPr="0050469D">
        <w:t xml:space="preserve"> (ver figura seguinte)</w:t>
      </w:r>
      <w:r w:rsidRPr="0050469D">
        <w:t xml:space="preserve">. Estes intervalos de valores representam os valores ideais para temperaturas de uma forma genérica (pode haver exceções consoante o objeto a imprimir), assim como os máximos e mínimos, e permite ao utilizador mais rapidamente identificar anomalias em relação </w:t>
      </w:r>
      <w:r w:rsidR="00B4019D" w:rsidRPr="0050469D">
        <w:t xml:space="preserve">ás </w:t>
      </w:r>
      <w:r w:rsidRPr="0050469D">
        <w:t>temperaturas.</w:t>
      </w:r>
    </w:p>
    <w:p w14:paraId="6C7351E3" w14:textId="77777777" w:rsidR="002438DF" w:rsidRDefault="002438DF" w:rsidP="00C429A7">
      <w:pPr>
        <w:keepNext/>
        <w:jc w:val="center"/>
      </w:pPr>
      <w:r>
        <w:rPr>
          <w:noProof/>
          <w:lang w:eastAsia="pt-PT"/>
        </w:rPr>
        <w:drawing>
          <wp:inline distT="0" distB="0" distL="0" distR="0" wp14:anchorId="5C844781" wp14:editId="7BB7599B">
            <wp:extent cx="5242560" cy="2068517"/>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temperaturas.PNG"/>
                    <pic:cNvPicPr/>
                  </pic:nvPicPr>
                  <pic:blipFill>
                    <a:blip r:embed="rId79">
                      <a:extLst>
                        <a:ext uri="{28A0092B-C50C-407E-A947-70E740481C1C}">
                          <a14:useLocalDpi xmlns:a14="http://schemas.microsoft.com/office/drawing/2010/main" val="0"/>
                        </a:ext>
                      </a:extLst>
                    </a:blip>
                    <a:stretch>
                      <a:fillRect/>
                    </a:stretch>
                  </pic:blipFill>
                  <pic:spPr>
                    <a:xfrm>
                      <a:off x="0" y="0"/>
                      <a:ext cx="5263293" cy="2076697"/>
                    </a:xfrm>
                    <a:prstGeom prst="rect">
                      <a:avLst/>
                    </a:prstGeom>
                  </pic:spPr>
                </pic:pic>
              </a:graphicData>
            </a:graphic>
          </wp:inline>
        </w:drawing>
      </w:r>
    </w:p>
    <w:p w14:paraId="76598064" w14:textId="18DD6F47" w:rsidR="002438DF" w:rsidRDefault="002438DF" w:rsidP="002438DF">
      <w:pPr>
        <w:pStyle w:val="Legenda"/>
        <w:jc w:val="center"/>
      </w:pPr>
      <w:bookmarkStart w:id="149" w:name="_Toc511124817"/>
      <w:r>
        <w:t xml:space="preserve">Figura </w:t>
      </w:r>
      <w:fldSimple w:instr=" SEQ Figura \* ARABIC ">
        <w:r w:rsidR="006F713A">
          <w:rPr>
            <w:noProof/>
          </w:rPr>
          <w:t>56</w:t>
        </w:r>
      </w:fldSimple>
      <w:r>
        <w:t xml:space="preserve"> - Visualização das temperaturas na HMI</w:t>
      </w:r>
      <w:bookmarkEnd w:id="149"/>
    </w:p>
    <w:p w14:paraId="38110F96" w14:textId="74D73E19" w:rsidR="0095502F" w:rsidRPr="0050469D" w:rsidRDefault="002D21F5" w:rsidP="00280B1C">
      <w:r w:rsidRPr="0050469D">
        <w:t>No grupo intermédio</w:t>
      </w:r>
      <w:r w:rsidR="00DB464B" w:rsidRPr="0050469D">
        <w:t xml:space="preserve"> é possível o </w:t>
      </w:r>
      <w:r w:rsidR="00FB7FB4" w:rsidRPr="0050469D">
        <w:t>utilizador</w:t>
      </w:r>
      <w:r w:rsidR="00DB464B" w:rsidRPr="0050469D">
        <w:t xml:space="preserve"> </w:t>
      </w:r>
      <w:r w:rsidR="0081428B" w:rsidRPr="0050469D">
        <w:t>recorrer a</w:t>
      </w:r>
      <w:r w:rsidR="00DB464B" w:rsidRPr="0050469D">
        <w:t xml:space="preserve"> vários modos de operação (Automático, Manual ou MDI)</w:t>
      </w:r>
      <w:r w:rsidR="0081428B" w:rsidRPr="0050469D">
        <w:t xml:space="preserve"> para </w:t>
      </w:r>
      <w:r w:rsidR="00FB7FB4" w:rsidRPr="0050469D">
        <w:t>manusear</w:t>
      </w:r>
      <w:r w:rsidR="0081428B" w:rsidRPr="0050469D">
        <w:t xml:space="preserve"> o equipamento</w:t>
      </w:r>
      <w:r w:rsidR="00FB7FB4" w:rsidRPr="0050469D">
        <w:t xml:space="preserve">. </w:t>
      </w:r>
    </w:p>
    <w:p w14:paraId="177787E8" w14:textId="6560F11E" w:rsidR="002D21F5" w:rsidRDefault="0063785B" w:rsidP="002D21F5">
      <w:r w:rsidRPr="0050469D">
        <w:lastRenderedPageBreak/>
        <w:t>No modo de</w:t>
      </w:r>
      <w:r w:rsidR="002438DF" w:rsidRPr="0050469D">
        <w:t xml:space="preserve"> operação Automático </w:t>
      </w:r>
      <w:r w:rsidRPr="0050469D">
        <w:t xml:space="preserve">o utilizador </w:t>
      </w:r>
      <w:r w:rsidR="002438DF" w:rsidRPr="0050469D">
        <w:t xml:space="preserve">poderá </w:t>
      </w:r>
      <w:r w:rsidRPr="0050469D">
        <w:t>escolher um ficheiro de formato “gcode” e executar no equipamento através do botão “Iniciar”. As linhas de código G que estão a ser executadas são disponibilizadas na tabela, e durante a execução do ficheiro o utilizador poderá se</w:t>
      </w:r>
      <w:r w:rsidR="006D6D0D" w:rsidRPr="0050469D">
        <w:t>mpre optar por pausar ou parar.</w:t>
      </w:r>
      <w:r w:rsidR="002D21F5" w:rsidRPr="0050469D">
        <w:t xml:space="preserve"> É disponibilizad</w:t>
      </w:r>
      <w:r w:rsidR="0023239E" w:rsidRPr="0050469D">
        <w:t>a</w:t>
      </w:r>
      <w:r w:rsidR="002D21F5" w:rsidRPr="0050469D">
        <w:t xml:space="preserve"> também uma funcionalidade para visualizar os objetos a imprimir em três dimensões</w:t>
      </w:r>
      <w:r w:rsidR="007D5DAD" w:rsidRPr="0050469D">
        <w:t xml:space="preserve"> (botão “Ver 3D”)</w:t>
      </w:r>
      <w:r w:rsidR="002D21F5" w:rsidRPr="0050469D">
        <w:t xml:space="preserve">, através de uma aplicação desenvolvida em EMBER.JS que interpreta o código G e desenha num objeto </w:t>
      </w:r>
      <w:r w:rsidR="002D21F5" w:rsidRPr="00B8412A">
        <w:rPr>
          <w:i/>
          <w:rPrChange w:id="150" w:author="Pedro Moreira" w:date="2018-04-23T10:29:00Z">
            <w:rPr/>
          </w:rPrChange>
        </w:rPr>
        <w:t>canvas</w:t>
      </w:r>
      <w:r w:rsidR="002D21F5" w:rsidRPr="0050469D">
        <w:t xml:space="preserve"> no </w:t>
      </w:r>
      <w:r w:rsidR="002D21F5" w:rsidRPr="0050469D">
        <w:rPr>
          <w:i/>
        </w:rPr>
        <w:t xml:space="preserve">browser </w:t>
      </w:r>
      <w:r w:rsidR="002D21F5" w:rsidRPr="0050469D">
        <w:t>(ver figuras seguintes).</w:t>
      </w:r>
    </w:p>
    <w:p w14:paraId="5FA59D34" w14:textId="77777777" w:rsidR="002D21F5" w:rsidRDefault="002D21F5" w:rsidP="002D21F5">
      <w:pPr>
        <w:keepNext/>
      </w:pPr>
      <w:r>
        <w:rPr>
          <w:noProof/>
          <w:lang w:eastAsia="pt-PT"/>
        </w:rPr>
        <w:drawing>
          <wp:inline distT="0" distB="0" distL="0" distR="0" wp14:anchorId="49079083" wp14:editId="4BF4B0E1">
            <wp:extent cx="5482590" cy="3590223"/>
            <wp:effectExtent l="0" t="0" r="0"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7.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491090" cy="3595789"/>
                    </a:xfrm>
                    <a:prstGeom prst="rect">
                      <a:avLst/>
                    </a:prstGeom>
                  </pic:spPr>
                </pic:pic>
              </a:graphicData>
            </a:graphic>
          </wp:inline>
        </w:drawing>
      </w:r>
    </w:p>
    <w:p w14:paraId="6F8CD07E" w14:textId="7520321D" w:rsidR="002D21F5" w:rsidRDefault="002D21F5" w:rsidP="002D21F5">
      <w:pPr>
        <w:pStyle w:val="Legenda"/>
        <w:jc w:val="center"/>
      </w:pPr>
      <w:bookmarkStart w:id="151" w:name="_Toc511124818"/>
      <w:r>
        <w:t xml:space="preserve">Figura </w:t>
      </w:r>
      <w:fldSimple w:instr=" SEQ Figura \* ARABIC ">
        <w:r w:rsidR="006F713A">
          <w:rPr>
            <w:noProof/>
          </w:rPr>
          <w:t>58</w:t>
        </w:r>
      </w:fldSimple>
      <w:r>
        <w:t xml:space="preserve"> - Visualização do objeto em 3D</w:t>
      </w:r>
      <w:bookmarkEnd w:id="151"/>
    </w:p>
    <w:p w14:paraId="0827749A" w14:textId="77777777" w:rsidR="002D21F5" w:rsidRDefault="002D21F5" w:rsidP="002D21F5"/>
    <w:p w14:paraId="6CB0F11D" w14:textId="77777777" w:rsidR="002D21F5" w:rsidRDefault="002D21F5" w:rsidP="002D21F5">
      <w:pPr>
        <w:keepNext/>
        <w:jc w:val="center"/>
      </w:pPr>
      <w:r>
        <w:rPr>
          <w:noProof/>
          <w:lang w:eastAsia="pt-PT"/>
        </w:rPr>
        <w:lastRenderedPageBreak/>
        <w:drawing>
          <wp:inline distT="0" distB="0" distL="0" distR="0" wp14:anchorId="2349B9B2" wp14:editId="16BA6D67">
            <wp:extent cx="5215890" cy="3411543"/>
            <wp:effectExtent l="0" t="0" r="0" b="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8.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221201" cy="3415017"/>
                    </a:xfrm>
                    <a:prstGeom prst="rect">
                      <a:avLst/>
                    </a:prstGeom>
                  </pic:spPr>
                </pic:pic>
              </a:graphicData>
            </a:graphic>
          </wp:inline>
        </w:drawing>
      </w:r>
    </w:p>
    <w:p w14:paraId="5B1ED613" w14:textId="1C982FE4" w:rsidR="002D21F5" w:rsidRDefault="002D21F5" w:rsidP="002D21F5">
      <w:pPr>
        <w:pStyle w:val="Legenda"/>
        <w:jc w:val="center"/>
      </w:pPr>
      <w:bookmarkStart w:id="152" w:name="_Toc511124819"/>
      <w:r>
        <w:t xml:space="preserve">Figura </w:t>
      </w:r>
      <w:fldSimple w:instr=" SEQ Figura \* ARABIC ">
        <w:r w:rsidR="006F713A">
          <w:rPr>
            <w:noProof/>
          </w:rPr>
          <w:t>59</w:t>
        </w:r>
      </w:fldSimple>
      <w:r>
        <w:t xml:space="preserve"> - </w:t>
      </w:r>
      <w:r w:rsidRPr="004C31BE">
        <w:t>Visualização do objeto em 3D</w:t>
      </w:r>
      <w:bookmarkEnd w:id="152"/>
    </w:p>
    <w:p w14:paraId="26E8C8D9" w14:textId="77777777" w:rsidR="002D21F5" w:rsidRDefault="002D21F5" w:rsidP="00ED1019"/>
    <w:p w14:paraId="23AD8F90" w14:textId="77777777" w:rsidR="0063785B" w:rsidRDefault="00E6103A" w:rsidP="002D21F5">
      <w:pPr>
        <w:keepNext/>
        <w:jc w:val="center"/>
      </w:pPr>
      <w:r>
        <w:rPr>
          <w:noProof/>
          <w:lang w:eastAsia="pt-PT"/>
        </w:rPr>
        <w:drawing>
          <wp:inline distT="0" distB="0" distL="0" distR="0" wp14:anchorId="6F678465" wp14:editId="38C2E3C6">
            <wp:extent cx="5680960" cy="3193981"/>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hmifinal1.png"/>
                    <pic:cNvPicPr/>
                  </pic:nvPicPr>
                  <pic:blipFill>
                    <a:blip r:embed="rId82">
                      <a:extLst>
                        <a:ext uri="{28A0092B-C50C-407E-A947-70E740481C1C}">
                          <a14:useLocalDpi xmlns:a14="http://schemas.microsoft.com/office/drawing/2010/main" val="0"/>
                        </a:ext>
                      </a:extLst>
                    </a:blip>
                    <a:stretch>
                      <a:fillRect/>
                    </a:stretch>
                  </pic:blipFill>
                  <pic:spPr>
                    <a:xfrm>
                      <a:off x="0" y="0"/>
                      <a:ext cx="5680960" cy="3193981"/>
                    </a:xfrm>
                    <a:prstGeom prst="rect">
                      <a:avLst/>
                    </a:prstGeom>
                  </pic:spPr>
                </pic:pic>
              </a:graphicData>
            </a:graphic>
          </wp:inline>
        </w:drawing>
      </w:r>
    </w:p>
    <w:p w14:paraId="385DC6E4" w14:textId="4E335880" w:rsidR="006D6D0D" w:rsidRPr="006D6D0D" w:rsidRDefault="0063785B" w:rsidP="006D6D0D">
      <w:pPr>
        <w:pStyle w:val="Legenda"/>
        <w:jc w:val="center"/>
      </w:pPr>
      <w:bookmarkStart w:id="153" w:name="_Toc511124820"/>
      <w:r>
        <w:t xml:space="preserve">Figura </w:t>
      </w:r>
      <w:fldSimple w:instr=" SEQ Figura \* ARABIC ">
        <w:r w:rsidR="006F713A">
          <w:rPr>
            <w:noProof/>
          </w:rPr>
          <w:t>60</w:t>
        </w:r>
      </w:fldSimple>
      <w:r>
        <w:t xml:space="preserve"> - Modo de operação Automático</w:t>
      </w:r>
      <w:bookmarkEnd w:id="153"/>
    </w:p>
    <w:p w14:paraId="5053D607" w14:textId="77777777" w:rsidR="000B124F" w:rsidRDefault="000B124F" w:rsidP="00280B1C"/>
    <w:p w14:paraId="4943AC48" w14:textId="53EE2B53" w:rsidR="005B7277" w:rsidRDefault="0063785B" w:rsidP="00280B1C">
      <w:r w:rsidRPr="0050469D">
        <w:lastRenderedPageBreak/>
        <w:t xml:space="preserve">No modo de operação Manual é possível o utilizador efetuar movimentos curtos (entre 0.1 e 10) e singulares nos eixos, e fazer </w:t>
      </w:r>
      <w:r w:rsidRPr="0050469D">
        <w:rPr>
          <w:i/>
        </w:rPr>
        <w:t>Homing</w:t>
      </w:r>
      <w:r w:rsidRPr="0050469D">
        <w:t xml:space="preserve"> aos mesmos (enviá-los </w:t>
      </w:r>
      <w:r w:rsidR="006D6D0D" w:rsidRPr="0050469D">
        <w:t>para uma posição de segurança).</w:t>
      </w:r>
    </w:p>
    <w:p w14:paraId="4598D1DB" w14:textId="77777777" w:rsidR="003C18DE" w:rsidRDefault="003C18DE" w:rsidP="003C18DE">
      <w:pPr>
        <w:keepNext/>
        <w:jc w:val="center"/>
      </w:pPr>
      <w:r>
        <w:rPr>
          <w:noProof/>
          <w:lang w:eastAsia="pt-PT"/>
        </w:rPr>
        <w:drawing>
          <wp:inline distT="0" distB="0" distL="0" distR="0" wp14:anchorId="3BAB484B" wp14:editId="7202F556">
            <wp:extent cx="5745480" cy="3230255"/>
            <wp:effectExtent l="0" t="0" r="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2.PNG"/>
                    <pic:cNvPicPr/>
                  </pic:nvPicPr>
                  <pic:blipFill>
                    <a:blip r:embed="rId83">
                      <a:extLst>
                        <a:ext uri="{28A0092B-C50C-407E-A947-70E740481C1C}">
                          <a14:useLocalDpi xmlns:a14="http://schemas.microsoft.com/office/drawing/2010/main" val="0"/>
                        </a:ext>
                      </a:extLst>
                    </a:blip>
                    <a:stretch>
                      <a:fillRect/>
                    </a:stretch>
                  </pic:blipFill>
                  <pic:spPr>
                    <a:xfrm>
                      <a:off x="0" y="0"/>
                      <a:ext cx="5745480" cy="3230255"/>
                    </a:xfrm>
                    <a:prstGeom prst="rect">
                      <a:avLst/>
                    </a:prstGeom>
                  </pic:spPr>
                </pic:pic>
              </a:graphicData>
            </a:graphic>
          </wp:inline>
        </w:drawing>
      </w:r>
    </w:p>
    <w:p w14:paraId="7300F906" w14:textId="52D5CC0C" w:rsidR="003C18DE" w:rsidRDefault="003C18DE" w:rsidP="003C18DE">
      <w:pPr>
        <w:pStyle w:val="Legenda"/>
        <w:jc w:val="center"/>
      </w:pPr>
      <w:bookmarkStart w:id="154" w:name="_Toc511124821"/>
      <w:r>
        <w:t xml:space="preserve">Figura </w:t>
      </w:r>
      <w:fldSimple w:instr=" SEQ Figura \* ARABIC ">
        <w:r w:rsidR="006F713A">
          <w:rPr>
            <w:noProof/>
          </w:rPr>
          <w:t>61</w:t>
        </w:r>
      </w:fldSimple>
      <w:r>
        <w:t xml:space="preserve"> - Modo de Operação Manual</w:t>
      </w:r>
      <w:bookmarkEnd w:id="154"/>
    </w:p>
    <w:p w14:paraId="72B54F12" w14:textId="77777777" w:rsidR="003C18DE" w:rsidRPr="003C18DE" w:rsidRDefault="003C18DE" w:rsidP="003C18DE"/>
    <w:p w14:paraId="14A92802" w14:textId="62A9A7BB" w:rsidR="00D51F95" w:rsidRDefault="005B7277" w:rsidP="00280B1C">
      <w:r w:rsidRPr="0050469D">
        <w:t>No modo de operação MDI o utilizador pode inserir um comando em código G através de um teclado virt</w:t>
      </w:r>
      <w:r w:rsidR="006D6D0D" w:rsidRPr="0050469D">
        <w:t xml:space="preserve">ual e executar no equipamento. </w:t>
      </w:r>
      <w:r w:rsidR="00E37EA4" w:rsidRPr="0050469D">
        <w:t>O teclado virtual disponibiliza apenas um conjunto de teclas fixas com as quais se pode construir comandos em código G para o equipamento interpretar.</w:t>
      </w:r>
      <w:r w:rsidR="00E37EA4">
        <w:t xml:space="preserve">  </w:t>
      </w:r>
    </w:p>
    <w:p w14:paraId="222D055A" w14:textId="77777777" w:rsidR="003C18DE" w:rsidRDefault="003C18DE" w:rsidP="003C18DE">
      <w:pPr>
        <w:keepNext/>
      </w:pPr>
      <w:r>
        <w:rPr>
          <w:noProof/>
          <w:lang w:eastAsia="pt-PT"/>
        </w:rPr>
        <w:lastRenderedPageBreak/>
        <w:drawing>
          <wp:inline distT="0" distB="0" distL="0" distR="0" wp14:anchorId="49F80056" wp14:editId="4D546E27">
            <wp:extent cx="5745480" cy="3230255"/>
            <wp:effectExtent l="0" t="0" r="0"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3.PNG"/>
                    <pic:cNvPicPr/>
                  </pic:nvPicPr>
                  <pic:blipFill>
                    <a:blip r:embed="rId84">
                      <a:extLst>
                        <a:ext uri="{28A0092B-C50C-407E-A947-70E740481C1C}">
                          <a14:useLocalDpi xmlns:a14="http://schemas.microsoft.com/office/drawing/2010/main" val="0"/>
                        </a:ext>
                      </a:extLst>
                    </a:blip>
                    <a:stretch>
                      <a:fillRect/>
                    </a:stretch>
                  </pic:blipFill>
                  <pic:spPr>
                    <a:xfrm>
                      <a:off x="0" y="0"/>
                      <a:ext cx="5745480" cy="3230255"/>
                    </a:xfrm>
                    <a:prstGeom prst="rect">
                      <a:avLst/>
                    </a:prstGeom>
                  </pic:spPr>
                </pic:pic>
              </a:graphicData>
            </a:graphic>
          </wp:inline>
        </w:drawing>
      </w:r>
    </w:p>
    <w:p w14:paraId="72129641" w14:textId="53B66EC8" w:rsidR="003C18DE" w:rsidRDefault="003C18DE" w:rsidP="003C18DE">
      <w:pPr>
        <w:pStyle w:val="Legenda"/>
        <w:jc w:val="center"/>
      </w:pPr>
      <w:bookmarkStart w:id="155" w:name="_Toc511124822"/>
      <w:r>
        <w:t xml:space="preserve">Figura </w:t>
      </w:r>
      <w:fldSimple w:instr=" SEQ Figura \* ARABIC ">
        <w:r w:rsidR="006F713A">
          <w:rPr>
            <w:noProof/>
          </w:rPr>
          <w:t>62</w:t>
        </w:r>
      </w:fldSimple>
      <w:r>
        <w:t xml:space="preserve"> - Modo de Operação MDI</w:t>
      </w:r>
      <w:bookmarkEnd w:id="155"/>
    </w:p>
    <w:p w14:paraId="61984941" w14:textId="77777777" w:rsidR="003C18DE" w:rsidRDefault="003C18DE" w:rsidP="00874DAC">
      <w:pPr>
        <w:keepNext/>
        <w:jc w:val="center"/>
      </w:pPr>
      <w:r>
        <w:rPr>
          <w:noProof/>
          <w:lang w:eastAsia="pt-PT"/>
        </w:rPr>
        <w:drawing>
          <wp:inline distT="0" distB="0" distL="0" distR="0" wp14:anchorId="6FBA9C6C" wp14:editId="5DAF0A8A">
            <wp:extent cx="5302324" cy="3830320"/>
            <wp:effectExtent l="19050" t="1905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4.PNG"/>
                    <pic:cNvPicPr/>
                  </pic:nvPicPr>
                  <pic:blipFill>
                    <a:blip r:embed="rId85">
                      <a:extLst>
                        <a:ext uri="{28A0092B-C50C-407E-A947-70E740481C1C}">
                          <a14:useLocalDpi xmlns:a14="http://schemas.microsoft.com/office/drawing/2010/main" val="0"/>
                        </a:ext>
                      </a:extLst>
                    </a:blip>
                    <a:stretch>
                      <a:fillRect/>
                    </a:stretch>
                  </pic:blipFill>
                  <pic:spPr>
                    <a:xfrm>
                      <a:off x="0" y="0"/>
                      <a:ext cx="5302324" cy="3830320"/>
                    </a:xfrm>
                    <a:prstGeom prst="rect">
                      <a:avLst/>
                    </a:prstGeom>
                    <a:ln>
                      <a:solidFill>
                        <a:schemeClr val="tx1"/>
                      </a:solidFill>
                    </a:ln>
                    <a:effectLst/>
                  </pic:spPr>
                </pic:pic>
              </a:graphicData>
            </a:graphic>
          </wp:inline>
        </w:drawing>
      </w:r>
    </w:p>
    <w:p w14:paraId="7A6E5DDD" w14:textId="65BC2896" w:rsidR="003C18DE" w:rsidRPr="003C18DE" w:rsidRDefault="003C18DE" w:rsidP="003C18DE">
      <w:pPr>
        <w:pStyle w:val="Legenda"/>
        <w:jc w:val="center"/>
      </w:pPr>
      <w:bookmarkStart w:id="156" w:name="_Toc511124823"/>
      <w:r>
        <w:t xml:space="preserve">Figura </w:t>
      </w:r>
      <w:fldSimple w:instr=" SEQ Figura \* ARABIC ">
        <w:r w:rsidR="006F713A">
          <w:rPr>
            <w:noProof/>
          </w:rPr>
          <w:t>63</w:t>
        </w:r>
      </w:fldSimple>
      <w:r>
        <w:t xml:space="preserve"> - Teclado virtual para inserção de linha no modo MDI</w:t>
      </w:r>
      <w:bookmarkEnd w:id="156"/>
    </w:p>
    <w:p w14:paraId="1BF04231" w14:textId="6F648C95" w:rsidR="00C26133" w:rsidRDefault="00D51F95" w:rsidP="0063785B">
      <w:r w:rsidRPr="0050469D">
        <w:t>No grupo inferior, o utilizador pode efetuar alterações de parâmetros em tempo real durante a execução do processo de impress</w:t>
      </w:r>
      <w:r w:rsidR="00C26133" w:rsidRPr="0050469D">
        <w:t xml:space="preserve">ão. Estes parâmetros incluem temperaturas da </w:t>
      </w:r>
      <w:r w:rsidR="00C26133" w:rsidRPr="0050469D">
        <w:lastRenderedPageBreak/>
        <w:t>câmara, do tabuleiro, do extrusor, ligar sistemas de aquecimento da câmara, do tabuleiro, do extrusor, ligar insuflação de ar da câmara, alterar velocidades de extrusão do polímero, da fibra, entre outros.</w:t>
      </w:r>
      <w:r w:rsidR="00E37EA4" w:rsidRPr="0050469D">
        <w:t xml:space="preserve"> Ver figuras anteriores para visualizar parâmetros respetivos ao sistema de aquecimento, á insuflação de ar e ás velocidades, e ver figuras seguintes para outros parâmetros e para desligar partes do equipamento.</w:t>
      </w:r>
    </w:p>
    <w:p w14:paraId="50C6A616" w14:textId="77777777" w:rsidR="00E37EA4" w:rsidRDefault="00E37EA4" w:rsidP="00E37EA4">
      <w:pPr>
        <w:keepNext/>
      </w:pPr>
      <w:r>
        <w:rPr>
          <w:noProof/>
          <w:lang w:eastAsia="pt-PT"/>
        </w:rPr>
        <w:drawing>
          <wp:inline distT="0" distB="0" distL="0" distR="0" wp14:anchorId="1340DD92" wp14:editId="1FC926C8">
            <wp:extent cx="5745480" cy="3230255"/>
            <wp:effectExtent l="0" t="0" r="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5.PNG"/>
                    <pic:cNvPicPr/>
                  </pic:nvPicPr>
                  <pic:blipFill>
                    <a:blip r:embed="rId86">
                      <a:extLst>
                        <a:ext uri="{28A0092B-C50C-407E-A947-70E740481C1C}">
                          <a14:useLocalDpi xmlns:a14="http://schemas.microsoft.com/office/drawing/2010/main" val="0"/>
                        </a:ext>
                      </a:extLst>
                    </a:blip>
                    <a:stretch>
                      <a:fillRect/>
                    </a:stretch>
                  </pic:blipFill>
                  <pic:spPr>
                    <a:xfrm>
                      <a:off x="0" y="0"/>
                      <a:ext cx="5745480" cy="3230255"/>
                    </a:xfrm>
                    <a:prstGeom prst="rect">
                      <a:avLst/>
                    </a:prstGeom>
                  </pic:spPr>
                </pic:pic>
              </a:graphicData>
            </a:graphic>
          </wp:inline>
        </w:drawing>
      </w:r>
    </w:p>
    <w:p w14:paraId="2273EB99" w14:textId="24949720" w:rsidR="00E37EA4" w:rsidRDefault="00E37EA4" w:rsidP="00E37EA4">
      <w:pPr>
        <w:pStyle w:val="Legenda"/>
        <w:jc w:val="center"/>
      </w:pPr>
      <w:bookmarkStart w:id="157" w:name="_Toc511124824"/>
      <w:r>
        <w:t xml:space="preserve">Figura </w:t>
      </w:r>
      <w:fldSimple w:instr=" SEQ Figura \* ARABIC ">
        <w:r w:rsidR="006F713A">
          <w:rPr>
            <w:noProof/>
          </w:rPr>
          <w:t>64</w:t>
        </w:r>
      </w:fldSimple>
      <w:r>
        <w:t xml:space="preserve"> - Ajuste de Mesa e Iluminação da Câmara</w:t>
      </w:r>
      <w:bookmarkEnd w:id="157"/>
    </w:p>
    <w:p w14:paraId="50F70109" w14:textId="1F1CB4A2" w:rsidR="00E37EA4" w:rsidRDefault="00E37EA4" w:rsidP="00E37EA4"/>
    <w:p w14:paraId="5D6DD46B" w14:textId="77777777" w:rsidR="00E37EA4" w:rsidRDefault="00E37EA4" w:rsidP="00E37EA4">
      <w:pPr>
        <w:keepNext/>
      </w:pPr>
      <w:r>
        <w:rPr>
          <w:noProof/>
          <w:lang w:eastAsia="pt-PT"/>
        </w:rPr>
        <w:lastRenderedPageBreak/>
        <w:drawing>
          <wp:inline distT="0" distB="0" distL="0" distR="0" wp14:anchorId="36555CBD" wp14:editId="18754B6F">
            <wp:extent cx="5745480" cy="3230255"/>
            <wp:effectExtent l="0" t="0" r="0" b="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6.PNG"/>
                    <pic:cNvPicPr/>
                  </pic:nvPicPr>
                  <pic:blipFill>
                    <a:blip r:embed="rId87">
                      <a:extLst>
                        <a:ext uri="{28A0092B-C50C-407E-A947-70E740481C1C}">
                          <a14:useLocalDpi xmlns:a14="http://schemas.microsoft.com/office/drawing/2010/main" val="0"/>
                        </a:ext>
                      </a:extLst>
                    </a:blip>
                    <a:stretch>
                      <a:fillRect/>
                    </a:stretch>
                  </pic:blipFill>
                  <pic:spPr>
                    <a:xfrm>
                      <a:off x="0" y="0"/>
                      <a:ext cx="5745480" cy="3230255"/>
                    </a:xfrm>
                    <a:prstGeom prst="rect">
                      <a:avLst/>
                    </a:prstGeom>
                  </pic:spPr>
                </pic:pic>
              </a:graphicData>
            </a:graphic>
          </wp:inline>
        </w:drawing>
      </w:r>
    </w:p>
    <w:p w14:paraId="2B4A6D17" w14:textId="17C0FEBD" w:rsidR="00E37EA4" w:rsidRDefault="00E37EA4" w:rsidP="00E37EA4">
      <w:pPr>
        <w:pStyle w:val="Legenda"/>
        <w:jc w:val="center"/>
      </w:pPr>
      <w:bookmarkStart w:id="158" w:name="_Toc511124825"/>
      <w:r>
        <w:t xml:space="preserve">Figura </w:t>
      </w:r>
      <w:fldSimple w:instr=" SEQ Figura \* ARABIC ">
        <w:r w:rsidR="006F713A">
          <w:rPr>
            <w:noProof/>
          </w:rPr>
          <w:t>65</w:t>
        </w:r>
      </w:fldSimple>
      <w:r>
        <w:t xml:space="preserve"> - Desligar partes do equipamento</w:t>
      </w:r>
      <w:bookmarkEnd w:id="158"/>
    </w:p>
    <w:p w14:paraId="1DB9621E" w14:textId="0CE1F8D3" w:rsidR="00E37EA4" w:rsidRDefault="00E37EA4" w:rsidP="00E37EA4"/>
    <w:p w14:paraId="4429088C" w14:textId="1801124D" w:rsidR="002A0844" w:rsidRPr="0050469D" w:rsidRDefault="002A0844" w:rsidP="002A0844">
      <w:r w:rsidRPr="0050469D">
        <w:t>Além das funcionalidades anteriormente descritas, o utilizador possui ainda um botão de “Histórico” que permite visualizar o histórico de execuções de ficheiros de código G, assim como alguma informação acerca das mesmas (temperaturas médias, máximas, etc).</w:t>
      </w:r>
    </w:p>
    <w:p w14:paraId="7539C430" w14:textId="28C473E1" w:rsidR="002A0844" w:rsidRDefault="002A0844" w:rsidP="002A0844">
      <w:r w:rsidRPr="0050469D">
        <w:t>Ao clicar no botão “Histórico”, o utilizador irá ver disponibilizada a tabela da figura seguinte.</w:t>
      </w:r>
    </w:p>
    <w:p w14:paraId="442863C4" w14:textId="77777777" w:rsidR="002A0844" w:rsidRDefault="002A0844" w:rsidP="002A0844">
      <w:pPr>
        <w:keepNext/>
      </w:pPr>
      <w:r>
        <w:rPr>
          <w:noProof/>
          <w:lang w:eastAsia="pt-PT"/>
        </w:rPr>
        <w:lastRenderedPageBreak/>
        <w:drawing>
          <wp:inline distT="0" distB="0" distL="0" distR="0" wp14:anchorId="1E9A611B" wp14:editId="496DE912">
            <wp:extent cx="5745480" cy="3104635"/>
            <wp:effectExtent l="0" t="0" r="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hmi2.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745480" cy="3104635"/>
                    </a:xfrm>
                    <a:prstGeom prst="rect">
                      <a:avLst/>
                    </a:prstGeom>
                  </pic:spPr>
                </pic:pic>
              </a:graphicData>
            </a:graphic>
          </wp:inline>
        </w:drawing>
      </w:r>
    </w:p>
    <w:p w14:paraId="5C8839A2" w14:textId="21119BA4" w:rsidR="002A0844" w:rsidRDefault="002A0844" w:rsidP="002A0844">
      <w:pPr>
        <w:pStyle w:val="Legenda"/>
        <w:jc w:val="center"/>
      </w:pPr>
      <w:bookmarkStart w:id="159" w:name="_Toc511124826"/>
      <w:r>
        <w:t xml:space="preserve">Figura </w:t>
      </w:r>
      <w:fldSimple w:instr=" SEQ Figura \* ARABIC ">
        <w:r w:rsidR="006F713A">
          <w:rPr>
            <w:noProof/>
          </w:rPr>
          <w:t>66</w:t>
        </w:r>
      </w:fldSimple>
      <w:r>
        <w:t xml:space="preserve"> - HMI: tabela de execuções</w:t>
      </w:r>
      <w:bookmarkEnd w:id="159"/>
    </w:p>
    <w:p w14:paraId="5DF224FD" w14:textId="77777777" w:rsidR="00880019" w:rsidRDefault="00880019" w:rsidP="002A0844">
      <w:pPr>
        <w:rPr>
          <w:highlight w:val="yellow"/>
        </w:rPr>
      </w:pPr>
    </w:p>
    <w:p w14:paraId="7117D71D" w14:textId="7A3BA9E8" w:rsidR="002A0844" w:rsidRDefault="002A0844" w:rsidP="002A0844">
      <w:r w:rsidRPr="0050469D">
        <w:t>Nesta tabela constam as execuções de ficheiros de código G, com o nome do ficheiro, o início, fim, duração e ainda os detalhes. Se o utilizador clicar nos detalhes de uma execução, é disponibilizado um conjunto de informação, como as temperaturas mínimas, médias e máximas, assim como um gráfico de linhas com todas as temperaturas registadas durante o processo de execução do ficheiro (ver figura abaixo). Esta informação pode-se revelar particularmente importante visto ser possível visualizar várias temperaturas ao mesmo tempo permitindo assim encontrar padrões na variação das mesmas.</w:t>
      </w:r>
    </w:p>
    <w:p w14:paraId="3AA45684" w14:textId="77777777" w:rsidR="002A0844" w:rsidRDefault="002A0844" w:rsidP="002A0844"/>
    <w:p w14:paraId="4D97DDD8" w14:textId="77777777" w:rsidR="002A0844" w:rsidRDefault="002A0844" w:rsidP="002A0844">
      <w:pPr>
        <w:keepNext/>
      </w:pPr>
      <w:r>
        <w:rPr>
          <w:noProof/>
          <w:lang w:eastAsia="pt-PT"/>
        </w:rPr>
        <w:lastRenderedPageBreak/>
        <w:drawing>
          <wp:inline distT="0" distB="0" distL="0" distR="0" wp14:anchorId="4EE6D0D5" wp14:editId="2508C287">
            <wp:extent cx="5745480" cy="3104635"/>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hmi3.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745480" cy="3104635"/>
                    </a:xfrm>
                    <a:prstGeom prst="rect">
                      <a:avLst/>
                    </a:prstGeom>
                  </pic:spPr>
                </pic:pic>
              </a:graphicData>
            </a:graphic>
          </wp:inline>
        </w:drawing>
      </w:r>
    </w:p>
    <w:p w14:paraId="562683C8" w14:textId="69D00CF8" w:rsidR="002A0844" w:rsidRPr="00C26133" w:rsidRDefault="002A0844" w:rsidP="002A0844">
      <w:pPr>
        <w:pStyle w:val="Legenda"/>
        <w:jc w:val="center"/>
      </w:pPr>
      <w:bookmarkStart w:id="160" w:name="_Toc511124827"/>
      <w:r>
        <w:t xml:space="preserve">Figura </w:t>
      </w:r>
      <w:fldSimple w:instr=" SEQ Figura \* ARABIC ">
        <w:r w:rsidR="006F713A">
          <w:rPr>
            <w:noProof/>
          </w:rPr>
          <w:t>67</w:t>
        </w:r>
      </w:fldSimple>
      <w:r>
        <w:t xml:space="preserve"> - HMI: temperaturas de uma execução</w:t>
      </w:r>
      <w:bookmarkEnd w:id="160"/>
    </w:p>
    <w:p w14:paraId="54137A29" w14:textId="77777777" w:rsidR="002A0844" w:rsidRPr="00E37EA4" w:rsidRDefault="002A0844" w:rsidP="00E37EA4"/>
    <w:p w14:paraId="231B172B" w14:textId="77777777" w:rsidR="00C26133" w:rsidRPr="0063785B" w:rsidRDefault="00C26133" w:rsidP="0063785B"/>
    <w:p w14:paraId="672BE75E" w14:textId="77777777" w:rsidR="0094575C" w:rsidRDefault="0094575C">
      <w:pPr>
        <w:rPr>
          <w:smallCaps/>
          <w:sz w:val="28"/>
          <w:szCs w:val="28"/>
        </w:rPr>
      </w:pPr>
      <w:r>
        <w:br w:type="page"/>
      </w:r>
    </w:p>
    <w:p w14:paraId="7425743D" w14:textId="2C417B82" w:rsidR="00D162D6" w:rsidRDefault="00ED1019" w:rsidP="001349AC">
      <w:pPr>
        <w:pStyle w:val="Cabealho2"/>
        <w:ind w:firstLine="708"/>
      </w:pPr>
      <w:bookmarkStart w:id="161" w:name="_Toc511124567"/>
      <w:r>
        <w:lastRenderedPageBreak/>
        <w:t>4.</w:t>
      </w:r>
      <w:r w:rsidR="00E95509">
        <w:t>5</w:t>
      </w:r>
      <w:r>
        <w:t xml:space="preserve"> Resultados Obtidos</w:t>
      </w:r>
      <w:bookmarkEnd w:id="161"/>
    </w:p>
    <w:p w14:paraId="2AD0857B" w14:textId="1A92E86E" w:rsidR="009F0F85" w:rsidRPr="0050469D" w:rsidRDefault="00F5389E" w:rsidP="00F5389E">
      <w:r w:rsidRPr="0050469D">
        <w:t>Este capítulo</w:t>
      </w:r>
      <w:r w:rsidR="007A58D0" w:rsidRPr="0050469D">
        <w:t xml:space="preserve"> </w:t>
      </w:r>
      <w:r w:rsidR="005F7AA4" w:rsidRPr="0050469D">
        <w:t>tem como objetivo</w:t>
      </w:r>
      <w:r w:rsidRPr="0050469D">
        <w:t xml:space="preserve"> demonstrar e dissertar</w:t>
      </w:r>
      <w:r w:rsidR="005F7AA4" w:rsidRPr="0050469D">
        <w:t xml:space="preserve"> </w:t>
      </w:r>
      <w:r w:rsidRPr="0050469D">
        <w:t>sobre os resultado</w:t>
      </w:r>
      <w:r w:rsidR="007A58D0" w:rsidRPr="0050469D">
        <w:t xml:space="preserve">s que foram obtidos com o </w:t>
      </w:r>
      <w:r w:rsidR="005F7AA4" w:rsidRPr="0050469D">
        <w:t>projeto</w:t>
      </w:r>
      <w:r w:rsidR="007A58D0" w:rsidRPr="0050469D">
        <w:t xml:space="preserve"> e ainda estabele</w:t>
      </w:r>
      <w:r w:rsidR="005F7AA4" w:rsidRPr="0050469D">
        <w:t xml:space="preserve">cer termos de comparação com </w:t>
      </w:r>
      <w:r w:rsidR="007A58D0" w:rsidRPr="0050469D">
        <w:t>objeti</w:t>
      </w:r>
      <w:r w:rsidR="005F7AA4" w:rsidRPr="0050469D">
        <w:t xml:space="preserve">vos definidos, assim como com </w:t>
      </w:r>
      <w:r w:rsidR="007A58D0" w:rsidRPr="0050469D">
        <w:t xml:space="preserve">requisitos levantados </w:t>
      </w:r>
      <w:r w:rsidR="005F7AA4" w:rsidRPr="0050469D">
        <w:t>em cooperação com</w:t>
      </w:r>
      <w:r w:rsidR="007A58D0" w:rsidRPr="0050469D">
        <w:t xml:space="preserve"> os potenciais utilizadores.</w:t>
      </w:r>
    </w:p>
    <w:p w14:paraId="46B5261B" w14:textId="1BE8B338" w:rsidR="00946D12" w:rsidRPr="0050469D" w:rsidRDefault="007A58D0" w:rsidP="00F5389E">
      <w:r w:rsidRPr="0050469D">
        <w:t xml:space="preserve">O sistema desenvolvido consiste fundamentalmente numa interface web suportada por uma camada de </w:t>
      </w:r>
      <w:r w:rsidRPr="0050469D">
        <w:rPr>
          <w:i/>
        </w:rPr>
        <w:t>backend</w:t>
      </w:r>
      <w:r w:rsidRPr="0050469D">
        <w:t xml:space="preserve"> que por sua vez estabelece e gere a comunicação com a camada de automaç</w:t>
      </w:r>
      <w:r w:rsidR="009A5C93" w:rsidRPr="0050469D">
        <w:t>ão, e como tal, tornou-se essencial pa</w:t>
      </w:r>
      <w:r w:rsidR="009D49EC" w:rsidRPr="0050469D">
        <w:t>ra fechar o ciclo deste projeto</w:t>
      </w:r>
      <w:r w:rsidR="009A5C93" w:rsidRPr="0050469D">
        <w:t xml:space="preserve"> realizar</w:t>
      </w:r>
      <w:r w:rsidR="001E6F9F" w:rsidRPr="0050469D">
        <w:t xml:space="preserve"> teste</w:t>
      </w:r>
      <w:r w:rsidR="00946D12" w:rsidRPr="0050469D">
        <w:t>s</w:t>
      </w:r>
      <w:r w:rsidR="001E6F9F" w:rsidRPr="0050469D">
        <w:t xml:space="preserve"> </w:t>
      </w:r>
      <w:r w:rsidR="00946D12" w:rsidRPr="0050469D">
        <w:t>á HMI desenvolvida estando esta conectada</w:t>
      </w:r>
      <w:r w:rsidR="003934C2" w:rsidRPr="0050469D">
        <w:t xml:space="preserve"> ao</w:t>
      </w:r>
      <w:r w:rsidR="009A5C93" w:rsidRPr="0050469D">
        <w:t xml:space="preserve"> equipamento de fabrico aditivo final</w:t>
      </w:r>
      <w:r w:rsidR="00946D12" w:rsidRPr="0050469D">
        <w:t xml:space="preserve">. Estes testes foram possíveis de executar com o grupo de quatro </w:t>
      </w:r>
      <w:r w:rsidR="00F122E7" w:rsidRPr="0050469D">
        <w:t>u</w:t>
      </w:r>
      <w:r w:rsidR="003904B0" w:rsidRPr="0050469D">
        <w:t xml:space="preserve">tilizadores que participaram nos </w:t>
      </w:r>
      <w:r w:rsidR="00F122E7" w:rsidRPr="0050469D">
        <w:t>inquéritos de validação da interface</w:t>
      </w:r>
      <w:r w:rsidR="003904B0" w:rsidRPr="0050469D">
        <w:t>, descritos no capítulo 4.2, no entanto</w:t>
      </w:r>
      <w:r w:rsidR="00946D12" w:rsidRPr="0050469D">
        <w:t xml:space="preserve"> dado que a impressão de peças tem um custo adjace</w:t>
      </w:r>
      <w:r w:rsidR="003904B0" w:rsidRPr="0050469D">
        <w:t xml:space="preserve">nte ao material que é utilizado, </w:t>
      </w:r>
      <w:r w:rsidR="00F122E7" w:rsidRPr="0050469D">
        <w:t>apenas foi possível concretizar a impressão de uma peça, no teste realizado com o uti</w:t>
      </w:r>
      <w:r w:rsidR="003904B0" w:rsidRPr="0050469D">
        <w:t>lizador 2. Nos restantes testes</w:t>
      </w:r>
      <w:r w:rsidR="00F122E7" w:rsidRPr="0050469D">
        <w:t xml:space="preserve"> o mesmo procedimento foi realizado com a </w:t>
      </w:r>
      <w:r w:rsidR="003A7E5D" w:rsidRPr="0050469D">
        <w:t xml:space="preserve">única diferença de que apesar dos eixos do equipamento fazerem os mesmos movimentos, </w:t>
      </w:r>
      <w:r w:rsidR="00F122E7" w:rsidRPr="0050469D">
        <w:t>as peças não eram impressas</w:t>
      </w:r>
      <w:r w:rsidR="003A7E5D" w:rsidRPr="0050469D">
        <w:t xml:space="preserve">. Essa diferença era </w:t>
      </w:r>
      <w:r w:rsidR="003904B0" w:rsidRPr="0050469D">
        <w:t xml:space="preserve">explícita através de </w:t>
      </w:r>
      <w:r w:rsidR="003A7E5D" w:rsidRPr="0050469D">
        <w:t xml:space="preserve">um atributo </w:t>
      </w:r>
      <w:r w:rsidR="003904B0" w:rsidRPr="0050469D">
        <w:t>n</w:t>
      </w:r>
      <w:r w:rsidR="003A7E5D" w:rsidRPr="0050469D">
        <w:t xml:space="preserve">o </w:t>
      </w:r>
      <w:r w:rsidR="003904B0" w:rsidRPr="0050469D">
        <w:t>conteúdo do</w:t>
      </w:r>
      <w:r w:rsidR="003A7E5D" w:rsidRPr="0050469D">
        <w:t xml:space="preserve"> código G e, portanto, na perspetiva da HMI a funcionalidade </w:t>
      </w:r>
      <w:r w:rsidR="003904B0" w:rsidRPr="0050469D">
        <w:t>seria</w:t>
      </w:r>
      <w:r w:rsidR="003A7E5D" w:rsidRPr="0050469D">
        <w:t xml:space="preserve"> exatamente a mesma porque apenas garantia o upload do ficheiro selecionado pelo utilizador e dava a ordem ao controlador para iniciar a sua execução.</w:t>
      </w:r>
    </w:p>
    <w:p w14:paraId="4221F6AE" w14:textId="60BAF7B1" w:rsidR="003934C2" w:rsidRPr="0050469D" w:rsidRDefault="003934C2" w:rsidP="00F5389E">
      <w:r w:rsidRPr="0050469D">
        <w:t xml:space="preserve">Dado que o equipamento ainda não se encontra finalizado do ponto de vista de automação, isto é, algumas das suas funcionalidades ainda não </w:t>
      </w:r>
      <w:r w:rsidR="00F122E7" w:rsidRPr="0050469D">
        <w:t>se encontram</w:t>
      </w:r>
      <w:r w:rsidRPr="0050469D">
        <w:t xml:space="preserve"> implementadas</w:t>
      </w:r>
      <w:r w:rsidR="00BF44E9" w:rsidRPr="0050469D">
        <w:t xml:space="preserve"> e em alguns casos há mesmo falta de instrumentos</w:t>
      </w:r>
      <w:r w:rsidR="00F122E7" w:rsidRPr="0050469D">
        <w:t>,</w:t>
      </w:r>
      <w:r w:rsidRPr="0050469D">
        <w:t xml:space="preserve"> tornou impossível o desenvolvimento das mesmas na HMI</w:t>
      </w:r>
      <w:r w:rsidR="00A8667D" w:rsidRPr="0050469D">
        <w:t xml:space="preserve"> (apesar de estar previsto vir a acontecer brevemente)</w:t>
      </w:r>
      <w:r w:rsidRPr="0050469D">
        <w:t xml:space="preserve">, no entanto </w:t>
      </w:r>
      <w:r w:rsidR="00A8667D" w:rsidRPr="0050469D">
        <w:t xml:space="preserve">o equipamento já permite executar </w:t>
      </w:r>
      <w:r w:rsidR="00C50B14" w:rsidRPr="0050469D">
        <w:t>algumas d</w:t>
      </w:r>
      <w:r w:rsidR="00A8667D" w:rsidRPr="0050469D">
        <w:t>as tarefas mais imp</w:t>
      </w:r>
      <w:r w:rsidR="00C50B14" w:rsidRPr="0050469D">
        <w:t>ortantes, sendo que uma delas é,</w:t>
      </w:r>
      <w:r w:rsidR="00A8667D" w:rsidRPr="0050469D">
        <w:t xml:space="preserve"> claramente, a execução de um ficheiro de código G e respetiva monitorização em tempo real.</w:t>
      </w:r>
    </w:p>
    <w:p w14:paraId="2847E472" w14:textId="253022D8" w:rsidR="007B5DA1" w:rsidRPr="0050469D" w:rsidRDefault="007B5DA1" w:rsidP="00F5389E">
      <w:r w:rsidRPr="0050469D">
        <w:t>Em relação aos sub-objetivos traçados para o projeto, aqueles que já se encontram implementados e em funcionamento são:</w:t>
      </w:r>
    </w:p>
    <w:p w14:paraId="42B57144" w14:textId="356F0825" w:rsidR="007B5DA1" w:rsidRPr="0050469D" w:rsidRDefault="007B5DA1" w:rsidP="007B5DA1">
      <w:pPr>
        <w:pStyle w:val="PargrafodaLista"/>
        <w:numPr>
          <w:ilvl w:val="0"/>
          <w:numId w:val="13"/>
        </w:numPr>
      </w:pPr>
      <w:r w:rsidRPr="0050469D">
        <w:t>Módulo de controlo básico do equipamento: ligar, desligar, pausar equipamento, parar equipamento, monitorizar posição dos eixos e estado geral do equipamento</w:t>
      </w:r>
    </w:p>
    <w:p w14:paraId="25F372AF" w14:textId="07DEFCBD" w:rsidR="007B5DA1" w:rsidRPr="0050469D" w:rsidRDefault="007B5DA1" w:rsidP="007B5DA1">
      <w:pPr>
        <w:pStyle w:val="PargrafodaLista"/>
        <w:numPr>
          <w:ilvl w:val="0"/>
          <w:numId w:val="13"/>
        </w:numPr>
      </w:pPr>
      <w:r w:rsidRPr="0050469D">
        <w:t>Modos de Operação: Manual e Automático</w:t>
      </w:r>
    </w:p>
    <w:p w14:paraId="1092A0D3" w14:textId="0DDAC26F" w:rsidR="007B5DA1" w:rsidRPr="0050469D" w:rsidRDefault="007B5DA1" w:rsidP="007B5DA1">
      <w:pPr>
        <w:pStyle w:val="PargrafodaLista"/>
        <w:numPr>
          <w:ilvl w:val="0"/>
          <w:numId w:val="13"/>
        </w:numPr>
      </w:pPr>
      <w:r w:rsidRPr="0050469D">
        <w:t>Monitorização de parâmetros em tempo real: posições dos eixos X,Y,Z,B e C e temperaturas da câmara,</w:t>
      </w:r>
      <w:r w:rsidR="0072320F" w:rsidRPr="0050469D">
        <w:t xml:space="preserve"> do tabuleiro, do extrusor, </w:t>
      </w:r>
      <w:r w:rsidRPr="0050469D">
        <w:t>do quadro</w:t>
      </w:r>
      <w:r w:rsidR="0072320F" w:rsidRPr="0050469D">
        <w:t>, da cablagem, do ponto móvel e da água à entrada do chiller</w:t>
      </w:r>
    </w:p>
    <w:p w14:paraId="327D43D0" w14:textId="21769520" w:rsidR="007B5DA1" w:rsidRPr="0050469D" w:rsidRDefault="007B5DA1" w:rsidP="007B5DA1">
      <w:pPr>
        <w:pStyle w:val="PargrafodaLista"/>
        <w:numPr>
          <w:ilvl w:val="0"/>
          <w:numId w:val="13"/>
        </w:numPr>
      </w:pPr>
      <w:r w:rsidRPr="0050469D">
        <w:lastRenderedPageBreak/>
        <w:t>Importar remotamente e executar ficheiros de código G</w:t>
      </w:r>
    </w:p>
    <w:p w14:paraId="480D2C78" w14:textId="309528D9" w:rsidR="007B5DA1" w:rsidRPr="0050469D" w:rsidRDefault="007B5DA1" w:rsidP="007B5DA1">
      <w:pPr>
        <w:pStyle w:val="PargrafodaLista"/>
        <w:numPr>
          <w:ilvl w:val="0"/>
          <w:numId w:val="13"/>
        </w:numPr>
      </w:pPr>
      <w:r w:rsidRPr="0050469D">
        <w:t>Visualizar o código G a ser executado em tempo real</w:t>
      </w:r>
    </w:p>
    <w:p w14:paraId="70247FA2" w14:textId="2C354D36" w:rsidR="007B5DA1" w:rsidRPr="0050469D" w:rsidRDefault="007B5DA1" w:rsidP="007B5DA1">
      <w:pPr>
        <w:pStyle w:val="PargrafodaLista"/>
        <w:numPr>
          <w:ilvl w:val="0"/>
          <w:numId w:val="13"/>
        </w:numPr>
      </w:pPr>
      <w:r w:rsidRPr="0050469D">
        <w:t>Recolha e armazenamento de dados das impressões</w:t>
      </w:r>
    </w:p>
    <w:p w14:paraId="13DFE5AA" w14:textId="726C84B6" w:rsidR="007B5DA1" w:rsidRPr="0050469D" w:rsidRDefault="007B5DA1" w:rsidP="007B5DA1">
      <w:pPr>
        <w:pStyle w:val="PargrafodaLista"/>
        <w:numPr>
          <w:ilvl w:val="0"/>
          <w:numId w:val="13"/>
        </w:numPr>
      </w:pPr>
      <w:r w:rsidRPr="0050469D">
        <w:t>Visualização de histórico de impressões</w:t>
      </w:r>
    </w:p>
    <w:p w14:paraId="482C2D48" w14:textId="58966748" w:rsidR="007B5DA1" w:rsidRPr="0050469D" w:rsidRDefault="007B5DA1" w:rsidP="007B5DA1">
      <w:pPr>
        <w:pStyle w:val="PargrafodaLista"/>
        <w:numPr>
          <w:ilvl w:val="0"/>
          <w:numId w:val="13"/>
        </w:numPr>
      </w:pPr>
      <w:r w:rsidRPr="0050469D">
        <w:t>Visualização da peça em 3D através do código G (apenas possível em ficheiros que contêm 3 eixos)</w:t>
      </w:r>
    </w:p>
    <w:p w14:paraId="1D050974" w14:textId="71BB1C6F" w:rsidR="007B5DA1" w:rsidRDefault="00D4421E" w:rsidP="007B5DA1">
      <w:r w:rsidRPr="0050469D">
        <w:t>Já quanto ao levantamento de requisitos efetuado em conjunto com um grupo de potenciais utilizadores, o ponto de situação da HMI é o das duas figuras abaixo.</w:t>
      </w:r>
    </w:p>
    <w:p w14:paraId="73551A95" w14:textId="77777777" w:rsidR="00D4421E" w:rsidRDefault="00D4421E" w:rsidP="00D4421E">
      <w:pPr>
        <w:keepNext/>
      </w:pPr>
      <w:r>
        <w:rPr>
          <w:noProof/>
          <w:lang w:eastAsia="pt-PT"/>
        </w:rPr>
        <w:drawing>
          <wp:inline distT="0" distB="0" distL="0" distR="0" wp14:anchorId="0B0DBC45" wp14:editId="18C87A50">
            <wp:extent cx="5744409" cy="5093193"/>
            <wp:effectExtent l="0" t="0" r="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hmivsrequisitos1.PNG"/>
                    <pic:cNvPicPr/>
                  </pic:nvPicPr>
                  <pic:blipFill>
                    <a:blip r:embed="rId90">
                      <a:extLst>
                        <a:ext uri="{28A0092B-C50C-407E-A947-70E740481C1C}">
                          <a14:useLocalDpi xmlns:a14="http://schemas.microsoft.com/office/drawing/2010/main" val="0"/>
                        </a:ext>
                      </a:extLst>
                    </a:blip>
                    <a:stretch>
                      <a:fillRect/>
                    </a:stretch>
                  </pic:blipFill>
                  <pic:spPr>
                    <a:xfrm>
                      <a:off x="0" y="0"/>
                      <a:ext cx="5744409" cy="5093193"/>
                    </a:xfrm>
                    <a:prstGeom prst="rect">
                      <a:avLst/>
                    </a:prstGeom>
                  </pic:spPr>
                </pic:pic>
              </a:graphicData>
            </a:graphic>
          </wp:inline>
        </w:drawing>
      </w:r>
    </w:p>
    <w:p w14:paraId="323ECF6D" w14:textId="473AC6EB" w:rsidR="00D4421E" w:rsidRDefault="00D4421E" w:rsidP="00D4421E">
      <w:pPr>
        <w:pStyle w:val="Legenda"/>
        <w:jc w:val="center"/>
      </w:pPr>
      <w:bookmarkStart w:id="162" w:name="_Toc511124828"/>
      <w:r>
        <w:t xml:space="preserve">Figura </w:t>
      </w:r>
      <w:fldSimple w:instr=" SEQ Figura \* ARABIC ">
        <w:r w:rsidR="006F713A">
          <w:rPr>
            <w:noProof/>
          </w:rPr>
          <w:t>68</w:t>
        </w:r>
      </w:fldSimple>
      <w:r>
        <w:t xml:space="preserve"> - Requisitos implementados na HMI</w:t>
      </w:r>
      <w:bookmarkEnd w:id="162"/>
    </w:p>
    <w:p w14:paraId="647DA24A" w14:textId="77F63EDD" w:rsidR="00D4421E" w:rsidRDefault="00D4421E" w:rsidP="007B5DA1"/>
    <w:p w14:paraId="5E0E90C0" w14:textId="77777777" w:rsidR="00D4421E" w:rsidRDefault="00D4421E" w:rsidP="00D4421E">
      <w:pPr>
        <w:keepNext/>
      </w:pPr>
      <w:r>
        <w:rPr>
          <w:noProof/>
          <w:lang w:eastAsia="pt-PT"/>
        </w:rPr>
        <w:lastRenderedPageBreak/>
        <w:drawing>
          <wp:inline distT="0" distB="0" distL="0" distR="0" wp14:anchorId="484ECA40" wp14:editId="1E6A75FB">
            <wp:extent cx="5745480" cy="2769897"/>
            <wp:effectExtent l="0" t="0" r="0" b="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hmivsrequisitos2.PNG"/>
                    <pic:cNvPicPr/>
                  </pic:nvPicPr>
                  <pic:blipFill>
                    <a:blip r:embed="rId91">
                      <a:extLst>
                        <a:ext uri="{28A0092B-C50C-407E-A947-70E740481C1C}">
                          <a14:useLocalDpi xmlns:a14="http://schemas.microsoft.com/office/drawing/2010/main" val="0"/>
                        </a:ext>
                      </a:extLst>
                    </a:blip>
                    <a:stretch>
                      <a:fillRect/>
                    </a:stretch>
                  </pic:blipFill>
                  <pic:spPr>
                    <a:xfrm>
                      <a:off x="0" y="0"/>
                      <a:ext cx="5745480" cy="2769897"/>
                    </a:xfrm>
                    <a:prstGeom prst="rect">
                      <a:avLst/>
                    </a:prstGeom>
                  </pic:spPr>
                </pic:pic>
              </a:graphicData>
            </a:graphic>
          </wp:inline>
        </w:drawing>
      </w:r>
    </w:p>
    <w:p w14:paraId="3CD6961A" w14:textId="2BCADF8C" w:rsidR="00D4421E" w:rsidRDefault="00D4421E" w:rsidP="00D4421E">
      <w:pPr>
        <w:pStyle w:val="Legenda"/>
        <w:jc w:val="center"/>
      </w:pPr>
      <w:bookmarkStart w:id="163" w:name="_Toc511124829"/>
      <w:r>
        <w:t xml:space="preserve">Figura </w:t>
      </w:r>
      <w:fldSimple w:instr=" SEQ Figura \* ARABIC ">
        <w:r w:rsidR="006F713A">
          <w:rPr>
            <w:noProof/>
          </w:rPr>
          <w:t>69</w:t>
        </w:r>
      </w:fldSimple>
      <w:r>
        <w:t xml:space="preserve"> - Requisitos implementados na HMI</w:t>
      </w:r>
      <w:bookmarkEnd w:id="163"/>
    </w:p>
    <w:p w14:paraId="6CCE7AF8" w14:textId="1AE8D492" w:rsidR="00D4421E" w:rsidRDefault="00D4421E" w:rsidP="00D4421E"/>
    <w:p w14:paraId="712FA77F" w14:textId="176FDD73" w:rsidR="00D4421E" w:rsidRPr="0050469D" w:rsidRDefault="00DE1431" w:rsidP="00D4421E">
      <w:r w:rsidRPr="0050469D">
        <w:t xml:space="preserve">Considerando que os testes efetuados foram idênticos em termos de funcionalidades exploradas na HMI, apenas será descrito ao longo das páginas seguintes o teste realizado com o utilizador 2, que resultou na impressão de uma peça. Em relação a este, </w:t>
      </w:r>
      <w:r w:rsidR="0059123A" w:rsidRPr="0050469D">
        <w:t>a</w:t>
      </w:r>
      <w:r w:rsidR="00396087" w:rsidRPr="0050469D">
        <w:t xml:space="preserve"> peça a ser impressa correspondia a uma caixa aberta de um d</w:t>
      </w:r>
      <w:r w:rsidR="00261292" w:rsidRPr="0050469D">
        <w:t>os lados (ver imagem seguinte) e</w:t>
      </w:r>
      <w:r w:rsidR="006E797B" w:rsidRPr="0050469D">
        <w:t xml:space="preserve"> o</w:t>
      </w:r>
      <w:r w:rsidR="00261292" w:rsidRPr="0050469D">
        <w:t xml:space="preserve"> respetivo código G foi gerado pelo utilizador num software próprio para a geração de c</w:t>
      </w:r>
      <w:r w:rsidR="006E797B" w:rsidRPr="0050469D">
        <w:t>ódigo G a partir de imagens 3D (http://slic3r.org/).</w:t>
      </w:r>
    </w:p>
    <w:p w14:paraId="524E3181" w14:textId="77777777" w:rsidR="00396087" w:rsidRDefault="00396087" w:rsidP="00396087">
      <w:pPr>
        <w:keepNext/>
      </w:pPr>
      <w:r>
        <w:rPr>
          <w:noProof/>
          <w:lang w:eastAsia="pt-PT"/>
        </w:rPr>
        <w:lastRenderedPageBreak/>
        <w:drawing>
          <wp:inline distT="0" distB="0" distL="0" distR="0" wp14:anchorId="1E014125" wp14:editId="2EABE2CE">
            <wp:extent cx="5748046" cy="4267200"/>
            <wp:effectExtent l="0" t="0" r="0" b="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caixa.PNG"/>
                    <pic:cNvPicPr/>
                  </pic:nvPicPr>
                  <pic:blipFill>
                    <a:blip r:embed="rId92">
                      <a:extLst>
                        <a:ext uri="{28A0092B-C50C-407E-A947-70E740481C1C}">
                          <a14:useLocalDpi xmlns:a14="http://schemas.microsoft.com/office/drawing/2010/main" val="0"/>
                        </a:ext>
                      </a:extLst>
                    </a:blip>
                    <a:stretch>
                      <a:fillRect/>
                    </a:stretch>
                  </pic:blipFill>
                  <pic:spPr>
                    <a:xfrm>
                      <a:off x="0" y="0"/>
                      <a:ext cx="5754894" cy="4272284"/>
                    </a:xfrm>
                    <a:prstGeom prst="rect">
                      <a:avLst/>
                    </a:prstGeom>
                  </pic:spPr>
                </pic:pic>
              </a:graphicData>
            </a:graphic>
          </wp:inline>
        </w:drawing>
      </w:r>
    </w:p>
    <w:p w14:paraId="50CD3759" w14:textId="29C4C1EA" w:rsidR="00396087" w:rsidRDefault="00396087" w:rsidP="00396087">
      <w:pPr>
        <w:pStyle w:val="Legenda"/>
        <w:jc w:val="center"/>
      </w:pPr>
      <w:bookmarkStart w:id="164" w:name="_Toc511124830"/>
      <w:r>
        <w:t xml:space="preserve">Figura </w:t>
      </w:r>
      <w:fldSimple w:instr=" SEQ Figura \* ARABIC ">
        <w:r w:rsidR="006F713A">
          <w:rPr>
            <w:noProof/>
          </w:rPr>
          <w:t>70</w:t>
        </w:r>
      </w:fldSimple>
      <w:r>
        <w:t xml:space="preserve"> - Imagem 3D da peça gerada </w:t>
      </w:r>
      <w:r w:rsidR="004B050F">
        <w:t>no</w:t>
      </w:r>
      <w:r>
        <w:t xml:space="preserve"> software</w:t>
      </w:r>
      <w:r w:rsidR="009B6F2D">
        <w:t xml:space="preserve"> gerador de código G (http://slic3r.org)</w:t>
      </w:r>
      <w:bookmarkEnd w:id="164"/>
    </w:p>
    <w:p w14:paraId="3B13B006" w14:textId="62D0FA81" w:rsidR="00396087" w:rsidRDefault="00396087" w:rsidP="00D4421E"/>
    <w:p w14:paraId="062711CA" w14:textId="08B6592C" w:rsidR="004B050F" w:rsidRPr="0050469D" w:rsidRDefault="004B050F" w:rsidP="00D4421E">
      <w:r w:rsidRPr="0050469D">
        <w:t xml:space="preserve">Os passos necessários para a impressão da peça através da HMI eram simples, sendo que a partir do momento em que a HMI disponibiliza o estado do equipamento como “ON” é </w:t>
      </w:r>
      <w:r w:rsidR="009A3DF0" w:rsidRPr="0050469D">
        <w:t>sinal que</w:t>
      </w:r>
      <w:r w:rsidRPr="0050469D">
        <w:t xml:space="preserve"> tem a ligação com a solução de automação corretamente estabelecida, e </w:t>
      </w:r>
      <w:r w:rsidR="00381062" w:rsidRPr="0050469D">
        <w:t xml:space="preserve">a </w:t>
      </w:r>
      <w:r w:rsidRPr="0050469D">
        <w:t xml:space="preserve">partir desse momento bastou ao utilizador </w:t>
      </w:r>
      <w:r w:rsidR="00381062" w:rsidRPr="0050469D">
        <w:t>selecionar</w:t>
      </w:r>
      <w:r w:rsidRPr="0050469D">
        <w:t xml:space="preserve"> a tab “Automático”, seguido de “Escolher Ficheiro” que abr</w:t>
      </w:r>
      <w:r w:rsidR="005C21F3" w:rsidRPr="0050469D">
        <w:t>iu</w:t>
      </w:r>
      <w:r w:rsidRPr="0050469D">
        <w:t xml:space="preserve"> uma janela com o explorador do Windows, permitindo ao utilizador selecionar o ficheiro </w:t>
      </w:r>
      <w:r w:rsidR="005C21F3" w:rsidRPr="0050469D">
        <w:t>“box.nc”</w:t>
      </w:r>
      <w:r w:rsidRPr="0050469D">
        <w:t xml:space="preserve"> e clicar no botão verde “Iniciar”.</w:t>
      </w:r>
      <w:r w:rsidR="00381062" w:rsidRPr="0050469D">
        <w:t xml:space="preserve"> A partir desse momento </w:t>
      </w:r>
      <w:r w:rsidR="009A3DF0" w:rsidRPr="0050469D">
        <w:t>foi</w:t>
      </w:r>
      <w:r w:rsidR="00381062" w:rsidRPr="0050469D">
        <w:t xml:space="preserve"> dada a ordem de impressão ao Twincat juntamente com o ficheiro </w:t>
      </w:r>
      <w:r w:rsidR="009A3DF0" w:rsidRPr="0050469D">
        <w:t>respetivo</w:t>
      </w:r>
      <w:r w:rsidR="00381062" w:rsidRPr="0050469D">
        <w:t>.</w:t>
      </w:r>
    </w:p>
    <w:p w14:paraId="56879405" w14:textId="04E23114" w:rsidR="005C21F3" w:rsidRPr="00D4421E" w:rsidRDefault="005C21F3" w:rsidP="00D4421E">
      <w:r w:rsidRPr="0050469D">
        <w:t>Assim que a impressão da peça foi iniciada</w:t>
      </w:r>
      <w:r w:rsidR="008C2B5E" w:rsidRPr="0050469D">
        <w:t xml:space="preserve"> foi também disponibilizada ao utilizador informação relevante como </w:t>
      </w:r>
      <w:r w:rsidRPr="0050469D">
        <w:t xml:space="preserve">a posição dos eixos, as temperaturas e as linhas de código G </w:t>
      </w:r>
      <w:r w:rsidR="008C2B5E" w:rsidRPr="0050469D">
        <w:t xml:space="preserve">que </w:t>
      </w:r>
      <w:r w:rsidRPr="0050469D">
        <w:t>estavam a ser executadas</w:t>
      </w:r>
      <w:r w:rsidR="008C2B5E" w:rsidRPr="0050469D">
        <w:t xml:space="preserve">, de uma forma amigável e intuitiva </w:t>
      </w:r>
      <w:r w:rsidRPr="0050469D">
        <w:t>como é possível verificar na figura abaixo.</w:t>
      </w:r>
    </w:p>
    <w:p w14:paraId="056D5487" w14:textId="77777777" w:rsidR="00361C67" w:rsidRDefault="00361C67" w:rsidP="00361C67">
      <w:pPr>
        <w:keepNext/>
      </w:pPr>
      <w:r>
        <w:rPr>
          <w:noProof/>
          <w:lang w:eastAsia="pt-PT"/>
        </w:rPr>
        <w:lastRenderedPageBreak/>
        <w:drawing>
          <wp:inline distT="0" distB="0" distL="0" distR="0" wp14:anchorId="7D1E2CEA" wp14:editId="460ADFE0">
            <wp:extent cx="5745480" cy="3232150"/>
            <wp:effectExtent l="0" t="0" r="0" b="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20180308_123256.jp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745480" cy="3232150"/>
                    </a:xfrm>
                    <a:prstGeom prst="rect">
                      <a:avLst/>
                    </a:prstGeom>
                  </pic:spPr>
                </pic:pic>
              </a:graphicData>
            </a:graphic>
          </wp:inline>
        </w:drawing>
      </w:r>
    </w:p>
    <w:p w14:paraId="489EA828" w14:textId="5952B195" w:rsidR="003934C2" w:rsidRDefault="00361C67" w:rsidP="00361C67">
      <w:pPr>
        <w:pStyle w:val="Legenda"/>
        <w:jc w:val="center"/>
      </w:pPr>
      <w:bookmarkStart w:id="165" w:name="_Toc511124831"/>
      <w:r>
        <w:t xml:space="preserve">Figura </w:t>
      </w:r>
      <w:fldSimple w:instr=" SEQ Figura \* ARABIC ">
        <w:r w:rsidR="006F713A">
          <w:rPr>
            <w:noProof/>
          </w:rPr>
          <w:t>71</w:t>
        </w:r>
      </w:fldSimple>
      <w:r>
        <w:t xml:space="preserve"> - HMI a monitorizar impressão</w:t>
      </w:r>
      <w:r w:rsidR="00A54AD0">
        <w:t xml:space="preserve"> da peça</w:t>
      </w:r>
      <w:bookmarkEnd w:id="165"/>
    </w:p>
    <w:p w14:paraId="169DB6FE" w14:textId="08366BD1" w:rsidR="001349AC" w:rsidRDefault="001349AC">
      <w:pPr>
        <w:spacing w:after="200"/>
      </w:pPr>
    </w:p>
    <w:p w14:paraId="2AD2F82F" w14:textId="4CE92166" w:rsidR="00F638D9" w:rsidRDefault="00F638D9">
      <w:pPr>
        <w:spacing w:after="200"/>
      </w:pPr>
      <w:r w:rsidRPr="0050469D">
        <w:t>Na figura abaixo é possível verificar o processo de impressão numa fase ainda inicial, permitindo identificar as primeiras camadas da peça.</w:t>
      </w:r>
    </w:p>
    <w:p w14:paraId="6C892AC3" w14:textId="77777777" w:rsidR="00361C67" w:rsidRDefault="00361C67" w:rsidP="00361C67">
      <w:pPr>
        <w:keepNext/>
        <w:spacing w:after="200"/>
      </w:pPr>
      <w:r>
        <w:rPr>
          <w:noProof/>
          <w:lang w:eastAsia="pt-PT"/>
        </w:rPr>
        <w:drawing>
          <wp:inline distT="0" distB="0" distL="0" distR="0" wp14:anchorId="5ED1C86A" wp14:editId="674C9CCF">
            <wp:extent cx="5745480" cy="3232150"/>
            <wp:effectExtent l="0" t="0" r="0"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20180308_124744.jp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745480" cy="3232150"/>
                    </a:xfrm>
                    <a:prstGeom prst="rect">
                      <a:avLst/>
                    </a:prstGeom>
                  </pic:spPr>
                </pic:pic>
              </a:graphicData>
            </a:graphic>
          </wp:inline>
        </w:drawing>
      </w:r>
    </w:p>
    <w:p w14:paraId="41E1A93E" w14:textId="0311A6A7" w:rsidR="00361C67" w:rsidRDefault="00361C67" w:rsidP="00361C67">
      <w:pPr>
        <w:pStyle w:val="Legenda"/>
        <w:jc w:val="center"/>
      </w:pPr>
      <w:bookmarkStart w:id="166" w:name="_Toc511124832"/>
      <w:r>
        <w:t xml:space="preserve">Figura </w:t>
      </w:r>
      <w:fldSimple w:instr=" SEQ Figura \* ARABIC ">
        <w:r w:rsidR="006F713A">
          <w:rPr>
            <w:noProof/>
          </w:rPr>
          <w:t>72</w:t>
        </w:r>
      </w:fldSimple>
      <w:r>
        <w:t xml:space="preserve"> - Primeiras camadas da peça</w:t>
      </w:r>
      <w:bookmarkEnd w:id="166"/>
    </w:p>
    <w:p w14:paraId="0FF445E1" w14:textId="70A95EA8" w:rsidR="00361C67" w:rsidRDefault="00361C67" w:rsidP="00361C67"/>
    <w:p w14:paraId="5A532631" w14:textId="658F9195" w:rsidR="00361C67" w:rsidRDefault="003C359C" w:rsidP="00361C67">
      <w:r w:rsidRPr="0050469D">
        <w:lastRenderedPageBreak/>
        <w:t>O tempo necessário para a execução do processo de impressão de uma peça varia consoante a dimensão e número de camadas necessárias para a mesma. Sempre que a impressão termina, os eixos do equipamento recolhem para uma posição de segurança deixando a peça impressa no tabuleiro, tal como é possível ver na figura abaixo.</w:t>
      </w:r>
    </w:p>
    <w:p w14:paraId="4E47A44C" w14:textId="77777777" w:rsidR="00361C67" w:rsidRDefault="00361C67" w:rsidP="00361C67">
      <w:pPr>
        <w:keepNext/>
      </w:pPr>
      <w:r>
        <w:rPr>
          <w:noProof/>
          <w:lang w:eastAsia="pt-PT"/>
        </w:rPr>
        <w:drawing>
          <wp:inline distT="0" distB="0" distL="0" distR="0" wp14:anchorId="7C0EBB8A" wp14:editId="2B75021F">
            <wp:extent cx="5745480" cy="3231832"/>
            <wp:effectExtent l="0" t="0" r="0"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20180308_131101.jp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745480" cy="3231832"/>
                    </a:xfrm>
                    <a:prstGeom prst="rect">
                      <a:avLst/>
                    </a:prstGeom>
                  </pic:spPr>
                </pic:pic>
              </a:graphicData>
            </a:graphic>
          </wp:inline>
        </w:drawing>
      </w:r>
    </w:p>
    <w:p w14:paraId="7CAB2184" w14:textId="2D021194" w:rsidR="00361C67" w:rsidRDefault="00361C67" w:rsidP="00361C67">
      <w:pPr>
        <w:pStyle w:val="Legenda"/>
        <w:jc w:val="center"/>
      </w:pPr>
      <w:bookmarkStart w:id="167" w:name="_Toc511124833"/>
      <w:r>
        <w:t xml:space="preserve">Figura </w:t>
      </w:r>
      <w:fldSimple w:instr=" SEQ Figura \* ARABIC ">
        <w:r w:rsidR="006F713A">
          <w:rPr>
            <w:noProof/>
          </w:rPr>
          <w:t>73</w:t>
        </w:r>
      </w:fldSimple>
      <w:r>
        <w:t xml:space="preserve"> - Peça finalizada</w:t>
      </w:r>
      <w:bookmarkEnd w:id="167"/>
    </w:p>
    <w:p w14:paraId="780403B3" w14:textId="70B84AD6" w:rsidR="00406AF5" w:rsidRDefault="00406AF5" w:rsidP="00361C67"/>
    <w:p w14:paraId="3AB9CC19" w14:textId="5A1E1C2F" w:rsidR="00406AF5" w:rsidRDefault="00406AF5" w:rsidP="00406AF5">
      <w:r w:rsidRPr="0050469D">
        <w:t>A execução do ficheiro “box.nc” que continha o código G da peça e respetiva impressão da mesma demorou 49 minutos e 44 segundos, decorreu dentro do expectável e o resultado final pode ser visualizado nas figuras abaixo.</w:t>
      </w:r>
      <w:r>
        <w:t xml:space="preserve"> </w:t>
      </w:r>
    </w:p>
    <w:p w14:paraId="6378C676" w14:textId="77777777" w:rsidR="00361C67" w:rsidRDefault="00361C67" w:rsidP="00361C67">
      <w:pPr>
        <w:keepNext/>
      </w:pPr>
      <w:r>
        <w:rPr>
          <w:noProof/>
          <w:lang w:eastAsia="pt-PT"/>
        </w:rPr>
        <w:lastRenderedPageBreak/>
        <w:drawing>
          <wp:inline distT="0" distB="0" distL="0" distR="0" wp14:anchorId="1A800601" wp14:editId="61AA9AF6">
            <wp:extent cx="5745480" cy="3231832"/>
            <wp:effectExtent l="0" t="0" r="0"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20180308_131101.jp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745480" cy="3231832"/>
                    </a:xfrm>
                    <a:prstGeom prst="rect">
                      <a:avLst/>
                    </a:prstGeom>
                  </pic:spPr>
                </pic:pic>
              </a:graphicData>
            </a:graphic>
          </wp:inline>
        </w:drawing>
      </w:r>
    </w:p>
    <w:p w14:paraId="28522753" w14:textId="2CDA5DE0" w:rsidR="00361C67" w:rsidRDefault="00361C67" w:rsidP="00361C67">
      <w:pPr>
        <w:pStyle w:val="Legenda"/>
        <w:jc w:val="center"/>
      </w:pPr>
      <w:bookmarkStart w:id="168" w:name="_Toc511124834"/>
      <w:r>
        <w:t xml:space="preserve">Figura </w:t>
      </w:r>
      <w:fldSimple w:instr=" SEQ Figura \* ARABIC ">
        <w:r w:rsidR="006F713A">
          <w:rPr>
            <w:noProof/>
          </w:rPr>
          <w:t>74</w:t>
        </w:r>
      </w:fldSimple>
      <w:r>
        <w:t xml:space="preserve"> - Peça finalizada e ainda no tabuleiro de impressão</w:t>
      </w:r>
      <w:bookmarkEnd w:id="168"/>
    </w:p>
    <w:p w14:paraId="686E1F1A" w14:textId="72CDBA26" w:rsidR="00361C67" w:rsidRDefault="00361C67" w:rsidP="00361C67"/>
    <w:p w14:paraId="26BC4D4A" w14:textId="77777777" w:rsidR="00361C67" w:rsidRDefault="00361C67" w:rsidP="00361C67">
      <w:pPr>
        <w:keepNext/>
      </w:pPr>
      <w:r>
        <w:rPr>
          <w:noProof/>
          <w:lang w:eastAsia="pt-PT"/>
        </w:rPr>
        <w:drawing>
          <wp:inline distT="0" distB="0" distL="0" distR="0" wp14:anchorId="79569469" wp14:editId="1581D928">
            <wp:extent cx="5745480" cy="3232150"/>
            <wp:effectExtent l="0" t="0" r="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20180308_131755.jp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745480" cy="3232150"/>
                    </a:xfrm>
                    <a:prstGeom prst="rect">
                      <a:avLst/>
                    </a:prstGeom>
                  </pic:spPr>
                </pic:pic>
              </a:graphicData>
            </a:graphic>
          </wp:inline>
        </w:drawing>
      </w:r>
    </w:p>
    <w:p w14:paraId="596B3818" w14:textId="2A4821E4" w:rsidR="00361C67" w:rsidRDefault="00361C67" w:rsidP="00361C67">
      <w:pPr>
        <w:pStyle w:val="Legenda"/>
        <w:jc w:val="center"/>
      </w:pPr>
      <w:bookmarkStart w:id="169" w:name="_Toc511124835"/>
      <w:r>
        <w:t xml:space="preserve">Figura </w:t>
      </w:r>
      <w:fldSimple w:instr=" SEQ Figura \* ARABIC ">
        <w:r w:rsidR="006F713A">
          <w:rPr>
            <w:noProof/>
          </w:rPr>
          <w:t>75</w:t>
        </w:r>
      </w:fldSimple>
      <w:r>
        <w:t xml:space="preserve"> - Peça finalizada e impressa através da HMI</w:t>
      </w:r>
      <w:bookmarkEnd w:id="169"/>
    </w:p>
    <w:p w14:paraId="121835E1" w14:textId="6C0889AF" w:rsidR="008420A5" w:rsidRDefault="008420A5" w:rsidP="008420A5"/>
    <w:p w14:paraId="1E96EA2C" w14:textId="77777777" w:rsidR="008420A5" w:rsidRPr="008420A5" w:rsidRDefault="008420A5" w:rsidP="008420A5"/>
    <w:p w14:paraId="316A1A7B" w14:textId="49C930E5" w:rsidR="00406AF5" w:rsidRDefault="00406AF5" w:rsidP="003C1606">
      <w:r w:rsidRPr="0050469D">
        <w:lastRenderedPageBreak/>
        <w:t>Após realizado o trabal</w:t>
      </w:r>
      <w:r w:rsidR="00D869C0" w:rsidRPr="0050469D">
        <w:t>ho de impressão da peça</w:t>
      </w:r>
      <w:r w:rsidRPr="0050469D">
        <w:t xml:space="preserve"> é possível fazer análises aos dados registados durante o me</w:t>
      </w:r>
      <w:r w:rsidR="00D869C0" w:rsidRPr="0050469D">
        <w:t>smo em relação ás temperaturas sendo disponibilizados os valores mínimos, máximos, médias e ainda um gráfico com uma linha para cada temperatura (ver figuras abaixo).</w:t>
      </w:r>
    </w:p>
    <w:p w14:paraId="515917ED" w14:textId="614BBBA2" w:rsidR="00814947" w:rsidRDefault="00A54AD0" w:rsidP="00814947">
      <w:pPr>
        <w:keepNext/>
      </w:pPr>
      <w:r>
        <w:rPr>
          <w:noProof/>
          <w:lang w:eastAsia="pt-PT"/>
        </w:rPr>
        <w:drawing>
          <wp:inline distT="0" distB="0" distL="0" distR="0" wp14:anchorId="126A2DCB" wp14:editId="6A59F429">
            <wp:extent cx="5745480" cy="3337969"/>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pressao_historico.PNG"/>
                    <pic:cNvPicPr/>
                  </pic:nvPicPr>
                  <pic:blipFill>
                    <a:blip r:embed="rId98">
                      <a:extLst>
                        <a:ext uri="{28A0092B-C50C-407E-A947-70E740481C1C}">
                          <a14:useLocalDpi xmlns:a14="http://schemas.microsoft.com/office/drawing/2010/main" val="0"/>
                        </a:ext>
                      </a:extLst>
                    </a:blip>
                    <a:stretch>
                      <a:fillRect/>
                    </a:stretch>
                  </pic:blipFill>
                  <pic:spPr>
                    <a:xfrm>
                      <a:off x="0" y="0"/>
                      <a:ext cx="5745480" cy="3337969"/>
                    </a:xfrm>
                    <a:prstGeom prst="rect">
                      <a:avLst/>
                    </a:prstGeom>
                  </pic:spPr>
                </pic:pic>
              </a:graphicData>
            </a:graphic>
          </wp:inline>
        </w:drawing>
      </w:r>
    </w:p>
    <w:p w14:paraId="28891187" w14:textId="1CEC53D5" w:rsidR="00361C67" w:rsidRDefault="00814947" w:rsidP="00814947">
      <w:pPr>
        <w:pStyle w:val="Legenda"/>
        <w:jc w:val="center"/>
      </w:pPr>
      <w:bookmarkStart w:id="170" w:name="_Toc511124836"/>
      <w:r>
        <w:t xml:space="preserve">Figura </w:t>
      </w:r>
      <w:fldSimple w:instr=" SEQ Figura \* ARABIC ">
        <w:r w:rsidR="006F713A">
          <w:rPr>
            <w:noProof/>
          </w:rPr>
          <w:t>76</w:t>
        </w:r>
      </w:fldSimple>
      <w:r>
        <w:t xml:space="preserve"> - Execução do ficheiro "box.nc" registada na base de dados</w:t>
      </w:r>
      <w:bookmarkEnd w:id="170"/>
    </w:p>
    <w:p w14:paraId="59A8F2E2" w14:textId="2A17E54D" w:rsidR="00814947" w:rsidRDefault="00814947" w:rsidP="00814947"/>
    <w:p w14:paraId="62D2988E" w14:textId="77777777" w:rsidR="00814947" w:rsidRDefault="00814947" w:rsidP="00814947">
      <w:pPr>
        <w:keepNext/>
      </w:pPr>
      <w:r>
        <w:rPr>
          <w:noProof/>
          <w:lang w:eastAsia="pt-PT"/>
        </w:rPr>
        <w:lastRenderedPageBreak/>
        <w:drawing>
          <wp:inline distT="0" distB="0" distL="0" distR="0" wp14:anchorId="6DCD6D09" wp14:editId="11BAC2EF">
            <wp:extent cx="5745480" cy="3353435"/>
            <wp:effectExtent l="0" t="0" r="0" b="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pressao_historico_grafico.PNG"/>
                    <pic:cNvPicPr/>
                  </pic:nvPicPr>
                  <pic:blipFill>
                    <a:blip r:embed="rId99">
                      <a:extLst>
                        <a:ext uri="{28A0092B-C50C-407E-A947-70E740481C1C}">
                          <a14:useLocalDpi xmlns:a14="http://schemas.microsoft.com/office/drawing/2010/main" val="0"/>
                        </a:ext>
                      </a:extLst>
                    </a:blip>
                    <a:stretch>
                      <a:fillRect/>
                    </a:stretch>
                  </pic:blipFill>
                  <pic:spPr>
                    <a:xfrm>
                      <a:off x="0" y="0"/>
                      <a:ext cx="5745480" cy="3353435"/>
                    </a:xfrm>
                    <a:prstGeom prst="rect">
                      <a:avLst/>
                    </a:prstGeom>
                  </pic:spPr>
                </pic:pic>
              </a:graphicData>
            </a:graphic>
          </wp:inline>
        </w:drawing>
      </w:r>
    </w:p>
    <w:p w14:paraId="71C48C91" w14:textId="017E1083" w:rsidR="00814947" w:rsidRPr="00814947" w:rsidRDefault="00814947" w:rsidP="00814947">
      <w:pPr>
        <w:pStyle w:val="Legenda"/>
        <w:jc w:val="center"/>
      </w:pPr>
      <w:bookmarkStart w:id="171" w:name="_Toc511124837"/>
      <w:r>
        <w:t xml:space="preserve">Figura </w:t>
      </w:r>
      <w:fldSimple w:instr=" SEQ Figura \* ARABIC ">
        <w:r w:rsidR="006F713A">
          <w:rPr>
            <w:noProof/>
          </w:rPr>
          <w:t>77</w:t>
        </w:r>
      </w:fldSimple>
      <w:r>
        <w:t xml:space="preserve"> - Temperaturas registadas e gráfico produzido com as mesmas</w:t>
      </w:r>
      <w:bookmarkEnd w:id="171"/>
    </w:p>
    <w:p w14:paraId="141D5480" w14:textId="1CEEA398" w:rsidR="00A54AD0" w:rsidRDefault="00A54AD0" w:rsidP="00361C67"/>
    <w:p w14:paraId="0A06C375" w14:textId="7E395937" w:rsidR="00417DC9" w:rsidRPr="0050469D" w:rsidRDefault="00417DC9" w:rsidP="00361C67">
      <w:r w:rsidRPr="0050469D">
        <w:t>Após a realização do</w:t>
      </w:r>
      <w:r w:rsidR="00B634FA" w:rsidRPr="0050469D">
        <w:t>s</w:t>
      </w:r>
      <w:r w:rsidRPr="0050469D">
        <w:t xml:space="preserve"> teste</w:t>
      </w:r>
      <w:r w:rsidR="00B634FA" w:rsidRPr="0050469D">
        <w:t>s</w:t>
      </w:r>
      <w:r w:rsidRPr="0050469D">
        <w:t xml:space="preserve"> foi feito novo inquérito SUS ao</w:t>
      </w:r>
      <w:r w:rsidR="00B634FA" w:rsidRPr="0050469D">
        <w:t>s</w:t>
      </w:r>
      <w:r w:rsidRPr="0050469D">
        <w:t xml:space="preserve"> </w:t>
      </w:r>
      <w:r w:rsidR="00B634FA" w:rsidRPr="0050469D">
        <w:t>utilizadores</w:t>
      </w:r>
      <w:r w:rsidRPr="0050469D">
        <w:t xml:space="preserve">, de forma a obter novo </w:t>
      </w:r>
      <w:r w:rsidRPr="0050469D">
        <w:rPr>
          <w:i/>
        </w:rPr>
        <w:t>feedback</w:t>
      </w:r>
      <w:r w:rsidRPr="0050469D">
        <w:t xml:space="preserve"> acerca da</w:t>
      </w:r>
      <w:r w:rsidR="00B634FA" w:rsidRPr="0050469D">
        <w:t>s</w:t>
      </w:r>
      <w:r w:rsidRPr="0050469D">
        <w:t xml:space="preserve"> primeira</w:t>
      </w:r>
      <w:r w:rsidR="00B634FA" w:rsidRPr="0050469D">
        <w:t>s interações</w:t>
      </w:r>
      <w:r w:rsidRPr="0050469D">
        <w:t xml:space="preserve"> com a HMI.</w:t>
      </w:r>
    </w:p>
    <w:p w14:paraId="641A3AD6" w14:textId="4D12E814" w:rsidR="00360E7D" w:rsidRDefault="0099284B" w:rsidP="0099284B">
      <w:r w:rsidRPr="0050469D">
        <w:t xml:space="preserve">Na tabela </w:t>
      </w:r>
      <w:r w:rsidR="002947ED" w:rsidRPr="0050469D">
        <w:t>abaixo</w:t>
      </w:r>
      <w:r w:rsidRPr="0050469D">
        <w:t xml:space="preserve"> </w:t>
      </w:r>
      <w:r w:rsidR="002947ED" w:rsidRPr="0050469D">
        <w:t>est</w:t>
      </w:r>
      <w:r w:rsidRPr="0050469D">
        <w:t>ão d</w:t>
      </w:r>
      <w:r w:rsidR="002947ED" w:rsidRPr="0050469D">
        <w:t>isponibilizados os resultados do inquérito SUS com a avaliação</w:t>
      </w:r>
      <w:r w:rsidR="009C2881" w:rsidRPr="0050469D">
        <w:t xml:space="preserve"> dada</w:t>
      </w:r>
      <w:r w:rsidR="002947ED" w:rsidRPr="0050469D">
        <w:t xml:space="preserve"> </w:t>
      </w:r>
      <w:r w:rsidR="009C2881" w:rsidRPr="0050469D">
        <w:t>por</w:t>
      </w:r>
      <w:r w:rsidR="002947ED" w:rsidRPr="0050469D">
        <w:t xml:space="preserve"> utilizador </w:t>
      </w:r>
      <w:r w:rsidR="009C2881" w:rsidRPr="0050469D">
        <w:t>a</w:t>
      </w:r>
      <w:r w:rsidR="002947ED" w:rsidRPr="0050469D">
        <w:t xml:space="preserve"> cada questão</w:t>
      </w:r>
      <w:r w:rsidRPr="0050469D">
        <w:t xml:space="preserve">. O resultado final foi de </w:t>
      </w:r>
      <w:r w:rsidR="009C2881" w:rsidRPr="0050469D">
        <w:t>89.375</w:t>
      </w:r>
      <w:r w:rsidRPr="0050469D">
        <w:t xml:space="preserve"> num máximo de 100</w:t>
      </w:r>
      <w:r w:rsidR="00360E7D" w:rsidRPr="0050469D">
        <w:t>, que indica um alto grau de satisfação na usabilidade do sistema. Este valor</w:t>
      </w:r>
      <w:r w:rsidRPr="0050469D">
        <w:t xml:space="preserve"> </w:t>
      </w:r>
      <w:r w:rsidR="00360E7D" w:rsidRPr="0050469D">
        <w:t>comparativamente ao valor da</w:t>
      </w:r>
      <w:r w:rsidR="009C2881" w:rsidRPr="0050469D">
        <w:t>s avaliações</w:t>
      </w:r>
      <w:r w:rsidR="00360E7D" w:rsidRPr="0050469D">
        <w:t xml:space="preserve"> feita</w:t>
      </w:r>
      <w:r w:rsidR="009C2881" w:rsidRPr="0050469D">
        <w:t>s</w:t>
      </w:r>
      <w:r w:rsidR="00360E7D" w:rsidRPr="0050469D">
        <w:t xml:space="preserve"> </w:t>
      </w:r>
      <w:r w:rsidR="009C2881" w:rsidRPr="0050469D">
        <w:t>á</w:t>
      </w:r>
      <w:r w:rsidR="00360E7D" w:rsidRPr="0050469D">
        <w:t>s maquetes sofreu uma subida, visto que o resultado havia sido 8</w:t>
      </w:r>
      <w:r w:rsidR="009C2881" w:rsidRPr="0050469D">
        <w:t>8</w:t>
      </w:r>
      <w:r w:rsidR="00360E7D" w:rsidRPr="0050469D">
        <w:t>.</w:t>
      </w:r>
      <w:r w:rsidR="009C2881" w:rsidRPr="0050469D">
        <w:t>12</w:t>
      </w:r>
      <w:r w:rsidR="00360E7D" w:rsidRPr="0050469D">
        <w:t xml:space="preserve">5. </w:t>
      </w:r>
      <w:r w:rsidR="001E0BBB" w:rsidRPr="0050469D">
        <w:t>Analisando os resultados obtidos por utilizador, podemos verificar que o utilizador 3 manteve a avaliação de 90, enquanto que o utilizador 4 foi o único cuja avaliação sofreu uma descida, de 90 para 87.5, e os utilizadores 1 e 2 deram uma avaliação superior á das maquetes, de 90 para 92.5 e de 82.5 para 87.5 respetivamente. Estes resultados indicam que, de uma forma geral, os utilizadores encontram-se satisfeitos com a HMI desenvolvida e que esta correspondeu ás suas expectativas.</w:t>
      </w:r>
    </w:p>
    <w:p w14:paraId="017FD71B" w14:textId="77777777" w:rsidR="00B634FA" w:rsidRDefault="00B634FA" w:rsidP="00B634FA">
      <w:pPr>
        <w:keepNext/>
      </w:pPr>
      <w:r>
        <w:rPr>
          <w:noProof/>
          <w:lang w:eastAsia="pt-PT"/>
        </w:rPr>
        <w:lastRenderedPageBreak/>
        <w:drawing>
          <wp:inline distT="0" distB="0" distL="0" distR="0" wp14:anchorId="17503250" wp14:editId="783D6239">
            <wp:extent cx="5745480" cy="1756410"/>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sus_hmifinal.PNG"/>
                    <pic:cNvPicPr/>
                  </pic:nvPicPr>
                  <pic:blipFill>
                    <a:blip r:embed="rId100">
                      <a:extLst>
                        <a:ext uri="{28A0092B-C50C-407E-A947-70E740481C1C}">
                          <a14:useLocalDpi xmlns:a14="http://schemas.microsoft.com/office/drawing/2010/main" val="0"/>
                        </a:ext>
                      </a:extLst>
                    </a:blip>
                    <a:stretch>
                      <a:fillRect/>
                    </a:stretch>
                  </pic:blipFill>
                  <pic:spPr>
                    <a:xfrm>
                      <a:off x="0" y="0"/>
                      <a:ext cx="5745480" cy="1756410"/>
                    </a:xfrm>
                    <a:prstGeom prst="rect">
                      <a:avLst/>
                    </a:prstGeom>
                  </pic:spPr>
                </pic:pic>
              </a:graphicData>
            </a:graphic>
          </wp:inline>
        </w:drawing>
      </w:r>
    </w:p>
    <w:p w14:paraId="206BD711" w14:textId="7B328317" w:rsidR="00B634FA" w:rsidRDefault="00B634FA" w:rsidP="00B634FA">
      <w:pPr>
        <w:pStyle w:val="Legenda"/>
        <w:jc w:val="center"/>
      </w:pPr>
      <w:bookmarkStart w:id="172" w:name="_Toc511124841"/>
      <w:r>
        <w:t xml:space="preserve">Tabela </w:t>
      </w:r>
      <w:fldSimple w:instr=" SEQ Tabela \* ARABIC ">
        <w:r>
          <w:rPr>
            <w:noProof/>
          </w:rPr>
          <w:t>4</w:t>
        </w:r>
      </w:fldSimple>
      <w:r>
        <w:t xml:space="preserve"> - Avaliação SUS após teste</w:t>
      </w:r>
      <w:bookmarkEnd w:id="172"/>
    </w:p>
    <w:p w14:paraId="57A720E6" w14:textId="326255BC" w:rsidR="0030525B" w:rsidRDefault="0030525B">
      <w:pPr>
        <w:rPr>
          <w:smallCaps/>
          <w:spacing w:val="5"/>
          <w:sz w:val="36"/>
          <w:szCs w:val="36"/>
        </w:rPr>
      </w:pPr>
      <w:r>
        <w:br w:type="page"/>
      </w:r>
    </w:p>
    <w:p w14:paraId="7C29716E" w14:textId="4936D571" w:rsidR="002F6F57" w:rsidRDefault="00A738B0" w:rsidP="002F6F57">
      <w:pPr>
        <w:pStyle w:val="Cabealho1"/>
      </w:pPr>
      <w:bookmarkStart w:id="173" w:name="_Toc511124568"/>
      <w:commentRangeStart w:id="174"/>
      <w:r>
        <w:lastRenderedPageBreak/>
        <w:t>5</w:t>
      </w:r>
      <w:r w:rsidR="002F6F57" w:rsidRPr="002A4B1A">
        <w:t xml:space="preserve">. </w:t>
      </w:r>
      <w:r w:rsidR="002F6F57">
        <w:t>Conclusões e Trabalho Futuro</w:t>
      </w:r>
      <w:bookmarkEnd w:id="173"/>
      <w:commentRangeEnd w:id="174"/>
      <w:r w:rsidR="00B8412A">
        <w:rPr>
          <w:rStyle w:val="Refdecomentrio"/>
          <w:smallCaps w:val="0"/>
          <w:spacing w:val="0"/>
        </w:rPr>
        <w:commentReference w:id="174"/>
      </w:r>
    </w:p>
    <w:p w14:paraId="65358D83" w14:textId="41541FB6" w:rsidR="008E4F03" w:rsidRPr="0050469D" w:rsidRDefault="001A2D9A" w:rsidP="00280B1C">
      <w:r w:rsidRPr="0050469D">
        <w:t xml:space="preserve">No âmbito </w:t>
      </w:r>
      <w:r w:rsidR="00B8412A">
        <w:t xml:space="preserve">desta dissertação </w:t>
      </w:r>
      <w:r w:rsidRPr="0050469D">
        <w:t xml:space="preserve">propus-me desenvolver uma HMI customizada ao processo de Fabrico Aditivo, assim como estudar </w:t>
      </w:r>
      <w:r w:rsidR="00CA631E" w:rsidRPr="0050469D">
        <w:t xml:space="preserve">conceitos </w:t>
      </w:r>
      <w:r w:rsidRPr="0050469D">
        <w:t xml:space="preserve">e analisar abordagens </w:t>
      </w:r>
      <w:r w:rsidR="00CA631E" w:rsidRPr="0050469D">
        <w:t xml:space="preserve">já </w:t>
      </w:r>
      <w:r w:rsidRPr="0050469D">
        <w:t>existentes.</w:t>
      </w:r>
    </w:p>
    <w:p w14:paraId="0D5BC75A" w14:textId="0813AFF3" w:rsidR="00F770DD" w:rsidRPr="0050469D" w:rsidRDefault="001A2D9A" w:rsidP="00280B1C">
      <w:r w:rsidRPr="0050469D">
        <w:t>N</w:t>
      </w:r>
      <w:r w:rsidR="008E4F03" w:rsidRPr="0050469D">
        <w:t>uma</w:t>
      </w:r>
      <w:r w:rsidRPr="0050469D">
        <w:t xml:space="preserve"> primeira fase do projeto </w:t>
      </w:r>
      <w:r w:rsidR="008E4F03" w:rsidRPr="0050469D">
        <w:t>foi</w:t>
      </w:r>
      <w:r w:rsidRPr="0050469D">
        <w:t xml:space="preserve"> feita uma contextualização do mesmo, introdução de </w:t>
      </w:r>
      <w:r w:rsidR="00357172" w:rsidRPr="0050469D">
        <w:t xml:space="preserve">vários </w:t>
      </w:r>
      <w:r w:rsidRPr="0050469D">
        <w:t>temas relacionados, anál</w:t>
      </w:r>
      <w:r w:rsidR="00357172" w:rsidRPr="0050469D">
        <w:t xml:space="preserve">ise do estado da arte e </w:t>
      </w:r>
      <w:r w:rsidR="008E4F03" w:rsidRPr="0050469D">
        <w:t xml:space="preserve">o desenvolvimento de um </w:t>
      </w:r>
      <w:r w:rsidR="00357172" w:rsidRPr="0050469D">
        <w:t>protótipo</w:t>
      </w:r>
      <w:r w:rsidR="002F6F57" w:rsidRPr="0050469D">
        <w:t xml:space="preserve"> funcional</w:t>
      </w:r>
      <w:r w:rsidR="008E4F03" w:rsidRPr="0050469D">
        <w:t xml:space="preserve"> que permitisse validar arquitetura e tecnologias utilizadas</w:t>
      </w:r>
      <w:r w:rsidR="00357172" w:rsidRPr="0050469D">
        <w:t>.</w:t>
      </w:r>
      <w:r w:rsidR="008E4F03" w:rsidRPr="0050469D">
        <w:t xml:space="preserve"> </w:t>
      </w:r>
      <w:r w:rsidR="003C36CD" w:rsidRPr="0050469D">
        <w:t>Os primeiros passos do projeto, sobretudo aqueles relativos a investigação e pesquisa de outras abordagens revelaram-se fundamentais para alavancar o mesmo e ajudar na tomada de decisões sobre tecnologias a utilizar e como o fazer. Aqui</w:t>
      </w:r>
      <w:r w:rsidR="008E4F03" w:rsidRPr="0050469D">
        <w:t xml:space="preserve"> foi possível verificar que, apesar de já existirem algumas abordagens com semelhanças em relação á minha proposta de solução, existe muito pouca evolução no sentido de aproveitar todo o potencial existente nas áreas tecnológicas e direcioná-lo para áreas de aplicabilidade na indústr</w:t>
      </w:r>
      <w:r w:rsidR="00F770DD" w:rsidRPr="0050469D">
        <w:t>ia, sobretudo se considerarmos a área do</w:t>
      </w:r>
      <w:r w:rsidR="008E4F03" w:rsidRPr="0050469D">
        <w:t xml:space="preserve"> Fabrico Aditivo. </w:t>
      </w:r>
    </w:p>
    <w:p w14:paraId="7651A031" w14:textId="60CECD41" w:rsidR="00F770DD" w:rsidRPr="0050469D" w:rsidRDefault="00F770DD" w:rsidP="00280B1C">
      <w:r w:rsidRPr="0050469D">
        <w:t>Na segunda fase do projeto foi desenvolvida uma solução</w:t>
      </w:r>
      <w:r w:rsidR="00ED342E" w:rsidRPr="0050469D">
        <w:t xml:space="preserve"> de raíz,</w:t>
      </w:r>
      <w:r w:rsidRPr="0050469D">
        <w:t xml:space="preserve"> partindo de uma base composta por necessidades que foram documentadas através de um processo de levantamento de requisitos. Estes permitiram depois criar maquetes visuais e obter um primeiro </w:t>
      </w:r>
      <w:r w:rsidRPr="0050469D">
        <w:rPr>
          <w:i/>
        </w:rPr>
        <w:t>feedback</w:t>
      </w:r>
      <w:r w:rsidRPr="0050469D">
        <w:t xml:space="preserve"> dos utilizadores através d</w:t>
      </w:r>
      <w:r w:rsidR="003D1E7D" w:rsidRPr="0050469D">
        <w:t>o preenchimento de inquéritos que</w:t>
      </w:r>
      <w:r w:rsidR="00D30ACB" w:rsidRPr="0050469D">
        <w:t xml:space="preserve">, por sua vez, </w:t>
      </w:r>
      <w:r w:rsidR="003D1E7D" w:rsidRPr="0050469D">
        <w:t>validar</w:t>
      </w:r>
      <w:r w:rsidR="00D30ACB" w:rsidRPr="0050469D">
        <w:t>am</w:t>
      </w:r>
      <w:r w:rsidR="003D1E7D" w:rsidRPr="0050469D">
        <w:t xml:space="preserve"> a solução proposta e garantir</w:t>
      </w:r>
      <w:r w:rsidR="00D30ACB" w:rsidRPr="0050469D">
        <w:t>am</w:t>
      </w:r>
      <w:r w:rsidR="003D1E7D" w:rsidRPr="0050469D">
        <w:t xml:space="preserve"> previamente </w:t>
      </w:r>
      <w:r w:rsidR="00D30ACB" w:rsidRPr="0050469D">
        <w:t>o registo d</w:t>
      </w:r>
      <w:r w:rsidR="003D1E7D" w:rsidRPr="0050469D">
        <w:t>os ajustes necessários. Por último, foi desenvolvida a solução</w:t>
      </w:r>
      <w:r w:rsidR="00D30ACB" w:rsidRPr="0050469D">
        <w:t xml:space="preserve"> final</w:t>
      </w:r>
      <w:r w:rsidR="003D1E7D" w:rsidRPr="0050469D">
        <w:t xml:space="preserve"> e </w:t>
      </w:r>
      <w:r w:rsidR="00D30ACB" w:rsidRPr="0050469D">
        <w:t xml:space="preserve">foram </w:t>
      </w:r>
      <w:r w:rsidR="003D1E7D" w:rsidRPr="0050469D">
        <w:t xml:space="preserve">efetuados testes com a mesma no equipamento real que resultaram na impressão de uma peça </w:t>
      </w:r>
      <w:r w:rsidR="00D30ACB" w:rsidRPr="0050469D">
        <w:t>utilizando como processo de fabrico o Fabrico Aditivo</w:t>
      </w:r>
      <w:r w:rsidR="003D1E7D" w:rsidRPr="0050469D">
        <w:t>. Estes testes, que foram realizados com a colaboração dos utilizadores, permitiram fechar um ciclo e confirmar na prática o propósito da criação deste projeto.</w:t>
      </w:r>
    </w:p>
    <w:p w14:paraId="06185971" w14:textId="6F639AE7" w:rsidR="008E4F03" w:rsidRPr="0050469D" w:rsidRDefault="006C02E6" w:rsidP="00280B1C">
      <w:r w:rsidRPr="0050469D">
        <w:t>Este projeto foi desenvolvido sob uma estratégia que permitiu uma criação única e customizada ao processo para o qual é destinado, o Fabrico Aditivo, e n</w:t>
      </w:r>
      <w:r w:rsidR="008E4F03" w:rsidRPr="0050469D">
        <w:t>essa perspetiva</w:t>
      </w:r>
      <w:r w:rsidR="00572CA1" w:rsidRPr="0050469D">
        <w:t xml:space="preserve"> em partic</w:t>
      </w:r>
      <w:r w:rsidRPr="0050469D">
        <w:t xml:space="preserve">ular é minha convicção de que </w:t>
      </w:r>
      <w:r w:rsidR="00572CA1" w:rsidRPr="0050469D">
        <w:t>é</w:t>
      </w:r>
      <w:r w:rsidRPr="0050469D">
        <w:t xml:space="preserve"> um trabalho</w:t>
      </w:r>
      <w:r w:rsidR="00DD6646" w:rsidRPr="0050469D">
        <w:t xml:space="preserve"> disruptivo que</w:t>
      </w:r>
      <w:r w:rsidR="00572CA1" w:rsidRPr="0050469D">
        <w:t xml:space="preserve"> apresenta e explora abordagens inovadoras através da convergência de áreas científicas diferentes, e por isso mesmo poderá servir de influência e inspiração para outros trabalhos em áreas de aplicabilidade semelhantes</w:t>
      </w:r>
      <w:r w:rsidR="00960AA2" w:rsidRPr="0050469D">
        <w:t>, ou mesmo distintas</w:t>
      </w:r>
      <w:r w:rsidR="00C26DDF" w:rsidRPr="0050469D">
        <w:t>,</w:t>
      </w:r>
      <w:r w:rsidR="00572CA1" w:rsidRPr="0050469D">
        <w:t xml:space="preserve"> no futuro.</w:t>
      </w:r>
    </w:p>
    <w:p w14:paraId="332DB0B8" w14:textId="2DCF4213" w:rsidR="00960AA2" w:rsidRPr="0050469D" w:rsidRDefault="00960AA2" w:rsidP="00280B1C">
      <w:r w:rsidRPr="0050469D">
        <w:t>Durante o desenvolvimento do projeto foi necessário ultrapassar diversos obstáculos que acaba</w:t>
      </w:r>
      <w:r w:rsidR="007209EE" w:rsidRPr="0050469D">
        <w:t>ram por servir de aprendizagem</w:t>
      </w:r>
      <w:r w:rsidR="00A426E2" w:rsidRPr="0050469D">
        <w:t xml:space="preserve"> para o futuro</w:t>
      </w:r>
      <w:r w:rsidR="007209EE" w:rsidRPr="0050469D">
        <w:t xml:space="preserve">. </w:t>
      </w:r>
      <w:r w:rsidR="002B6F23" w:rsidRPr="0050469D">
        <w:t>Um</w:t>
      </w:r>
      <w:r w:rsidR="000B2A00" w:rsidRPr="0050469D">
        <w:t>a</w:t>
      </w:r>
      <w:r w:rsidR="002B6F23" w:rsidRPr="0050469D">
        <w:t xml:space="preserve"> d</w:t>
      </w:r>
      <w:r w:rsidR="000B2A00" w:rsidRPr="0050469D">
        <w:t>a</w:t>
      </w:r>
      <w:r w:rsidR="002B6F23" w:rsidRPr="0050469D">
        <w:t xml:space="preserve">s principais </w:t>
      </w:r>
      <w:r w:rsidR="000B2A00" w:rsidRPr="0050469D">
        <w:t>dificuldades foi relativamente</w:t>
      </w:r>
      <w:r w:rsidR="002B6F23" w:rsidRPr="0050469D">
        <w:t xml:space="preserve"> á pesquisa e investigação de abordagens já existentes considerando as </w:t>
      </w:r>
      <w:r w:rsidR="006F5D37" w:rsidRPr="0050469D">
        <w:t xml:space="preserve">restrições de hardware e software de automação, isto é, era mandatório que a camada de </w:t>
      </w:r>
      <w:r w:rsidR="006F5D37" w:rsidRPr="0050469D">
        <w:lastRenderedPageBreak/>
        <w:t xml:space="preserve">software desenvolvido para a solução final tivesse a capacidade de comunicar em tempo real com o software Twincat do fabricante Beckhoff, tarefa que não se revelou fácil mas que foi ultrapassada com intensa pesquisa até encontrar um artigo que descreve um sistema com todos os condimentos procurados </w:t>
      </w:r>
      <w:r w:rsidR="006F5D37" w:rsidRPr="0050469D">
        <w:fldChar w:fldCharType="begin" w:fldLock="1"/>
      </w:r>
      <w:r w:rsidR="00F60F59">
        <w:instrText>ADDIN CSL_CITATION { "citationItems" : [ { "id" : "ITEM-1", "itemData" : { "DOI" : "10.1109/CCA.2016.7587918", "ISBN" : "9781509007554", "author" : [ { "dropping-particle" : "", "family" : "Bermudez-Ortega", "given" : "Julian", "non-dropping-particle" : "", "parse-names" : false, "suffix" : "" }, { "dropping-particle" : "", "family" : "Besada-Portas", "given" : "Eva", "non-dropping-particle" : "", "parse-names" : false, "suffix" : "" }, { "dropping-particle" : "", "family" : "Lopez-Orozco", "given" : "Jose A", "non-dropping-particle" : "", "parse-names" : false, "suffix" : "" }, { "dropping-particle" : "", "family" : "Chacon", "given" : "Jesus", "non-dropping-particle" : "", "parse-names" : false, "suffix" : "" }, { "dropping-particle" : "", "family" : "la Cruz", "given" : "Jesus M", "non-dropping-particle" : "de", "parse-names" : false, "suffix" : "" } ], "id" : "ITEM-1", "issued" : { "date-parts" : [ [ "2016" ] ] }, "language" : "English", "page" : "810", "title" : "2016 IEEE Conference on Control Applications (CCA), Control Applications (CCA), 2016 IEEE Conference on", "type" : "paper-conference" }, "uris" : [ "http://www.mendeley.com/documents/?uuid=199c4e61-7988-4856-9eca-39562edbd9e4" ] } ], "mendeley" : { "formattedCitation" : "(Bermudez-Ortega et al., 2016)", "plainTextFormattedCitation" : "(Bermudez-Ortega et al., 2016)", "previouslyFormattedCitation" : "(Bermudez-Ortega et al., 2016)" }, "properties" : { "noteIndex" : 0 }, "schema" : "https://github.com/citation-style-language/schema/raw/master/csl-citation.json" }</w:instrText>
      </w:r>
      <w:r w:rsidR="006F5D37" w:rsidRPr="0050469D">
        <w:fldChar w:fldCharType="separate"/>
      </w:r>
      <w:r w:rsidR="006F5D37" w:rsidRPr="0050469D">
        <w:rPr>
          <w:noProof/>
        </w:rPr>
        <w:t>(Bermudez-Ortega et al., 2016)</w:t>
      </w:r>
      <w:r w:rsidR="006F5D37" w:rsidRPr="0050469D">
        <w:fldChar w:fldCharType="end"/>
      </w:r>
      <w:r w:rsidR="006F5D37" w:rsidRPr="0050469D">
        <w:t xml:space="preserve">, e também considerando que havia já uma preferência por tecnologias orientadas para a web de forma que fosse possível explorar todo o seu potencial e que não ficasse </w:t>
      </w:r>
      <w:r w:rsidR="00A426E2" w:rsidRPr="0050469D">
        <w:t>restringido a especificidades técnicas de um ambiente mais fechado</w:t>
      </w:r>
      <w:r w:rsidR="00BB1435" w:rsidRPr="0050469D">
        <w:t>, como por exemplo um sistema operativo</w:t>
      </w:r>
      <w:r w:rsidR="00A426E2" w:rsidRPr="0050469D">
        <w:t>.</w:t>
      </w:r>
      <w:r w:rsidR="000B2A00" w:rsidRPr="0050469D">
        <w:t xml:space="preserve"> Outra dificuldade que apareceu foi relativa á forma como era disponibilizada a informação relativa á posição corrente dos eixos B (inclinação do tabuleiro) e C (rotação do tabuleiro). Apesar das pesquisas efetuadas, não foi encontrado nenhum componente </w:t>
      </w:r>
      <w:r w:rsidR="00195811" w:rsidRPr="0050469D">
        <w:t xml:space="preserve">que </w:t>
      </w:r>
      <w:r w:rsidR="000B2A00" w:rsidRPr="0050469D">
        <w:t>representasse graficamente os eixos mencionados e que fosse de aplicação direta na interface, pois esta é uma situação específica deste projeto e que, por isso, contém características únicas. Assim, a opção tomada foi de construir de raíz ambos os componentes tendo como influência várias soluções gráficas</w:t>
      </w:r>
      <w:r w:rsidR="00195811" w:rsidRPr="0050469D">
        <w:t xml:space="preserve"> já</w:t>
      </w:r>
      <w:r w:rsidR="000B2A00" w:rsidRPr="0050469D">
        <w:t xml:space="preserve"> existentes</w:t>
      </w:r>
      <w:r w:rsidR="00195811" w:rsidRPr="0050469D">
        <w:t xml:space="preserve"> que continham detalhes técnicos que interessavam. Por último é necessário ainda mencionar mais algumas dificuldades como o facto de a solução de automação ainda não estar finalizada, quer por falta de instrumentação (por exemplo falta de sensores para recolha de alguns dados), quer por falta de desenvolvimento na solução de automação Twincat, e ainda o facto de a HMI ser dedicada a um ecrã tátil de 11.6 polegadas, que limita área da janela de exibição e que obriga a que toda a informação e funcionalidades estejam condensadas naquele espaço. Todas as dificuldades foram ultrapassáveis e não foram impeditivas </w:t>
      </w:r>
      <w:r w:rsidR="00A83F80" w:rsidRPr="0050469D">
        <w:t>para a finalização</w:t>
      </w:r>
      <w:r w:rsidR="00195811" w:rsidRPr="0050469D">
        <w:t xml:space="preserve"> </w:t>
      </w:r>
      <w:r w:rsidR="00A83F80" w:rsidRPr="0050469D">
        <w:t>d</w:t>
      </w:r>
      <w:r w:rsidR="00195811" w:rsidRPr="0050469D">
        <w:t xml:space="preserve">o projeto </w:t>
      </w:r>
      <w:r w:rsidR="00A83F80" w:rsidRPr="0050469D">
        <w:t>e para</w:t>
      </w:r>
      <w:r w:rsidR="00195811" w:rsidRPr="0050469D">
        <w:t xml:space="preserve"> a execução de um teste </w:t>
      </w:r>
      <w:r w:rsidR="00A83F80" w:rsidRPr="0050469D">
        <w:t>de impressão de uma peça no equipamento real.</w:t>
      </w:r>
    </w:p>
    <w:p w14:paraId="0EBDFB23" w14:textId="3F3772BC" w:rsidR="009F0F85" w:rsidRPr="00361C67" w:rsidRDefault="00720BF2">
      <w:pPr>
        <w:rPr>
          <w:smallCaps/>
          <w:spacing w:val="5"/>
          <w:sz w:val="36"/>
          <w:szCs w:val="36"/>
        </w:rPr>
      </w:pPr>
      <w:r w:rsidRPr="0050469D">
        <w:t>Por fim, é importante realçar que a</w:t>
      </w:r>
      <w:r w:rsidR="00B3589F" w:rsidRPr="0050469D">
        <w:t xml:space="preserve"> concretização deste projeto permite</w:t>
      </w:r>
      <w:r w:rsidR="00B37AF1" w:rsidRPr="0050469D">
        <w:t xml:space="preserve"> abrir caminho á exploração de </w:t>
      </w:r>
      <w:r w:rsidR="00B3589F" w:rsidRPr="0050469D">
        <w:t xml:space="preserve">inúmeras possibilidades </w:t>
      </w:r>
      <w:r w:rsidR="00B37AF1" w:rsidRPr="0050469D">
        <w:t xml:space="preserve">numa perspetiva de evolução da ferramenta. Tecnologias emergentes são bastantes, que podem trazer claras mais valias e elevar o patamar da mesma e, quem sabe, mudar o paradigma </w:t>
      </w:r>
      <w:r w:rsidR="006F4651" w:rsidRPr="0050469D">
        <w:t xml:space="preserve">e a forma como, de uma forma geral, são olhadas </w:t>
      </w:r>
      <w:r w:rsidR="00B37AF1" w:rsidRPr="0050469D">
        <w:t xml:space="preserve">as interfaces </w:t>
      </w:r>
      <w:r w:rsidR="006F4651" w:rsidRPr="0050469D">
        <w:t>dedicadas aos equipamentos industriais e, em particular, aquelas que apoiam processos de Fabrico Aditivo.</w:t>
      </w:r>
      <w:r w:rsidR="00436354" w:rsidRPr="0050469D">
        <w:t xml:space="preserve"> Numa perspetiva de trabalho futuro, além da implementação das funcionalidades que estão listadas como requisitos mas que ainda não foram desenvolvidas devido a falta de instrumentação ou </w:t>
      </w:r>
      <w:r w:rsidR="00B14F8D" w:rsidRPr="0050469D">
        <w:t>de desenvolvimento na camada de automação do projeto, está em perspetiva a integração de um módulo de Realidade Aumentada</w:t>
      </w:r>
      <w:r w:rsidR="00773CC9" w:rsidRPr="0050469D">
        <w:t>, possivelmente com o intuito de visualizar em três dimensões a peça a ser impressa e também de obter informação do processo de impressão da mesma em tempo real,</w:t>
      </w:r>
      <w:r w:rsidR="00B14F8D" w:rsidRPr="0050469D">
        <w:t xml:space="preserve"> de forma a</w:t>
      </w:r>
      <w:r w:rsidR="002F4A2D" w:rsidRPr="0050469D">
        <w:t xml:space="preserve"> comprovar a viabilidade e sobretudo o enorme valor com que </w:t>
      </w:r>
      <w:r w:rsidR="00773CC9" w:rsidRPr="0050469D">
        <w:t>essa tecnologia poderá ser capaz</w:t>
      </w:r>
      <w:r w:rsidR="002F4A2D" w:rsidRPr="0050469D">
        <w:t xml:space="preserve"> de contribuir na indústria.</w:t>
      </w:r>
      <w:r w:rsidR="009F0F85" w:rsidRPr="00361C67">
        <w:br w:type="page"/>
      </w:r>
    </w:p>
    <w:p w14:paraId="4CF8E798" w14:textId="1B545E9A" w:rsidR="00C4798E" w:rsidRPr="00EA54A9" w:rsidRDefault="00A738B0" w:rsidP="00C4798E">
      <w:pPr>
        <w:pStyle w:val="Cabealho1"/>
        <w:rPr>
          <w:lang w:val="en-US"/>
        </w:rPr>
      </w:pPr>
      <w:bookmarkStart w:id="175" w:name="_Toc511124569"/>
      <w:r w:rsidRPr="00EA54A9">
        <w:rPr>
          <w:lang w:val="en-US"/>
        </w:rPr>
        <w:lastRenderedPageBreak/>
        <w:t>6</w:t>
      </w:r>
      <w:r w:rsidR="00C4798E" w:rsidRPr="00EA54A9">
        <w:rPr>
          <w:lang w:val="en-US"/>
        </w:rPr>
        <w:t>. Referências</w:t>
      </w:r>
      <w:bookmarkEnd w:id="175"/>
    </w:p>
    <w:p w14:paraId="4779A896" w14:textId="65F028A5" w:rsidR="00F60F59" w:rsidRPr="00F60F59" w:rsidRDefault="004B3084" w:rsidP="00F60F59">
      <w:pPr>
        <w:widowControl w:val="0"/>
        <w:autoSpaceDE w:val="0"/>
        <w:autoSpaceDN w:val="0"/>
        <w:adjustRightInd w:val="0"/>
        <w:spacing w:line="240" w:lineRule="auto"/>
        <w:ind w:left="480" w:hanging="480"/>
        <w:rPr>
          <w:rFonts w:ascii="Calibri" w:hAnsi="Calibri" w:cs="Calibri"/>
          <w:noProof/>
        </w:rPr>
      </w:pPr>
      <w:r>
        <w:fldChar w:fldCharType="begin" w:fldLock="1"/>
      </w:r>
      <w:r w:rsidRPr="00EA54A9">
        <w:rPr>
          <w:lang w:val="en-US"/>
        </w:rPr>
        <w:instrText xml:space="preserve">ADDIN Mendeley Bibliography CSL_BIBLIOGRAPHY </w:instrText>
      </w:r>
      <w:r>
        <w:fldChar w:fldCharType="separate"/>
      </w:r>
      <w:r w:rsidR="00F60F59" w:rsidRPr="00F60F59">
        <w:rPr>
          <w:rFonts w:ascii="Calibri" w:hAnsi="Calibri" w:cs="Calibri"/>
          <w:noProof/>
          <w:lang w:val="en-US"/>
          <w:rPrChange w:id="176" w:author="Marco Rodrigues" w:date="2018-04-27T12:48:00Z">
            <w:rPr>
              <w:rFonts w:ascii="Calibri" w:hAnsi="Calibri" w:cs="Calibri"/>
              <w:noProof/>
            </w:rPr>
          </w:rPrChange>
        </w:rPr>
        <w:t xml:space="preserve">3D printing -- Additive manufacturing: An introduction. </w:t>
      </w:r>
      <w:r w:rsidR="00F60F59" w:rsidRPr="00F60F59">
        <w:rPr>
          <w:rFonts w:ascii="Calibri" w:hAnsi="Calibri" w:cs="Calibri"/>
          <w:noProof/>
        </w:rPr>
        <w:t>(2014). Retrieved from http://search.ebscohost.com/login.aspx?direct=true&amp;site=eds-live&amp;db=bth&amp;AN=97629391</w:t>
      </w:r>
    </w:p>
    <w:p w14:paraId="21456CAB" w14:textId="77777777" w:rsidR="00F60F59" w:rsidRPr="00F60F59" w:rsidRDefault="00F60F59" w:rsidP="00F60F59">
      <w:pPr>
        <w:widowControl w:val="0"/>
        <w:autoSpaceDE w:val="0"/>
        <w:autoSpaceDN w:val="0"/>
        <w:adjustRightInd w:val="0"/>
        <w:spacing w:line="240" w:lineRule="auto"/>
        <w:ind w:left="480" w:hanging="480"/>
        <w:rPr>
          <w:rFonts w:ascii="Calibri" w:hAnsi="Calibri" w:cs="Calibri"/>
          <w:noProof/>
        </w:rPr>
      </w:pPr>
      <w:r w:rsidRPr="00F60F59">
        <w:rPr>
          <w:rFonts w:ascii="Calibri" w:hAnsi="Calibri" w:cs="Calibri"/>
          <w:noProof/>
        </w:rPr>
        <w:t xml:space="preserve">Afonso, A. P., Lima, J. R., &amp; Cota, M. P. (2013). Usability assessment of web interfaces: User Testing. In </w:t>
      </w:r>
      <w:r w:rsidRPr="00F60F59">
        <w:rPr>
          <w:rFonts w:ascii="Calibri" w:hAnsi="Calibri" w:cs="Calibri"/>
          <w:i/>
          <w:iCs/>
          <w:noProof/>
        </w:rPr>
        <w:t>2013 8th Iberian Conference on Information Systems and Technologies (CISTI)</w:t>
      </w:r>
      <w:r w:rsidRPr="00F60F59">
        <w:rPr>
          <w:rFonts w:ascii="Calibri" w:hAnsi="Calibri" w:cs="Calibri"/>
          <w:noProof/>
        </w:rPr>
        <w:t xml:space="preserve"> (pp. 1–7).</w:t>
      </w:r>
    </w:p>
    <w:p w14:paraId="7F66ABFE" w14:textId="77777777" w:rsidR="00F60F59" w:rsidRPr="00F60F59" w:rsidRDefault="00F60F59" w:rsidP="00F60F59">
      <w:pPr>
        <w:widowControl w:val="0"/>
        <w:autoSpaceDE w:val="0"/>
        <w:autoSpaceDN w:val="0"/>
        <w:adjustRightInd w:val="0"/>
        <w:spacing w:line="240" w:lineRule="auto"/>
        <w:ind w:left="480" w:hanging="480"/>
        <w:rPr>
          <w:rFonts w:ascii="Calibri" w:hAnsi="Calibri" w:cs="Calibri"/>
          <w:noProof/>
        </w:rPr>
      </w:pPr>
      <w:r w:rsidRPr="00F60F59">
        <w:rPr>
          <w:rFonts w:ascii="Calibri" w:hAnsi="Calibri" w:cs="Calibri"/>
          <w:noProof/>
        </w:rPr>
        <w:t xml:space="preserve">Alphonsus, E. R., &amp; Abdullah, M. O. (2016). A review on the applications of programmable logic controllers (PLCs), </w:t>
      </w:r>
      <w:r w:rsidRPr="00F60F59">
        <w:rPr>
          <w:rFonts w:ascii="Calibri" w:hAnsi="Calibri" w:cs="Calibri"/>
          <w:i/>
          <w:iCs/>
          <w:noProof/>
        </w:rPr>
        <w:t>60 OP</w:t>
      </w:r>
      <w:r w:rsidRPr="00F60F59">
        <w:rPr>
          <w:rFonts w:ascii="Calibri" w:hAnsi="Calibri" w:cs="Calibri"/>
          <w:noProof/>
        </w:rPr>
        <w:t>-</w:t>
      </w:r>
      <w:r w:rsidRPr="00F60F59">
        <w:rPr>
          <w:rFonts w:ascii="Calibri" w:hAnsi="Calibri" w:cs="Calibri"/>
          <w:i/>
          <w:iCs/>
          <w:noProof/>
        </w:rPr>
        <w:t>I</w:t>
      </w:r>
      <w:r w:rsidRPr="00F60F59">
        <w:rPr>
          <w:rFonts w:ascii="Calibri" w:hAnsi="Calibri" w:cs="Calibri"/>
          <w:noProof/>
        </w:rPr>
        <w:t>, 1185. https://doi.org/10.1016/j.rser.2016.01.025</w:t>
      </w:r>
    </w:p>
    <w:p w14:paraId="20E1213E" w14:textId="77777777" w:rsidR="00F60F59" w:rsidRPr="00F60F59" w:rsidRDefault="00F60F59" w:rsidP="00F60F59">
      <w:pPr>
        <w:widowControl w:val="0"/>
        <w:autoSpaceDE w:val="0"/>
        <w:autoSpaceDN w:val="0"/>
        <w:adjustRightInd w:val="0"/>
        <w:spacing w:line="240" w:lineRule="auto"/>
        <w:ind w:left="480" w:hanging="480"/>
        <w:rPr>
          <w:rFonts w:ascii="Calibri" w:hAnsi="Calibri" w:cs="Calibri"/>
          <w:noProof/>
        </w:rPr>
      </w:pPr>
      <w:r w:rsidRPr="00F60F59">
        <w:rPr>
          <w:rFonts w:ascii="Calibri" w:hAnsi="Calibri" w:cs="Calibri"/>
          <w:noProof/>
        </w:rPr>
        <w:t xml:space="preserve">Aoki, H., Mitani, J., Kanamori, Y., &amp; Fukui, Y. (2015). AR based ornament design system for 3D printing, </w:t>
      </w:r>
      <w:r w:rsidRPr="00F60F59">
        <w:rPr>
          <w:rFonts w:ascii="Calibri" w:hAnsi="Calibri" w:cs="Calibri"/>
          <w:i/>
          <w:iCs/>
          <w:noProof/>
        </w:rPr>
        <w:t>2</w:t>
      </w:r>
      <w:r w:rsidRPr="00F60F59">
        <w:rPr>
          <w:rFonts w:ascii="Calibri" w:hAnsi="Calibri" w:cs="Calibri"/>
          <w:noProof/>
        </w:rPr>
        <w:t>(1 OP-Journal of Computational Design and Engineering, Vol 2, Iss 1, Pp 47-54 (2015)), 47. https://doi.org/10.1016/j.jcde.2014.11.005</w:t>
      </w:r>
    </w:p>
    <w:p w14:paraId="77C505A3" w14:textId="77777777" w:rsidR="00F60F59" w:rsidRPr="00F60F59" w:rsidRDefault="00F60F59" w:rsidP="00F60F59">
      <w:pPr>
        <w:widowControl w:val="0"/>
        <w:autoSpaceDE w:val="0"/>
        <w:autoSpaceDN w:val="0"/>
        <w:adjustRightInd w:val="0"/>
        <w:spacing w:line="240" w:lineRule="auto"/>
        <w:ind w:left="480" w:hanging="480"/>
        <w:rPr>
          <w:rFonts w:ascii="Calibri" w:hAnsi="Calibri" w:cs="Calibri"/>
          <w:noProof/>
        </w:rPr>
      </w:pPr>
      <w:r w:rsidRPr="00F60F59">
        <w:rPr>
          <w:rFonts w:ascii="Calibri" w:hAnsi="Calibri" w:cs="Calibri"/>
          <w:noProof/>
        </w:rPr>
        <w:t xml:space="preserve">Berman, B. (2012). 3-D printing: The new industrial revolution. </w:t>
      </w:r>
      <w:r w:rsidRPr="00F60F59">
        <w:rPr>
          <w:rFonts w:ascii="Calibri" w:hAnsi="Calibri" w:cs="Calibri"/>
          <w:i/>
          <w:iCs/>
          <w:noProof/>
        </w:rPr>
        <w:t>Business Horizons</w:t>
      </w:r>
      <w:r w:rsidRPr="00F60F59">
        <w:rPr>
          <w:rFonts w:ascii="Calibri" w:hAnsi="Calibri" w:cs="Calibri"/>
          <w:noProof/>
        </w:rPr>
        <w:t xml:space="preserve">, </w:t>
      </w:r>
      <w:r w:rsidRPr="00F60F59">
        <w:rPr>
          <w:rFonts w:ascii="Calibri" w:hAnsi="Calibri" w:cs="Calibri"/>
          <w:i/>
          <w:iCs/>
          <w:noProof/>
        </w:rPr>
        <w:t>55</w:t>
      </w:r>
      <w:r w:rsidRPr="00F60F59">
        <w:rPr>
          <w:rFonts w:ascii="Calibri" w:hAnsi="Calibri" w:cs="Calibri"/>
          <w:noProof/>
        </w:rPr>
        <w:t>(2), 155–162. https://doi.org/https://doi.org/10.1016/j.bushor.2011.11.003</w:t>
      </w:r>
    </w:p>
    <w:p w14:paraId="5C762E4E" w14:textId="77777777" w:rsidR="00F60F59" w:rsidRPr="00F60F59" w:rsidRDefault="00F60F59" w:rsidP="00F60F59">
      <w:pPr>
        <w:widowControl w:val="0"/>
        <w:autoSpaceDE w:val="0"/>
        <w:autoSpaceDN w:val="0"/>
        <w:adjustRightInd w:val="0"/>
        <w:spacing w:line="240" w:lineRule="auto"/>
        <w:ind w:left="480" w:hanging="480"/>
        <w:rPr>
          <w:rFonts w:ascii="Calibri" w:hAnsi="Calibri" w:cs="Calibri"/>
          <w:noProof/>
        </w:rPr>
      </w:pPr>
      <w:r w:rsidRPr="00F60F59">
        <w:rPr>
          <w:rFonts w:ascii="Calibri" w:hAnsi="Calibri" w:cs="Calibri"/>
          <w:noProof/>
        </w:rPr>
        <w:t>Bermudez-Ortega, J., Besada-Portas, E., Lopez-Orozco, J. A., Chacon, J., &amp; de la Cruz, J. M. (2016). 2016 IEEE Conference on Control Applications (CCA), Control Applications (CCA), 2016 IEEE Conference on (p. 810). https://doi.org/10.1109/CCA.2016.7587918</w:t>
      </w:r>
    </w:p>
    <w:p w14:paraId="3CDB5C59" w14:textId="77777777" w:rsidR="00F60F59" w:rsidRPr="00F60F59" w:rsidRDefault="00F60F59" w:rsidP="00F60F59">
      <w:pPr>
        <w:widowControl w:val="0"/>
        <w:autoSpaceDE w:val="0"/>
        <w:autoSpaceDN w:val="0"/>
        <w:adjustRightInd w:val="0"/>
        <w:spacing w:line="240" w:lineRule="auto"/>
        <w:ind w:left="480" w:hanging="480"/>
        <w:rPr>
          <w:rFonts w:ascii="Calibri" w:hAnsi="Calibri" w:cs="Calibri"/>
          <w:noProof/>
        </w:rPr>
      </w:pPr>
      <w:r w:rsidRPr="00F60F59">
        <w:rPr>
          <w:rFonts w:ascii="Calibri" w:hAnsi="Calibri" w:cs="Calibri"/>
          <w:noProof/>
        </w:rPr>
        <w:t xml:space="preserve">Berners-Lee, T. (1991). The Original HTTP as defined in 1991. </w:t>
      </w:r>
      <w:r w:rsidRPr="00F60F59">
        <w:rPr>
          <w:rFonts w:ascii="Calibri" w:hAnsi="Calibri" w:cs="Calibri"/>
          <w:i/>
          <w:iCs/>
          <w:noProof/>
        </w:rPr>
        <w:t>World Wide Web Consortium (W3C)</w:t>
      </w:r>
      <w:r w:rsidRPr="00F60F59">
        <w:rPr>
          <w:rFonts w:ascii="Calibri" w:hAnsi="Calibri" w:cs="Calibri"/>
          <w:noProof/>
        </w:rPr>
        <w:t>.</w:t>
      </w:r>
    </w:p>
    <w:p w14:paraId="46729F65" w14:textId="77777777" w:rsidR="00F60F59" w:rsidRPr="00F60F59" w:rsidRDefault="00F60F59" w:rsidP="00F60F59">
      <w:pPr>
        <w:widowControl w:val="0"/>
        <w:autoSpaceDE w:val="0"/>
        <w:autoSpaceDN w:val="0"/>
        <w:adjustRightInd w:val="0"/>
        <w:spacing w:line="240" w:lineRule="auto"/>
        <w:ind w:left="480" w:hanging="480"/>
        <w:rPr>
          <w:rFonts w:ascii="Calibri" w:hAnsi="Calibri" w:cs="Calibri"/>
          <w:noProof/>
        </w:rPr>
      </w:pPr>
      <w:r w:rsidRPr="00F60F59">
        <w:rPr>
          <w:rFonts w:ascii="Calibri" w:hAnsi="Calibri" w:cs="Calibri"/>
          <w:noProof/>
        </w:rPr>
        <w:t>Boone, L. (2017). Industry 4.0 (Fourth industrial revolution). Retrieved from http://search.ebscohost.com/login.aspx?direct=true&amp;site=eds-live&amp;db=ers&amp;AN=119214086 OP  - Salem Press Encyclopedia, January, 2017. 2p.</w:t>
      </w:r>
    </w:p>
    <w:p w14:paraId="3659B019" w14:textId="77777777" w:rsidR="00F60F59" w:rsidRPr="00F60F59" w:rsidRDefault="00F60F59" w:rsidP="00F60F59">
      <w:pPr>
        <w:widowControl w:val="0"/>
        <w:autoSpaceDE w:val="0"/>
        <w:autoSpaceDN w:val="0"/>
        <w:adjustRightInd w:val="0"/>
        <w:spacing w:line="240" w:lineRule="auto"/>
        <w:ind w:left="480" w:hanging="480"/>
        <w:rPr>
          <w:rFonts w:ascii="Calibri" w:hAnsi="Calibri" w:cs="Calibri"/>
          <w:noProof/>
        </w:rPr>
      </w:pPr>
      <w:r w:rsidRPr="00F60F59">
        <w:rPr>
          <w:rFonts w:ascii="Calibri" w:hAnsi="Calibri" w:cs="Calibri"/>
          <w:noProof/>
        </w:rPr>
        <w:t xml:space="preserve">Brooke, J. (1995). SUS: A quick and dirty usability scale. </w:t>
      </w:r>
      <w:r w:rsidRPr="00F60F59">
        <w:rPr>
          <w:rFonts w:ascii="Calibri" w:hAnsi="Calibri" w:cs="Calibri"/>
          <w:i/>
          <w:iCs/>
          <w:noProof/>
        </w:rPr>
        <w:t>Usability Eval. Ind.</w:t>
      </w:r>
      <w:r w:rsidRPr="00F60F59">
        <w:rPr>
          <w:rFonts w:ascii="Calibri" w:hAnsi="Calibri" w:cs="Calibri"/>
          <w:noProof/>
        </w:rPr>
        <w:t xml:space="preserve">, </w:t>
      </w:r>
      <w:r w:rsidRPr="00F60F59">
        <w:rPr>
          <w:rFonts w:ascii="Calibri" w:hAnsi="Calibri" w:cs="Calibri"/>
          <w:i/>
          <w:iCs/>
          <w:noProof/>
        </w:rPr>
        <w:t>189</w:t>
      </w:r>
      <w:r w:rsidRPr="00F60F59">
        <w:rPr>
          <w:rFonts w:ascii="Calibri" w:hAnsi="Calibri" w:cs="Calibri"/>
          <w:noProof/>
        </w:rPr>
        <w:t>.</w:t>
      </w:r>
    </w:p>
    <w:p w14:paraId="29C570B9" w14:textId="77777777" w:rsidR="00F60F59" w:rsidRPr="00F60F59" w:rsidRDefault="00F60F59" w:rsidP="00F60F59">
      <w:pPr>
        <w:widowControl w:val="0"/>
        <w:autoSpaceDE w:val="0"/>
        <w:autoSpaceDN w:val="0"/>
        <w:adjustRightInd w:val="0"/>
        <w:spacing w:line="240" w:lineRule="auto"/>
        <w:ind w:left="480" w:hanging="480"/>
        <w:rPr>
          <w:rFonts w:ascii="Calibri" w:hAnsi="Calibri" w:cs="Calibri"/>
          <w:noProof/>
        </w:rPr>
      </w:pPr>
      <w:r w:rsidRPr="00F60F59">
        <w:rPr>
          <w:rFonts w:ascii="Calibri" w:hAnsi="Calibri" w:cs="Calibri"/>
          <w:noProof/>
        </w:rPr>
        <w:t>Canas, R. M. da S., &amp; Pires, J. S. (2014). Simoldes : the impact of additive manufacturing : 3D Printing Technology. Retrieved from http://search.ebscohost.com/login.aspx?direct=true&amp;site=eds-live&amp;db=edsrca&amp;AN=rcaap.openAccess.10400.14.16813</w:t>
      </w:r>
    </w:p>
    <w:p w14:paraId="1682212E" w14:textId="77777777" w:rsidR="00F60F59" w:rsidRPr="00F60F59" w:rsidRDefault="00F60F59" w:rsidP="00F60F59">
      <w:pPr>
        <w:widowControl w:val="0"/>
        <w:autoSpaceDE w:val="0"/>
        <w:autoSpaceDN w:val="0"/>
        <w:adjustRightInd w:val="0"/>
        <w:spacing w:line="240" w:lineRule="auto"/>
        <w:ind w:left="480" w:hanging="480"/>
        <w:rPr>
          <w:rFonts w:ascii="Calibri" w:hAnsi="Calibri" w:cs="Calibri"/>
          <w:noProof/>
        </w:rPr>
      </w:pPr>
      <w:r w:rsidRPr="00F60F59">
        <w:rPr>
          <w:rFonts w:ascii="Calibri" w:hAnsi="Calibri" w:cs="Calibri"/>
          <w:noProof/>
        </w:rPr>
        <w:t>Capo, A.J., Carreras, J., Dias, J.M., Galli, R., &amp; Gamito, M. (2003). A4D: Augmented Reality 4D System for Architecture and Building Construction.</w:t>
      </w:r>
    </w:p>
    <w:p w14:paraId="193FAF7D" w14:textId="77777777" w:rsidR="00F60F59" w:rsidRPr="00F60F59" w:rsidRDefault="00F60F59" w:rsidP="00F60F59">
      <w:pPr>
        <w:widowControl w:val="0"/>
        <w:autoSpaceDE w:val="0"/>
        <w:autoSpaceDN w:val="0"/>
        <w:adjustRightInd w:val="0"/>
        <w:spacing w:line="240" w:lineRule="auto"/>
        <w:ind w:left="480" w:hanging="480"/>
        <w:rPr>
          <w:rFonts w:ascii="Calibri" w:hAnsi="Calibri" w:cs="Calibri"/>
          <w:noProof/>
        </w:rPr>
      </w:pPr>
      <w:r w:rsidRPr="00F60F59">
        <w:rPr>
          <w:rFonts w:ascii="Calibri" w:hAnsi="Calibri" w:cs="Calibri"/>
          <w:noProof/>
        </w:rPr>
        <w:t xml:space="preserve">Carvalho, A. I. R. de, &amp; Ferrolho, A. M. P. (2016). </w:t>
      </w:r>
      <w:r w:rsidRPr="00F60F59">
        <w:rPr>
          <w:rFonts w:ascii="Calibri" w:hAnsi="Calibri" w:cs="Calibri"/>
          <w:i/>
          <w:iCs/>
          <w:noProof/>
        </w:rPr>
        <w:t>Desenvolvimento e melhoramento da Célula Flexível de Fabrico da ESTGV</w:t>
      </w:r>
      <w:r w:rsidRPr="00F60F59">
        <w:rPr>
          <w:rFonts w:ascii="Calibri" w:hAnsi="Calibri" w:cs="Calibri"/>
          <w:noProof/>
        </w:rPr>
        <w:t>. Retrieved from http://search.ebscohost.com/login.aspx?direct=true&amp;site=eds-live&amp;db=edsrca&amp;AN=rcaap.openAccess.10400.19.3090</w:t>
      </w:r>
    </w:p>
    <w:p w14:paraId="3B3C16B7" w14:textId="77777777" w:rsidR="00F60F59" w:rsidRPr="00F60F59" w:rsidRDefault="00F60F59" w:rsidP="00F60F59">
      <w:pPr>
        <w:widowControl w:val="0"/>
        <w:autoSpaceDE w:val="0"/>
        <w:autoSpaceDN w:val="0"/>
        <w:adjustRightInd w:val="0"/>
        <w:spacing w:line="240" w:lineRule="auto"/>
        <w:ind w:left="480" w:hanging="480"/>
        <w:rPr>
          <w:rFonts w:ascii="Calibri" w:hAnsi="Calibri" w:cs="Calibri"/>
          <w:noProof/>
        </w:rPr>
      </w:pPr>
      <w:r w:rsidRPr="00F60F59">
        <w:rPr>
          <w:rFonts w:ascii="Calibri" w:hAnsi="Calibri" w:cs="Calibri"/>
          <w:noProof/>
        </w:rPr>
        <w:t xml:space="preserve">Cavallaro, R. (1997). The FoxTrax hockey puck tracking system. </w:t>
      </w:r>
      <w:r w:rsidRPr="00F60F59">
        <w:rPr>
          <w:rFonts w:ascii="Calibri" w:hAnsi="Calibri" w:cs="Calibri"/>
          <w:i/>
          <w:iCs/>
          <w:noProof/>
        </w:rPr>
        <w:t xml:space="preserve">IEEE Computer Graphics and </w:t>
      </w:r>
      <w:r w:rsidRPr="00F60F59">
        <w:rPr>
          <w:rFonts w:ascii="Calibri" w:hAnsi="Calibri" w:cs="Calibri"/>
          <w:i/>
          <w:iCs/>
          <w:noProof/>
        </w:rPr>
        <w:lastRenderedPageBreak/>
        <w:t>Applications</w:t>
      </w:r>
      <w:r w:rsidRPr="00F60F59">
        <w:rPr>
          <w:rFonts w:ascii="Calibri" w:hAnsi="Calibri" w:cs="Calibri"/>
          <w:noProof/>
        </w:rPr>
        <w:t>. https://doi.org/10.1109/38.574652</w:t>
      </w:r>
    </w:p>
    <w:p w14:paraId="0B404F30" w14:textId="77777777" w:rsidR="00F60F59" w:rsidRPr="00F60F59" w:rsidRDefault="00F60F59" w:rsidP="00F60F59">
      <w:pPr>
        <w:widowControl w:val="0"/>
        <w:autoSpaceDE w:val="0"/>
        <w:autoSpaceDN w:val="0"/>
        <w:adjustRightInd w:val="0"/>
        <w:spacing w:line="240" w:lineRule="auto"/>
        <w:ind w:left="480" w:hanging="480"/>
        <w:rPr>
          <w:rFonts w:ascii="Calibri" w:hAnsi="Calibri" w:cs="Calibri"/>
          <w:noProof/>
        </w:rPr>
      </w:pPr>
      <w:r w:rsidRPr="00F60F59">
        <w:rPr>
          <w:rFonts w:ascii="Calibri" w:hAnsi="Calibri" w:cs="Calibri"/>
          <w:noProof/>
        </w:rPr>
        <w:t xml:space="preserve">Cloud Computing: An Overview. (2009). </w:t>
      </w:r>
      <w:r w:rsidRPr="00F60F59">
        <w:rPr>
          <w:rFonts w:ascii="Calibri" w:hAnsi="Calibri" w:cs="Calibri"/>
          <w:i/>
          <w:iCs/>
          <w:noProof/>
        </w:rPr>
        <w:t>Queue</w:t>
      </w:r>
      <w:r w:rsidRPr="00F60F59">
        <w:rPr>
          <w:rFonts w:ascii="Calibri" w:hAnsi="Calibri" w:cs="Calibri"/>
          <w:noProof/>
        </w:rPr>
        <w:t xml:space="preserve">, </w:t>
      </w:r>
      <w:r w:rsidRPr="00F60F59">
        <w:rPr>
          <w:rFonts w:ascii="Calibri" w:hAnsi="Calibri" w:cs="Calibri"/>
          <w:i/>
          <w:iCs/>
          <w:noProof/>
        </w:rPr>
        <w:t>7</w:t>
      </w:r>
      <w:r w:rsidRPr="00F60F59">
        <w:rPr>
          <w:rFonts w:ascii="Calibri" w:hAnsi="Calibri" w:cs="Calibri"/>
          <w:noProof/>
        </w:rPr>
        <w:t>(5), 2:3--2:4. https://doi.org/10.1145/1551644.1554608</w:t>
      </w:r>
    </w:p>
    <w:p w14:paraId="3D2A9CB6" w14:textId="77777777" w:rsidR="00F60F59" w:rsidRPr="00F60F59" w:rsidRDefault="00F60F59" w:rsidP="00F60F59">
      <w:pPr>
        <w:widowControl w:val="0"/>
        <w:autoSpaceDE w:val="0"/>
        <w:autoSpaceDN w:val="0"/>
        <w:adjustRightInd w:val="0"/>
        <w:spacing w:line="240" w:lineRule="auto"/>
        <w:ind w:left="480" w:hanging="480"/>
        <w:rPr>
          <w:rFonts w:ascii="Calibri" w:hAnsi="Calibri" w:cs="Calibri"/>
          <w:noProof/>
        </w:rPr>
      </w:pPr>
      <w:r w:rsidRPr="00F60F59">
        <w:rPr>
          <w:rFonts w:ascii="Calibri" w:hAnsi="Calibri" w:cs="Calibri"/>
          <w:noProof/>
        </w:rPr>
        <w:t>Constain, N. B. P., Queiroz, M. H. de, &amp; Catarina, U. F. de S. (2011). Integração de sistemas SCADA com a implementação de controle supervisório em CLP para sistemas de manufatura. Retrieved from http://search.ebscohost.com/login.aspx?direct=true&amp;site=eds-live&amp;db=edsrca&amp;AN=rcaap.brazil.123456789.95357</w:t>
      </w:r>
    </w:p>
    <w:p w14:paraId="26CAB568" w14:textId="77777777" w:rsidR="00F60F59" w:rsidRPr="00F60F59" w:rsidRDefault="00F60F59" w:rsidP="00F60F59">
      <w:pPr>
        <w:widowControl w:val="0"/>
        <w:autoSpaceDE w:val="0"/>
        <w:autoSpaceDN w:val="0"/>
        <w:adjustRightInd w:val="0"/>
        <w:spacing w:line="240" w:lineRule="auto"/>
        <w:ind w:left="480" w:hanging="480"/>
        <w:rPr>
          <w:rFonts w:ascii="Calibri" w:hAnsi="Calibri" w:cs="Calibri"/>
          <w:noProof/>
        </w:rPr>
      </w:pPr>
      <w:r w:rsidRPr="00F60F59">
        <w:rPr>
          <w:rFonts w:ascii="Calibri" w:hAnsi="Calibri" w:cs="Calibri"/>
          <w:noProof/>
        </w:rPr>
        <w:t>Daneels, A., &amp; Salter, W. (1999). What is SCADA?</w:t>
      </w:r>
    </w:p>
    <w:p w14:paraId="499E0E9A" w14:textId="77777777" w:rsidR="00F60F59" w:rsidRPr="00F60F59" w:rsidRDefault="00F60F59" w:rsidP="00F60F59">
      <w:pPr>
        <w:widowControl w:val="0"/>
        <w:autoSpaceDE w:val="0"/>
        <w:autoSpaceDN w:val="0"/>
        <w:adjustRightInd w:val="0"/>
        <w:spacing w:line="240" w:lineRule="auto"/>
        <w:ind w:left="480" w:hanging="480"/>
        <w:rPr>
          <w:rFonts w:ascii="Calibri" w:hAnsi="Calibri" w:cs="Calibri"/>
          <w:noProof/>
        </w:rPr>
      </w:pPr>
      <w:r w:rsidRPr="00F60F59">
        <w:rPr>
          <w:rFonts w:ascii="Calibri" w:hAnsi="Calibri" w:cs="Calibri"/>
          <w:noProof/>
        </w:rPr>
        <w:t>Dias, F. A. N. B., &amp; Fonseca, I. S. A. da. (2015). Desenvolvimento de ferramenta para interligação de dispositivos utilizando protocolos industriais. Retrieved from http://search.ebscohost.com/login.aspx?direct=true&amp;site=eds-live&amp;db=edsrca&amp;AN=rcaap.openAccess.10400.26.16571</w:t>
      </w:r>
    </w:p>
    <w:p w14:paraId="4FA31026" w14:textId="77777777" w:rsidR="00F60F59" w:rsidRPr="00F60F59" w:rsidRDefault="00F60F59" w:rsidP="00F60F59">
      <w:pPr>
        <w:widowControl w:val="0"/>
        <w:autoSpaceDE w:val="0"/>
        <w:autoSpaceDN w:val="0"/>
        <w:adjustRightInd w:val="0"/>
        <w:spacing w:line="240" w:lineRule="auto"/>
        <w:ind w:left="480" w:hanging="480"/>
        <w:rPr>
          <w:rFonts w:ascii="Calibri" w:hAnsi="Calibri" w:cs="Calibri"/>
          <w:noProof/>
        </w:rPr>
      </w:pPr>
      <w:r w:rsidRPr="00F60F59">
        <w:rPr>
          <w:rFonts w:ascii="Calibri" w:hAnsi="Calibri" w:cs="Calibri"/>
          <w:noProof/>
        </w:rPr>
        <w:t xml:space="preserve">Dorf, R. C., &amp; Bishop, R. H. (2010). </w:t>
      </w:r>
      <w:r w:rsidRPr="00F60F59">
        <w:rPr>
          <w:rFonts w:ascii="Calibri" w:hAnsi="Calibri" w:cs="Calibri"/>
          <w:i/>
          <w:iCs/>
          <w:noProof/>
        </w:rPr>
        <w:t>Modern Control Systems</w:t>
      </w:r>
      <w:r w:rsidRPr="00F60F59">
        <w:rPr>
          <w:rFonts w:ascii="Calibri" w:hAnsi="Calibri" w:cs="Calibri"/>
          <w:noProof/>
        </w:rPr>
        <w:t>.</w:t>
      </w:r>
    </w:p>
    <w:p w14:paraId="3DAF525A" w14:textId="77777777" w:rsidR="00F60F59" w:rsidRPr="00F60F59" w:rsidRDefault="00F60F59" w:rsidP="00F60F59">
      <w:pPr>
        <w:widowControl w:val="0"/>
        <w:autoSpaceDE w:val="0"/>
        <w:autoSpaceDN w:val="0"/>
        <w:adjustRightInd w:val="0"/>
        <w:spacing w:line="240" w:lineRule="auto"/>
        <w:ind w:left="480" w:hanging="480"/>
        <w:rPr>
          <w:rFonts w:ascii="Calibri" w:hAnsi="Calibri" w:cs="Calibri"/>
          <w:noProof/>
        </w:rPr>
      </w:pPr>
      <w:r w:rsidRPr="00F60F59">
        <w:rPr>
          <w:rFonts w:ascii="Calibri" w:hAnsi="Calibri" w:cs="Calibri"/>
          <w:noProof/>
        </w:rPr>
        <w:t xml:space="preserve">Edwards, P. N. (1996). </w:t>
      </w:r>
      <w:r w:rsidRPr="00F60F59">
        <w:rPr>
          <w:rFonts w:ascii="Calibri" w:hAnsi="Calibri" w:cs="Calibri"/>
          <w:i/>
          <w:iCs/>
          <w:noProof/>
        </w:rPr>
        <w:t>The Closed World</w:t>
      </w:r>
      <w:r w:rsidRPr="00F60F59">
        <w:rPr>
          <w:rFonts w:ascii="Calibri" w:hAnsi="Calibri" w:cs="Calibri"/>
          <w:noProof/>
        </w:rPr>
        <w:t>.</w:t>
      </w:r>
    </w:p>
    <w:p w14:paraId="09F72AA7" w14:textId="77777777" w:rsidR="00F60F59" w:rsidRPr="00F60F59" w:rsidRDefault="00F60F59" w:rsidP="00F60F59">
      <w:pPr>
        <w:widowControl w:val="0"/>
        <w:autoSpaceDE w:val="0"/>
        <w:autoSpaceDN w:val="0"/>
        <w:adjustRightInd w:val="0"/>
        <w:spacing w:line="240" w:lineRule="auto"/>
        <w:ind w:left="480" w:hanging="480"/>
        <w:rPr>
          <w:rFonts w:ascii="Calibri" w:hAnsi="Calibri" w:cs="Calibri"/>
          <w:noProof/>
        </w:rPr>
      </w:pPr>
      <w:r w:rsidRPr="00F60F59">
        <w:rPr>
          <w:rFonts w:ascii="Calibri" w:hAnsi="Calibri" w:cs="Calibri"/>
          <w:noProof/>
        </w:rPr>
        <w:t xml:space="preserve">Ferreira, R. S. (2010). </w:t>
      </w:r>
      <w:r w:rsidRPr="00F60F59">
        <w:rPr>
          <w:rFonts w:ascii="Calibri" w:hAnsi="Calibri" w:cs="Calibri"/>
          <w:i/>
          <w:iCs/>
          <w:noProof/>
        </w:rPr>
        <w:t>Desenvolvimento, testes e qualidade de software</w:t>
      </w:r>
      <w:r w:rsidRPr="00F60F59">
        <w:rPr>
          <w:rFonts w:ascii="Calibri" w:hAnsi="Calibri" w:cs="Calibri"/>
          <w:noProof/>
        </w:rPr>
        <w:t>.</w:t>
      </w:r>
    </w:p>
    <w:p w14:paraId="6A2C07FB" w14:textId="77777777" w:rsidR="00F60F59" w:rsidRPr="00F60F59" w:rsidRDefault="00F60F59" w:rsidP="00F60F59">
      <w:pPr>
        <w:widowControl w:val="0"/>
        <w:autoSpaceDE w:val="0"/>
        <w:autoSpaceDN w:val="0"/>
        <w:adjustRightInd w:val="0"/>
        <w:spacing w:line="240" w:lineRule="auto"/>
        <w:ind w:left="480" w:hanging="480"/>
        <w:rPr>
          <w:rFonts w:ascii="Calibri" w:hAnsi="Calibri" w:cs="Calibri"/>
          <w:noProof/>
        </w:rPr>
      </w:pPr>
      <w:r w:rsidRPr="00F60F59">
        <w:rPr>
          <w:rFonts w:ascii="Calibri" w:hAnsi="Calibri" w:cs="Calibri"/>
          <w:noProof/>
        </w:rPr>
        <w:t xml:space="preserve">Gill, S. (2017). Easier automation for food production: what will future food manufacturing look like? Control Engineering Europe spoke to some key industry vendors about the future of food production. As the need for skilled labor increases, and regulations require track, </w:t>
      </w:r>
      <w:r w:rsidRPr="00F60F59">
        <w:rPr>
          <w:rFonts w:ascii="Calibri" w:hAnsi="Calibri" w:cs="Calibri"/>
          <w:i/>
          <w:iCs/>
          <w:noProof/>
        </w:rPr>
        <w:t>64</w:t>
      </w:r>
      <w:r w:rsidRPr="00F60F59">
        <w:rPr>
          <w:rFonts w:ascii="Calibri" w:hAnsi="Calibri" w:cs="Calibri"/>
          <w:noProof/>
        </w:rPr>
        <w:t>(4 OP-Control Engineering. April 2017, Vol. 64 Issue 4, p17, 3 p.), 17.</w:t>
      </w:r>
    </w:p>
    <w:p w14:paraId="363B14AE" w14:textId="77777777" w:rsidR="00F60F59" w:rsidRPr="00F60F59" w:rsidRDefault="00F60F59" w:rsidP="00F60F59">
      <w:pPr>
        <w:widowControl w:val="0"/>
        <w:autoSpaceDE w:val="0"/>
        <w:autoSpaceDN w:val="0"/>
        <w:adjustRightInd w:val="0"/>
        <w:spacing w:line="240" w:lineRule="auto"/>
        <w:ind w:left="480" w:hanging="480"/>
        <w:rPr>
          <w:rFonts w:ascii="Calibri" w:hAnsi="Calibri" w:cs="Calibri"/>
          <w:noProof/>
        </w:rPr>
      </w:pPr>
      <w:r w:rsidRPr="00F60F59">
        <w:rPr>
          <w:rFonts w:ascii="Calibri" w:hAnsi="Calibri" w:cs="Calibri"/>
          <w:noProof/>
        </w:rPr>
        <w:t>Guerra, L., Sousa, S. D., &amp; Nunes, E. P. (2016). 2016 IEEE International Conference on Industrial Engineering and Engineering Management (IEEM), Industrial Engineering and Engineering Management (IEEM), 2016 IEEE International Conference on. https://doi.org/10.1109/IEEM.2016.7798002</w:t>
      </w:r>
    </w:p>
    <w:p w14:paraId="139531A7" w14:textId="77777777" w:rsidR="00F60F59" w:rsidRPr="00F60F59" w:rsidRDefault="00F60F59" w:rsidP="00F60F59">
      <w:pPr>
        <w:widowControl w:val="0"/>
        <w:autoSpaceDE w:val="0"/>
        <w:autoSpaceDN w:val="0"/>
        <w:adjustRightInd w:val="0"/>
        <w:spacing w:line="240" w:lineRule="auto"/>
        <w:ind w:left="480" w:hanging="480"/>
        <w:rPr>
          <w:rFonts w:ascii="Calibri" w:hAnsi="Calibri" w:cs="Calibri"/>
          <w:noProof/>
        </w:rPr>
      </w:pPr>
      <w:r w:rsidRPr="00F60F59">
        <w:rPr>
          <w:rFonts w:ascii="Calibri" w:hAnsi="Calibri" w:cs="Calibri"/>
          <w:noProof/>
        </w:rPr>
        <w:t xml:space="preserve">How to best design an HMI system: a proper interface between a machine and its human operator greatly impacts efficiency and ease of use and should promote a harmonized connection between the two. Learn how to best build that connection though a human mac. (2015), </w:t>
      </w:r>
      <w:r w:rsidRPr="00F60F59">
        <w:rPr>
          <w:rFonts w:ascii="Calibri" w:hAnsi="Calibri" w:cs="Calibri"/>
          <w:i/>
          <w:iCs/>
          <w:noProof/>
        </w:rPr>
        <w:t>62</w:t>
      </w:r>
      <w:r w:rsidRPr="00F60F59">
        <w:rPr>
          <w:rFonts w:ascii="Calibri" w:hAnsi="Calibri" w:cs="Calibri"/>
          <w:noProof/>
        </w:rPr>
        <w:t>(6 OP-Control Engineering. June 2015, Vol. 62 Issue 6, M10, 3 p.), 10. Retrieved from http://search.ebscohost.com/login.aspx?direct=true&amp;site=eds-live&amp;db=edsgao&amp;AN=edsgcl.422706900</w:t>
      </w:r>
    </w:p>
    <w:p w14:paraId="5D9E905C" w14:textId="77777777" w:rsidR="00F60F59" w:rsidRPr="00F60F59" w:rsidRDefault="00F60F59" w:rsidP="00F60F59">
      <w:pPr>
        <w:widowControl w:val="0"/>
        <w:autoSpaceDE w:val="0"/>
        <w:autoSpaceDN w:val="0"/>
        <w:adjustRightInd w:val="0"/>
        <w:spacing w:line="240" w:lineRule="auto"/>
        <w:ind w:left="480" w:hanging="480"/>
        <w:rPr>
          <w:rFonts w:ascii="Calibri" w:hAnsi="Calibri" w:cs="Calibri"/>
          <w:noProof/>
        </w:rPr>
      </w:pPr>
      <w:r w:rsidRPr="00F60F59">
        <w:rPr>
          <w:rFonts w:ascii="Calibri" w:hAnsi="Calibri" w:cs="Calibri"/>
          <w:noProof/>
        </w:rPr>
        <w:t>HTTP/2 Usage. (2017). Retrieved from https://w3techs.com/technologies/details/ce-http2/all/all</w:t>
      </w:r>
    </w:p>
    <w:p w14:paraId="2714F835" w14:textId="77777777" w:rsidR="00F60F59" w:rsidRPr="00F60F59" w:rsidRDefault="00F60F59" w:rsidP="00F60F59">
      <w:pPr>
        <w:widowControl w:val="0"/>
        <w:autoSpaceDE w:val="0"/>
        <w:autoSpaceDN w:val="0"/>
        <w:adjustRightInd w:val="0"/>
        <w:spacing w:line="240" w:lineRule="auto"/>
        <w:ind w:left="480" w:hanging="480"/>
        <w:rPr>
          <w:rFonts w:ascii="Calibri" w:hAnsi="Calibri" w:cs="Calibri"/>
          <w:noProof/>
        </w:rPr>
      </w:pPr>
      <w:r w:rsidRPr="00F60F59">
        <w:rPr>
          <w:rFonts w:ascii="Calibri" w:hAnsi="Calibri" w:cs="Calibri"/>
          <w:noProof/>
        </w:rPr>
        <w:t>Kacur, J., Durdan, M., &amp; Laciak, M. (2013). Proceedings of the 14th International Carpathian Control Conference (ICCC), Carpathian Control Conference (ICCC), 2013 14th International. https://doi.org/10.1109/CarpathianCC.2013.6560527</w:t>
      </w:r>
    </w:p>
    <w:p w14:paraId="6A82DA79" w14:textId="77777777" w:rsidR="00F60F59" w:rsidRPr="00F60F59" w:rsidRDefault="00F60F59" w:rsidP="00F60F59">
      <w:pPr>
        <w:widowControl w:val="0"/>
        <w:autoSpaceDE w:val="0"/>
        <w:autoSpaceDN w:val="0"/>
        <w:adjustRightInd w:val="0"/>
        <w:spacing w:line="240" w:lineRule="auto"/>
        <w:ind w:left="480" w:hanging="480"/>
        <w:rPr>
          <w:rFonts w:ascii="Calibri" w:hAnsi="Calibri" w:cs="Calibri"/>
          <w:noProof/>
        </w:rPr>
      </w:pPr>
      <w:r w:rsidRPr="00F60F59">
        <w:rPr>
          <w:rFonts w:ascii="Calibri" w:hAnsi="Calibri" w:cs="Calibri"/>
          <w:noProof/>
        </w:rPr>
        <w:lastRenderedPageBreak/>
        <w:t>Kerezovic, T., &amp; Sziebig, G. (2016). 2016 IEEE/SICE International Symposium on System Integration (SII), System Integration (SII), 2016 IEEE/SICE International Symposium on. https://doi.org/10.1109/SII.2016.7844080</w:t>
      </w:r>
    </w:p>
    <w:p w14:paraId="39045044" w14:textId="77777777" w:rsidR="00F60F59" w:rsidRPr="00F60F59" w:rsidRDefault="00F60F59" w:rsidP="00F60F59">
      <w:pPr>
        <w:widowControl w:val="0"/>
        <w:autoSpaceDE w:val="0"/>
        <w:autoSpaceDN w:val="0"/>
        <w:adjustRightInd w:val="0"/>
        <w:spacing w:line="240" w:lineRule="auto"/>
        <w:ind w:left="480" w:hanging="480"/>
        <w:rPr>
          <w:rFonts w:ascii="Calibri" w:hAnsi="Calibri" w:cs="Calibri"/>
          <w:noProof/>
        </w:rPr>
      </w:pPr>
      <w:r w:rsidRPr="00F60F59">
        <w:rPr>
          <w:rFonts w:ascii="Calibri" w:hAnsi="Calibri" w:cs="Calibri"/>
          <w:noProof/>
        </w:rPr>
        <w:t>Li, H., &amp; Zhang, J. (2011). 2011 Second International Conference on Mechanic Automation and Control Engineering, Mechanic Automation and Control Engineering (MACE), 2011 Second International Conference on. https://doi.org/10.1109/MACE.2011.5987279</w:t>
      </w:r>
    </w:p>
    <w:p w14:paraId="7588014A" w14:textId="77777777" w:rsidR="00F60F59" w:rsidRPr="00F60F59" w:rsidRDefault="00F60F59" w:rsidP="00F60F59">
      <w:pPr>
        <w:widowControl w:val="0"/>
        <w:autoSpaceDE w:val="0"/>
        <w:autoSpaceDN w:val="0"/>
        <w:adjustRightInd w:val="0"/>
        <w:spacing w:line="240" w:lineRule="auto"/>
        <w:ind w:left="480" w:hanging="480"/>
        <w:rPr>
          <w:rFonts w:ascii="Calibri" w:hAnsi="Calibri" w:cs="Calibri"/>
          <w:noProof/>
        </w:rPr>
      </w:pPr>
      <w:r w:rsidRPr="00F60F59">
        <w:rPr>
          <w:rFonts w:ascii="Calibri" w:hAnsi="Calibri" w:cs="Calibri"/>
          <w:noProof/>
        </w:rPr>
        <w:t>Mehdi Mekni, A. L. (2014). Augmented Reality: Applications, Challenges and Future Trends.</w:t>
      </w:r>
    </w:p>
    <w:p w14:paraId="7DA663BF" w14:textId="77777777" w:rsidR="00F60F59" w:rsidRPr="00F60F59" w:rsidRDefault="00F60F59" w:rsidP="00F60F59">
      <w:pPr>
        <w:widowControl w:val="0"/>
        <w:autoSpaceDE w:val="0"/>
        <w:autoSpaceDN w:val="0"/>
        <w:adjustRightInd w:val="0"/>
        <w:spacing w:line="240" w:lineRule="auto"/>
        <w:ind w:left="480" w:hanging="480"/>
        <w:rPr>
          <w:rFonts w:ascii="Calibri" w:hAnsi="Calibri" w:cs="Calibri"/>
          <w:noProof/>
        </w:rPr>
      </w:pPr>
      <w:r w:rsidRPr="00F60F59">
        <w:rPr>
          <w:rFonts w:ascii="Calibri" w:hAnsi="Calibri" w:cs="Calibri"/>
          <w:noProof/>
        </w:rPr>
        <w:t>Mohn, E. (2015). Augmented Reality. Retrieved from http://search.ebscohost.com/login.aspx?direct=true&amp;site=eds-live&amp;db=ers&amp;AN=87323326 OP  - Salem Press Encyclopedia of Science, 2015. 2p.</w:t>
      </w:r>
    </w:p>
    <w:p w14:paraId="734D9DEE" w14:textId="77777777" w:rsidR="00F60F59" w:rsidRPr="00F60F59" w:rsidRDefault="00F60F59" w:rsidP="00F60F59">
      <w:pPr>
        <w:widowControl w:val="0"/>
        <w:autoSpaceDE w:val="0"/>
        <w:autoSpaceDN w:val="0"/>
        <w:adjustRightInd w:val="0"/>
        <w:spacing w:line="240" w:lineRule="auto"/>
        <w:ind w:left="480" w:hanging="480"/>
        <w:rPr>
          <w:rFonts w:ascii="Calibri" w:hAnsi="Calibri" w:cs="Calibri"/>
          <w:noProof/>
        </w:rPr>
      </w:pPr>
      <w:r w:rsidRPr="00F60F59">
        <w:rPr>
          <w:rFonts w:ascii="Calibri" w:hAnsi="Calibri" w:cs="Calibri"/>
          <w:noProof/>
        </w:rPr>
        <w:t>Nielsen, J. (2000). Why You Only Need to Test with 5 Users. Retrieved from https://www.nngroup.com/articles/why-you-only-need-to-test-with-5-users/</w:t>
      </w:r>
    </w:p>
    <w:p w14:paraId="03B0A3EF" w14:textId="77777777" w:rsidR="00F60F59" w:rsidRPr="00F60F59" w:rsidRDefault="00F60F59" w:rsidP="00F60F59">
      <w:pPr>
        <w:widowControl w:val="0"/>
        <w:autoSpaceDE w:val="0"/>
        <w:autoSpaceDN w:val="0"/>
        <w:adjustRightInd w:val="0"/>
        <w:spacing w:line="240" w:lineRule="auto"/>
        <w:ind w:left="480" w:hanging="480"/>
        <w:rPr>
          <w:rFonts w:ascii="Calibri" w:hAnsi="Calibri" w:cs="Calibri"/>
          <w:noProof/>
        </w:rPr>
      </w:pPr>
      <w:r w:rsidRPr="00F60F59">
        <w:rPr>
          <w:rFonts w:ascii="Calibri" w:hAnsi="Calibri" w:cs="Calibri"/>
          <w:noProof/>
        </w:rPr>
        <w:t xml:space="preserve">Nogueira, T. (2009). </w:t>
      </w:r>
      <w:r w:rsidRPr="00F60F59">
        <w:rPr>
          <w:rFonts w:ascii="Calibri" w:hAnsi="Calibri" w:cs="Calibri"/>
          <w:i/>
          <w:iCs/>
          <w:noProof/>
        </w:rPr>
        <w:t>REDES DE COMUNICAÇÃO PARA SISTEMAS DE AUTOMAÇÃO INDUSTRIAL</w:t>
      </w:r>
      <w:r w:rsidRPr="00F60F59">
        <w:rPr>
          <w:rFonts w:ascii="Calibri" w:hAnsi="Calibri" w:cs="Calibri"/>
          <w:noProof/>
        </w:rPr>
        <w:t>.</w:t>
      </w:r>
    </w:p>
    <w:p w14:paraId="2A8DADAA" w14:textId="77777777" w:rsidR="00F60F59" w:rsidRPr="00F60F59" w:rsidRDefault="00F60F59" w:rsidP="00F60F59">
      <w:pPr>
        <w:widowControl w:val="0"/>
        <w:autoSpaceDE w:val="0"/>
        <w:autoSpaceDN w:val="0"/>
        <w:adjustRightInd w:val="0"/>
        <w:spacing w:line="240" w:lineRule="auto"/>
        <w:ind w:left="480" w:hanging="480"/>
        <w:rPr>
          <w:rFonts w:ascii="Calibri" w:hAnsi="Calibri" w:cs="Calibri"/>
          <w:noProof/>
        </w:rPr>
      </w:pPr>
      <w:r w:rsidRPr="00F60F59">
        <w:rPr>
          <w:rFonts w:ascii="Calibri" w:hAnsi="Calibri" w:cs="Calibri"/>
          <w:noProof/>
        </w:rPr>
        <w:t>Soares, T. A. C., &amp; Mariano, S. J. P. S. (2012). Controlo e automação: sistema de rega inteligente. Retrieved from http://search.ebscohost.com/login.aspx?direct=true&amp;site=eds-live&amp;db=edsrca&amp;AN=rcaap.openAccess.10400.6.2408</w:t>
      </w:r>
    </w:p>
    <w:p w14:paraId="184C222F" w14:textId="77777777" w:rsidR="00F60F59" w:rsidRPr="00F60F59" w:rsidRDefault="00F60F59" w:rsidP="00F60F59">
      <w:pPr>
        <w:widowControl w:val="0"/>
        <w:autoSpaceDE w:val="0"/>
        <w:autoSpaceDN w:val="0"/>
        <w:adjustRightInd w:val="0"/>
        <w:spacing w:line="240" w:lineRule="auto"/>
        <w:ind w:left="480" w:hanging="480"/>
        <w:rPr>
          <w:rFonts w:ascii="Calibri" w:hAnsi="Calibri" w:cs="Calibri"/>
          <w:noProof/>
        </w:rPr>
      </w:pPr>
      <w:r w:rsidRPr="00F60F59">
        <w:rPr>
          <w:rFonts w:ascii="Calibri" w:hAnsi="Calibri" w:cs="Calibri"/>
          <w:noProof/>
        </w:rPr>
        <w:t>Souza, R. B. de, &amp; Medeiros, A. A. D. de. (2005). Uma arquitetura para sistemas supervisórios industriais e sua aplicação em processos de elevação artificial de petróleo. Retrieved from http://search.ebscohost.com/login.aspx?direct=true&amp;site=eds-live&amp;db=edsrca&amp;AN=rcaap.portugal.123456789.15444</w:t>
      </w:r>
    </w:p>
    <w:p w14:paraId="3BC82D3B" w14:textId="77777777" w:rsidR="00F60F59" w:rsidRPr="00F60F59" w:rsidRDefault="00F60F59" w:rsidP="00F60F59">
      <w:pPr>
        <w:widowControl w:val="0"/>
        <w:autoSpaceDE w:val="0"/>
        <w:autoSpaceDN w:val="0"/>
        <w:adjustRightInd w:val="0"/>
        <w:spacing w:line="240" w:lineRule="auto"/>
        <w:ind w:left="480" w:hanging="480"/>
        <w:rPr>
          <w:rFonts w:ascii="Calibri" w:hAnsi="Calibri" w:cs="Calibri"/>
          <w:noProof/>
        </w:rPr>
      </w:pPr>
      <w:r w:rsidRPr="00F60F59">
        <w:rPr>
          <w:rFonts w:ascii="Calibri" w:hAnsi="Calibri" w:cs="Calibri"/>
          <w:noProof/>
        </w:rPr>
        <w:t>Sowinski, L. L. (2017). The case for automation: industry experts weigh in on the steps to take and the benefits of greater warehouse automation.</w:t>
      </w:r>
    </w:p>
    <w:p w14:paraId="097C0734" w14:textId="77777777" w:rsidR="00F60F59" w:rsidRPr="00F60F59" w:rsidRDefault="00F60F59" w:rsidP="00F60F59">
      <w:pPr>
        <w:widowControl w:val="0"/>
        <w:autoSpaceDE w:val="0"/>
        <w:autoSpaceDN w:val="0"/>
        <w:adjustRightInd w:val="0"/>
        <w:spacing w:line="240" w:lineRule="auto"/>
        <w:ind w:left="480" w:hanging="480"/>
        <w:rPr>
          <w:rFonts w:ascii="Calibri" w:hAnsi="Calibri" w:cs="Calibri"/>
          <w:noProof/>
        </w:rPr>
      </w:pPr>
      <w:r w:rsidRPr="00F60F59">
        <w:rPr>
          <w:rFonts w:ascii="Calibri" w:hAnsi="Calibri" w:cs="Calibri"/>
          <w:noProof/>
        </w:rPr>
        <w:t xml:space="preserve">Strawn, G. (2014). Masterminds of the Arpanet. </w:t>
      </w:r>
      <w:r w:rsidRPr="00F60F59">
        <w:rPr>
          <w:rFonts w:ascii="Calibri" w:hAnsi="Calibri" w:cs="Calibri"/>
          <w:i/>
          <w:iCs/>
          <w:noProof/>
        </w:rPr>
        <w:t>IT Professional</w:t>
      </w:r>
      <w:r w:rsidRPr="00F60F59">
        <w:rPr>
          <w:rFonts w:ascii="Calibri" w:hAnsi="Calibri" w:cs="Calibri"/>
          <w:noProof/>
        </w:rPr>
        <w:t xml:space="preserve">, </w:t>
      </w:r>
      <w:r w:rsidRPr="00F60F59">
        <w:rPr>
          <w:rFonts w:ascii="Calibri" w:hAnsi="Calibri" w:cs="Calibri"/>
          <w:i/>
          <w:iCs/>
          <w:noProof/>
        </w:rPr>
        <w:t>16</w:t>
      </w:r>
      <w:r w:rsidRPr="00F60F59">
        <w:rPr>
          <w:rFonts w:ascii="Calibri" w:hAnsi="Calibri" w:cs="Calibri"/>
          <w:noProof/>
        </w:rPr>
        <w:t>(3), 66–68. https://doi.org/10.1109/MITP.2014.32</w:t>
      </w:r>
    </w:p>
    <w:p w14:paraId="64D43984" w14:textId="7D24C5A9" w:rsidR="004B3084" w:rsidRPr="00861A98" w:rsidRDefault="004B3084" w:rsidP="004B3084">
      <w:pPr>
        <w:rPr>
          <w:lang w:val="en-US"/>
        </w:rPr>
      </w:pPr>
      <w:r>
        <w:fldChar w:fldCharType="end"/>
      </w:r>
    </w:p>
    <w:p w14:paraId="5E32E5F8" w14:textId="77777777" w:rsidR="00FB7498" w:rsidRPr="00611D3C" w:rsidRDefault="00FB7498">
      <w:pPr>
        <w:spacing w:after="200"/>
        <w:rPr>
          <w:smallCaps/>
          <w:spacing w:val="5"/>
          <w:sz w:val="36"/>
          <w:szCs w:val="36"/>
          <w:lang w:val="en-US"/>
        </w:rPr>
      </w:pPr>
      <w:r w:rsidRPr="00611D3C">
        <w:rPr>
          <w:lang w:val="en-US"/>
        </w:rPr>
        <w:br w:type="page"/>
      </w:r>
    </w:p>
    <w:p w14:paraId="03B39135" w14:textId="6B2E72F8" w:rsidR="00C4798E" w:rsidRPr="002A4B1A" w:rsidRDefault="00A738B0" w:rsidP="00C4798E">
      <w:pPr>
        <w:pStyle w:val="Cabealho1"/>
      </w:pPr>
      <w:bookmarkStart w:id="177" w:name="_Toc511124570"/>
      <w:r>
        <w:lastRenderedPageBreak/>
        <w:t>7</w:t>
      </w:r>
      <w:r w:rsidR="00C4798E" w:rsidRPr="002A4B1A">
        <w:t xml:space="preserve">. </w:t>
      </w:r>
      <w:r w:rsidR="00C4798E">
        <w:t>Anexos</w:t>
      </w:r>
      <w:bookmarkEnd w:id="177"/>
    </w:p>
    <w:p w14:paraId="5B37EACE" w14:textId="77777777" w:rsidR="00C4798E" w:rsidRPr="00C4798E" w:rsidRDefault="00C4798E" w:rsidP="00C4798E"/>
    <w:p w14:paraId="67F33B6F" w14:textId="77777777" w:rsidR="006836A1" w:rsidRDefault="00477FA5" w:rsidP="006836A1">
      <w:pPr>
        <w:keepNext/>
      </w:pPr>
      <w:r>
        <w:rPr>
          <w:noProof/>
          <w:lang w:eastAsia="pt-PT"/>
        </w:rPr>
        <w:drawing>
          <wp:inline distT="0" distB="0" distL="0" distR="0" wp14:anchorId="5F831FC6" wp14:editId="404EE52D">
            <wp:extent cx="5867400" cy="2848348"/>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nquerito2u1.PNG"/>
                    <pic:cNvPicPr/>
                  </pic:nvPicPr>
                  <pic:blipFill>
                    <a:blip r:embed="rId101">
                      <a:extLst>
                        <a:ext uri="{28A0092B-C50C-407E-A947-70E740481C1C}">
                          <a14:useLocalDpi xmlns:a14="http://schemas.microsoft.com/office/drawing/2010/main" val="0"/>
                        </a:ext>
                      </a:extLst>
                    </a:blip>
                    <a:stretch>
                      <a:fillRect/>
                    </a:stretch>
                  </pic:blipFill>
                  <pic:spPr>
                    <a:xfrm>
                      <a:off x="0" y="0"/>
                      <a:ext cx="5877676" cy="2853337"/>
                    </a:xfrm>
                    <a:prstGeom prst="rect">
                      <a:avLst/>
                    </a:prstGeom>
                  </pic:spPr>
                </pic:pic>
              </a:graphicData>
            </a:graphic>
          </wp:inline>
        </w:drawing>
      </w:r>
    </w:p>
    <w:p w14:paraId="647EA5CF" w14:textId="6784F9AE" w:rsidR="00C4798E" w:rsidRDefault="006836A1" w:rsidP="006836A1">
      <w:pPr>
        <w:pStyle w:val="Legenda"/>
        <w:jc w:val="center"/>
      </w:pPr>
      <w:r>
        <w:t xml:space="preserve">Figura A </w:t>
      </w:r>
      <w:fldSimple w:instr=" SEQ Figura_A \* ARABIC ">
        <w:r w:rsidR="00FD1F9E">
          <w:rPr>
            <w:noProof/>
          </w:rPr>
          <w:t>1</w:t>
        </w:r>
      </w:fldSimple>
      <w:r>
        <w:t xml:space="preserve"> – Questionário ao Utilizador 1</w:t>
      </w:r>
    </w:p>
    <w:p w14:paraId="1EA607AF" w14:textId="0F84D6C5" w:rsidR="00477FA5" w:rsidRDefault="00477FA5" w:rsidP="00C4798E"/>
    <w:p w14:paraId="4FFA43DB" w14:textId="77777777" w:rsidR="006836A1" w:rsidRDefault="00477FA5" w:rsidP="006836A1">
      <w:pPr>
        <w:keepNext/>
      </w:pPr>
      <w:r>
        <w:rPr>
          <w:noProof/>
          <w:lang w:eastAsia="pt-PT"/>
        </w:rPr>
        <w:drawing>
          <wp:inline distT="0" distB="0" distL="0" distR="0" wp14:anchorId="1A1F3933" wp14:editId="6184BD5A">
            <wp:extent cx="5848350" cy="2983112"/>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nquerito2u2.PNG"/>
                    <pic:cNvPicPr/>
                  </pic:nvPicPr>
                  <pic:blipFill>
                    <a:blip r:embed="rId102">
                      <a:extLst>
                        <a:ext uri="{28A0092B-C50C-407E-A947-70E740481C1C}">
                          <a14:useLocalDpi xmlns:a14="http://schemas.microsoft.com/office/drawing/2010/main" val="0"/>
                        </a:ext>
                      </a:extLst>
                    </a:blip>
                    <a:stretch>
                      <a:fillRect/>
                    </a:stretch>
                  </pic:blipFill>
                  <pic:spPr>
                    <a:xfrm>
                      <a:off x="0" y="0"/>
                      <a:ext cx="5874303" cy="2996350"/>
                    </a:xfrm>
                    <a:prstGeom prst="rect">
                      <a:avLst/>
                    </a:prstGeom>
                  </pic:spPr>
                </pic:pic>
              </a:graphicData>
            </a:graphic>
          </wp:inline>
        </w:drawing>
      </w:r>
    </w:p>
    <w:p w14:paraId="763000DB" w14:textId="21957FBD" w:rsidR="00477FA5" w:rsidRDefault="006836A1" w:rsidP="006836A1">
      <w:pPr>
        <w:pStyle w:val="Legenda"/>
        <w:jc w:val="center"/>
      </w:pPr>
      <w:r>
        <w:t xml:space="preserve">Figura A </w:t>
      </w:r>
      <w:fldSimple w:instr=" SEQ Figura_A \* ARABIC ">
        <w:r w:rsidR="00FD1F9E">
          <w:rPr>
            <w:noProof/>
          </w:rPr>
          <w:t>2</w:t>
        </w:r>
      </w:fldSimple>
      <w:r>
        <w:t xml:space="preserve"> - Questionário ao Utilizador 2</w:t>
      </w:r>
    </w:p>
    <w:p w14:paraId="47528693" w14:textId="011B11FA" w:rsidR="00477FA5" w:rsidRDefault="00477FA5" w:rsidP="00C4798E"/>
    <w:p w14:paraId="51B04D58" w14:textId="77777777" w:rsidR="006836A1" w:rsidRDefault="00477FA5" w:rsidP="006836A1">
      <w:pPr>
        <w:keepNext/>
      </w:pPr>
      <w:r>
        <w:rPr>
          <w:noProof/>
          <w:lang w:eastAsia="pt-PT"/>
        </w:rPr>
        <w:lastRenderedPageBreak/>
        <w:drawing>
          <wp:inline distT="0" distB="0" distL="0" distR="0" wp14:anchorId="18310D2E" wp14:editId="5E47458C">
            <wp:extent cx="5915025" cy="3644453"/>
            <wp:effectExtent l="0" t="0" r="0" b="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nquerito2u3.PNG"/>
                    <pic:cNvPicPr/>
                  </pic:nvPicPr>
                  <pic:blipFill>
                    <a:blip r:embed="rId103">
                      <a:extLst>
                        <a:ext uri="{28A0092B-C50C-407E-A947-70E740481C1C}">
                          <a14:useLocalDpi xmlns:a14="http://schemas.microsoft.com/office/drawing/2010/main" val="0"/>
                        </a:ext>
                      </a:extLst>
                    </a:blip>
                    <a:stretch>
                      <a:fillRect/>
                    </a:stretch>
                  </pic:blipFill>
                  <pic:spPr>
                    <a:xfrm>
                      <a:off x="0" y="0"/>
                      <a:ext cx="5936171" cy="3657482"/>
                    </a:xfrm>
                    <a:prstGeom prst="rect">
                      <a:avLst/>
                    </a:prstGeom>
                  </pic:spPr>
                </pic:pic>
              </a:graphicData>
            </a:graphic>
          </wp:inline>
        </w:drawing>
      </w:r>
    </w:p>
    <w:p w14:paraId="068D471E" w14:textId="7E1E7779" w:rsidR="00477FA5" w:rsidRDefault="006836A1" w:rsidP="006836A1">
      <w:pPr>
        <w:pStyle w:val="Legenda"/>
        <w:jc w:val="center"/>
      </w:pPr>
      <w:r>
        <w:t xml:space="preserve">Figura A </w:t>
      </w:r>
      <w:fldSimple w:instr=" SEQ Figura_A \* ARABIC ">
        <w:r w:rsidR="00FD1F9E">
          <w:rPr>
            <w:noProof/>
          </w:rPr>
          <w:t>3</w:t>
        </w:r>
      </w:fldSimple>
      <w:r>
        <w:t xml:space="preserve"> - Questionário ao Utilizador 3</w:t>
      </w:r>
    </w:p>
    <w:p w14:paraId="10DC79C9" w14:textId="4D45B6A4" w:rsidR="00477FA5" w:rsidRDefault="00477FA5" w:rsidP="00C4798E"/>
    <w:p w14:paraId="067C8D72" w14:textId="77777777" w:rsidR="00832117" w:rsidRDefault="00832117" w:rsidP="00C4798E"/>
    <w:p w14:paraId="2DC58A76" w14:textId="77777777" w:rsidR="006836A1" w:rsidRDefault="00477FA5" w:rsidP="006836A1">
      <w:pPr>
        <w:keepNext/>
      </w:pPr>
      <w:r>
        <w:rPr>
          <w:noProof/>
          <w:lang w:eastAsia="pt-PT"/>
        </w:rPr>
        <w:lastRenderedPageBreak/>
        <w:drawing>
          <wp:inline distT="0" distB="0" distL="0" distR="0" wp14:anchorId="753E640C" wp14:editId="60B90699">
            <wp:extent cx="5905500" cy="3416405"/>
            <wp:effectExtent l="0" t="0" r="0"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nquerito2u4.PNG"/>
                    <pic:cNvPicPr/>
                  </pic:nvPicPr>
                  <pic:blipFill>
                    <a:blip r:embed="rId104">
                      <a:extLst>
                        <a:ext uri="{28A0092B-C50C-407E-A947-70E740481C1C}">
                          <a14:useLocalDpi xmlns:a14="http://schemas.microsoft.com/office/drawing/2010/main" val="0"/>
                        </a:ext>
                      </a:extLst>
                    </a:blip>
                    <a:stretch>
                      <a:fillRect/>
                    </a:stretch>
                  </pic:blipFill>
                  <pic:spPr>
                    <a:xfrm>
                      <a:off x="0" y="0"/>
                      <a:ext cx="5916862" cy="3422978"/>
                    </a:xfrm>
                    <a:prstGeom prst="rect">
                      <a:avLst/>
                    </a:prstGeom>
                  </pic:spPr>
                </pic:pic>
              </a:graphicData>
            </a:graphic>
          </wp:inline>
        </w:drawing>
      </w:r>
    </w:p>
    <w:p w14:paraId="0D3139E1" w14:textId="74219169" w:rsidR="00477FA5" w:rsidRPr="00C4798E" w:rsidRDefault="006836A1" w:rsidP="006836A1">
      <w:pPr>
        <w:pStyle w:val="Legenda"/>
        <w:jc w:val="center"/>
      </w:pPr>
      <w:r>
        <w:t xml:space="preserve">Figura A </w:t>
      </w:r>
      <w:fldSimple w:instr=" SEQ Figura_A \* ARABIC ">
        <w:r w:rsidR="00FD1F9E">
          <w:rPr>
            <w:noProof/>
          </w:rPr>
          <w:t>4</w:t>
        </w:r>
      </w:fldSimple>
      <w:r>
        <w:t xml:space="preserve"> - Questionário ao Utilizador 4</w:t>
      </w:r>
    </w:p>
    <w:p w14:paraId="0C00EF9C" w14:textId="77777777" w:rsidR="00C4798E" w:rsidRPr="00C4798E" w:rsidRDefault="00C4798E" w:rsidP="00C4798E"/>
    <w:p w14:paraId="0201430D" w14:textId="77777777" w:rsidR="00C4798E" w:rsidRPr="00C4798E" w:rsidRDefault="00C4798E" w:rsidP="00C4798E"/>
    <w:p w14:paraId="0905A203" w14:textId="6D2C1F65" w:rsidR="00646173" w:rsidRPr="00C4798E" w:rsidRDefault="00C4798E" w:rsidP="00C4798E">
      <w:r w:rsidRPr="002A4B1A">
        <w:rPr>
          <w:sz w:val="22"/>
          <w:szCs w:val="22"/>
        </w:rPr>
        <w:t xml:space="preserve"> </w:t>
      </w:r>
    </w:p>
    <w:sectPr w:rsidR="00646173" w:rsidRPr="00C4798E" w:rsidSect="00036B02">
      <w:type w:val="oddPage"/>
      <w:pgSz w:w="11906" w:h="16838" w:code="9"/>
      <w:pgMar w:top="1440" w:right="1440" w:bottom="1440" w:left="1418" w:header="708" w:footer="708" w:gutter="0"/>
      <w:pgNumType w:start="1"/>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7" w:author="Pedro Moreira" w:date="2018-04-13T09:41:00Z" w:initials="PM">
    <w:p w14:paraId="5309AC91" w14:textId="43B2CE52" w:rsidR="00A8326E" w:rsidRDefault="00A8326E">
      <w:pPr>
        <w:pStyle w:val="Textodecomentrio"/>
      </w:pPr>
      <w:r>
        <w:rPr>
          <w:rStyle w:val="Refdecomentrio"/>
        </w:rPr>
        <w:annotationRef/>
      </w:r>
      <w:r>
        <w:t xml:space="preserve">As referências e anexos não são numerados.  </w:t>
      </w:r>
    </w:p>
  </w:comment>
  <w:comment w:id="13" w:author="Pedro Moreira" w:date="2018-04-13T09:17:00Z" w:initials="PM">
    <w:p w14:paraId="2C4C6D64" w14:textId="7D7BDDA2" w:rsidR="00A8326E" w:rsidRDefault="00A8326E">
      <w:pPr>
        <w:pStyle w:val="Textodecomentrio"/>
      </w:pPr>
      <w:r>
        <w:rPr>
          <w:rStyle w:val="Refdecomentrio"/>
        </w:rPr>
        <w:annotationRef/>
      </w:r>
      <w:r>
        <w:t>Colocar proposta de designação em português para ser coerente.</w:t>
      </w:r>
    </w:p>
  </w:comment>
  <w:comment w:id="14" w:author="Pedro Moreira" w:date="2018-04-13T09:18:00Z" w:initials="PM">
    <w:p w14:paraId="13F28677" w14:textId="0CC8CDB6" w:rsidR="00A8326E" w:rsidRDefault="00A8326E">
      <w:pPr>
        <w:pStyle w:val="Textodecomentrio"/>
      </w:pPr>
      <w:r>
        <w:rPr>
          <w:rStyle w:val="Refdecomentrio"/>
        </w:rPr>
        <w:annotationRef/>
      </w:r>
      <w:r>
        <w:t>Haverá razão para Comando Nérico estar em português e Numereic control em inglês?</w:t>
      </w:r>
    </w:p>
  </w:comment>
  <w:comment w:id="19" w:author="Pedro Moreira" w:date="2018-04-13T09:30:00Z" w:initials="PM">
    <w:p w14:paraId="71C8727B" w14:textId="6F2E3FCA" w:rsidR="00A8326E" w:rsidRDefault="00A8326E">
      <w:pPr>
        <w:pStyle w:val="Textodecomentrio"/>
      </w:pPr>
      <w:r>
        <w:rPr>
          <w:rStyle w:val="Refdecomentrio"/>
        </w:rPr>
        <w:annotationRef/>
      </w:r>
      <w:r>
        <w:t>Referencia para a fonte (não é essencial).</w:t>
      </w:r>
    </w:p>
  </w:comment>
  <w:comment w:id="22" w:author="Pedro Moreira" w:date="2018-04-13T09:33:00Z" w:initials="PM">
    <w:p w14:paraId="44EB2264" w14:textId="394B6E8C" w:rsidR="00A8326E" w:rsidRDefault="00A8326E">
      <w:pPr>
        <w:pStyle w:val="Textodecomentrio"/>
      </w:pPr>
      <w:r>
        <w:rPr>
          <w:rStyle w:val="Refdecomentrio"/>
        </w:rPr>
        <w:annotationRef/>
      </w:r>
      <w:r>
        <w:t>Deveriam estar mais detalhados.</w:t>
      </w:r>
    </w:p>
  </w:comment>
  <w:comment w:id="25" w:author="Pedro Moreira" w:date="2018-04-13T09:41:00Z" w:initials="PM">
    <w:p w14:paraId="6A219A1A" w14:textId="7E8BCD40" w:rsidR="00A8326E" w:rsidRDefault="00A8326E">
      <w:pPr>
        <w:pStyle w:val="Textodecomentrio"/>
      </w:pPr>
      <w:r>
        <w:rPr>
          <w:rStyle w:val="Refdecomentrio"/>
        </w:rPr>
        <w:annotationRef/>
      </w:r>
      <w:r>
        <w:t>Se calhar esta era uma estrutura antiga.</w:t>
      </w:r>
    </w:p>
    <w:p w14:paraId="06F4A877" w14:textId="13D7A60B" w:rsidR="00A8326E" w:rsidRDefault="00A8326E">
      <w:pPr>
        <w:pStyle w:val="Textodecomentrio"/>
      </w:pPr>
      <w:r>
        <w:t>Há que separar o capitulo 4 e 5</w:t>
      </w:r>
    </w:p>
  </w:comment>
  <w:comment w:id="44" w:author="Pedro Moreira" w:date="2018-04-13T10:35:00Z" w:initials="PM">
    <w:p w14:paraId="13E4BE14" w14:textId="77777777" w:rsidR="00A8326E" w:rsidRDefault="00A8326E" w:rsidP="00F50940">
      <w:pPr>
        <w:pStyle w:val="Legenda"/>
        <w:jc w:val="center"/>
      </w:pPr>
      <w:r>
        <w:rPr>
          <w:rStyle w:val="Refdecomentrio"/>
        </w:rPr>
        <w:annotationRef/>
      </w:r>
      <w:r>
        <w:t xml:space="preserve">Considerar  a utilização de figura que aparece no documento nacional  Fonte: </w:t>
      </w:r>
      <w:r w:rsidRPr="00C12A70">
        <w:rPr>
          <w:b w:val="0"/>
          <w:noProof/>
        </w:rPr>
        <w:t>https://endeavor.org.br/industria-4-0-oportunidades-de-negocio-de-uma-revolucao-que-esta-em-curso/</w:t>
      </w:r>
    </w:p>
    <w:p w14:paraId="5736B9FB" w14:textId="458DCD36" w:rsidR="00A8326E" w:rsidRDefault="00A8326E">
      <w:pPr>
        <w:pStyle w:val="Textodecomentrio"/>
      </w:pPr>
      <w:r>
        <w:t>Página 3</w:t>
      </w:r>
    </w:p>
  </w:comment>
  <w:comment w:id="45" w:author="Pedro Moreira" w:date="2018-04-13T10:37:00Z" w:initials="PM">
    <w:p w14:paraId="6C0678D7" w14:textId="71F5FA36" w:rsidR="00A8326E" w:rsidRDefault="00A8326E">
      <w:pPr>
        <w:pStyle w:val="Textodecomentrio"/>
      </w:pPr>
      <w:r>
        <w:rPr>
          <w:rStyle w:val="Refdecomentrio"/>
        </w:rPr>
        <w:annotationRef/>
      </w:r>
      <w:r>
        <w:t>Colocar robot em itálico, pois é um estrangeirismo. A versão adaptada ao português é robô, da qual não gosto particularmente.</w:t>
      </w:r>
    </w:p>
  </w:comment>
  <w:comment w:id="51" w:author="Pedro Moreira" w:date="2018-04-13T10:41:00Z" w:initials="PM">
    <w:p w14:paraId="201D6CFB" w14:textId="2772A224" w:rsidR="00A8326E" w:rsidRDefault="00A8326E">
      <w:pPr>
        <w:pStyle w:val="Textodecomentrio"/>
      </w:pPr>
      <w:r>
        <w:rPr>
          <w:rStyle w:val="Refdecomentrio"/>
        </w:rPr>
        <w:annotationRef/>
      </w:r>
      <w:r>
        <w:t>Alguma referencia a suportar esta afirmaçãoo?</w:t>
      </w:r>
    </w:p>
  </w:comment>
  <w:comment w:id="59" w:author="Pedro Moreira" w:date="2018-04-13T11:06:00Z" w:initials="PM">
    <w:p w14:paraId="4B66004E" w14:textId="19BBB059" w:rsidR="00A8326E" w:rsidRDefault="00A8326E">
      <w:pPr>
        <w:pStyle w:val="Textodecomentrio"/>
      </w:pPr>
      <w:r>
        <w:rPr>
          <w:rStyle w:val="Refdecomentrio"/>
        </w:rPr>
        <w:annotationRef/>
      </w:r>
      <w:r>
        <w:t>Ver se não existe figura em fonte mais “institucional” com por exemplo w3c.</w:t>
      </w:r>
    </w:p>
  </w:comment>
  <w:comment w:id="63" w:author="Pedro Moreira" w:date="2018-04-23T09:46:00Z" w:initials="PM">
    <w:p w14:paraId="41DB6A9F" w14:textId="77777777" w:rsidR="00A8326E" w:rsidRDefault="00A8326E">
      <w:pPr>
        <w:pStyle w:val="Textodecomentrio"/>
      </w:pPr>
      <w:r>
        <w:rPr>
          <w:rStyle w:val="Refdecomentrio"/>
        </w:rPr>
        <w:annotationRef/>
      </w:r>
      <w:r>
        <w:t>Sugestão:</w:t>
      </w:r>
    </w:p>
    <w:p w14:paraId="141BEC0A" w14:textId="7522726F" w:rsidR="00A8326E" w:rsidRDefault="00A8326E">
      <w:pPr>
        <w:pStyle w:val="Textodecomentrio"/>
      </w:pPr>
      <w:r>
        <w:t>Eu falaria (utilizando referencias) de uma forma sucinta das principais características da cloud computing e dos principais tipos de modelos de serviços (SaaS, IaaS, PaaS).</w:t>
      </w:r>
    </w:p>
    <w:p w14:paraId="423DACEF" w14:textId="4EC92541" w:rsidR="00A8326E" w:rsidRDefault="00A8326E">
      <w:pPr>
        <w:pStyle w:val="Textodecomentrio"/>
      </w:pPr>
      <w:r>
        <w:t>Criei um pasta referencias na drive e esta lá mais um livro que podes usar para o efeito.</w:t>
      </w:r>
    </w:p>
  </w:comment>
  <w:comment w:id="66" w:author="Pedro Moreira" w:date="2018-04-23T09:47:00Z" w:initials="PM">
    <w:p w14:paraId="458D0A6E" w14:textId="640BEF30" w:rsidR="00A8326E" w:rsidRDefault="00A8326E">
      <w:pPr>
        <w:pStyle w:val="Textodecomentrio"/>
      </w:pPr>
      <w:r>
        <w:rPr>
          <w:rStyle w:val="Refdecomentrio"/>
        </w:rPr>
        <w:annotationRef/>
      </w:r>
      <w:r>
        <w:t>Devias colocar aqui uma referencia para livro / artigo.</w:t>
      </w:r>
    </w:p>
  </w:comment>
  <w:comment w:id="69" w:author="Pedro Moreira" w:date="2018-04-23T09:53:00Z" w:initials="PM">
    <w:p w14:paraId="38E3DDFA" w14:textId="5EC5E6C1" w:rsidR="00A8326E" w:rsidRDefault="00A8326E">
      <w:pPr>
        <w:pStyle w:val="Textodecomentrio"/>
      </w:pPr>
      <w:r>
        <w:rPr>
          <w:rStyle w:val="Refdecomentrio"/>
        </w:rPr>
        <w:annotationRef/>
      </w:r>
      <w:r>
        <w:t>Não gosto muito desta definição. Eu usava, pelo mnos primeiro uma definição mais consensual como a de Azuma (ver artigo na pasta referencias) e envntualmente completava com a que apresentas.</w:t>
      </w:r>
    </w:p>
  </w:comment>
  <w:comment w:id="70" w:author="Pedro Moreira" w:date="2018-04-23T09:55:00Z" w:initials="PM">
    <w:p w14:paraId="69325CF1" w14:textId="7ACA6EE4" w:rsidR="00A8326E" w:rsidRDefault="00A8326E">
      <w:pPr>
        <w:pStyle w:val="Textodecomentrio"/>
      </w:pPr>
      <w:r>
        <w:rPr>
          <w:rStyle w:val="Refdecomentrio"/>
        </w:rPr>
        <w:annotationRef/>
      </w:r>
      <w:r>
        <w:t>Se conseguisses colocar aqui mais uma ou outra referencia seria o ideal.</w:t>
      </w:r>
    </w:p>
  </w:comment>
  <w:comment w:id="76" w:author="Pedro Moreira" w:date="2018-04-23T09:58:00Z" w:initials="PM">
    <w:p w14:paraId="79EAF673" w14:textId="435E192E" w:rsidR="00A8326E" w:rsidRDefault="00A8326E">
      <w:pPr>
        <w:pStyle w:val="Textodecomentrio"/>
      </w:pPr>
      <w:r>
        <w:rPr>
          <w:rStyle w:val="Refdecomentrio"/>
        </w:rPr>
        <w:annotationRef/>
      </w:r>
      <w:r>
        <w:t>Referencia?</w:t>
      </w:r>
    </w:p>
  </w:comment>
  <w:comment w:id="79" w:author="Pedro Moreira" w:date="2018-04-23T10:00:00Z" w:initials="PM">
    <w:p w14:paraId="2F307935" w14:textId="28590DDA" w:rsidR="00A8326E" w:rsidRDefault="00A8326E">
      <w:pPr>
        <w:pStyle w:val="Textodecomentrio"/>
      </w:pPr>
      <w:r>
        <w:rPr>
          <w:rStyle w:val="Refdecomentrio"/>
        </w:rPr>
        <w:annotationRef/>
      </w:r>
      <w:r>
        <w:t xml:space="preserve">Verifica ao longo do texto os “á” e troca para “à”. Tens várias destas gralhas. </w:t>
      </w:r>
    </w:p>
  </w:comment>
  <w:comment w:id="97" w:author="Pedro Moreira" w:date="2018-04-23T10:07:00Z" w:initials="PM">
    <w:p w14:paraId="1C994E0B" w14:textId="7AA3E2F1" w:rsidR="00A8326E" w:rsidRDefault="00A8326E">
      <w:pPr>
        <w:pStyle w:val="Textodecomentrio"/>
      </w:pPr>
      <w:r>
        <w:rPr>
          <w:rStyle w:val="Refdecomentrio"/>
        </w:rPr>
        <w:annotationRef/>
      </w:r>
      <w:r>
        <w:t>“etc” deve escrever-se sempre com um ponto no fim “etc.” pois trata-se de uma abreviatura de “etecetera” . Faz um searcn and replace ao longo do texto.</w:t>
      </w:r>
    </w:p>
  </w:comment>
  <w:comment w:id="109" w:author="Pedro Moreira" w:date="2018-04-23T10:15:00Z" w:initials="PM">
    <w:p w14:paraId="6DF41F10" w14:textId="185DF4C5" w:rsidR="00A8326E" w:rsidRDefault="00A8326E">
      <w:pPr>
        <w:pStyle w:val="Textodecomentrio"/>
      </w:pPr>
      <w:r>
        <w:rPr>
          <w:rStyle w:val="Refdecomentrio"/>
        </w:rPr>
        <w:annotationRef/>
      </w:r>
      <w:r>
        <w:t>Acho que a nova grafia é subobjetivo.</w:t>
      </w:r>
    </w:p>
  </w:comment>
  <w:comment w:id="137" w:author="Pedro Moreira" w:date="2018-04-23T10:23:00Z" w:initials="PM">
    <w:p w14:paraId="2F3ACA86" w14:textId="598F4926" w:rsidR="00A8326E" w:rsidRDefault="00A8326E">
      <w:pPr>
        <w:pStyle w:val="Textodecomentrio"/>
      </w:pPr>
      <w:r>
        <w:rPr>
          <w:rStyle w:val="Refdecomentrio"/>
        </w:rPr>
        <w:annotationRef/>
      </w:r>
      <w:r>
        <w:t>Considerar retirar.</w:t>
      </w:r>
    </w:p>
  </w:comment>
  <w:comment w:id="174" w:author="Pedro Moreira" w:date="2018-04-23T10:34:00Z" w:initials="PM">
    <w:p w14:paraId="64437178" w14:textId="375C0608" w:rsidR="00A8326E" w:rsidRDefault="00A8326E">
      <w:pPr>
        <w:pStyle w:val="Textodecomentrio"/>
      </w:pPr>
      <w:r>
        <w:rPr>
          <w:rStyle w:val="Refdecomentrio"/>
        </w:rPr>
        <w:annotationRef/>
      </w:r>
      <w:r>
        <w:t>Vou ler isto e a introduçãoo com mais calma para poder sugerir algo que possa crecentar valorm, caso se justifique.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5309AC91" w15:done="0"/>
  <w15:commentEx w15:paraId="2C4C6D64" w15:done="0"/>
  <w15:commentEx w15:paraId="13F28677" w15:done="0"/>
  <w15:commentEx w15:paraId="71C8727B" w15:done="0"/>
  <w15:commentEx w15:paraId="44EB2264" w15:done="0"/>
  <w15:commentEx w15:paraId="06F4A877" w15:done="0"/>
  <w15:commentEx w15:paraId="5736B9FB" w15:done="0"/>
  <w15:commentEx w15:paraId="6C0678D7" w15:done="0"/>
  <w15:commentEx w15:paraId="201D6CFB" w15:done="0"/>
  <w15:commentEx w15:paraId="4B66004E" w15:done="0"/>
  <w15:commentEx w15:paraId="423DACEF" w15:done="0"/>
  <w15:commentEx w15:paraId="458D0A6E" w15:done="0"/>
  <w15:commentEx w15:paraId="38E3DDFA" w15:done="0"/>
  <w15:commentEx w15:paraId="69325CF1" w15:done="0"/>
  <w15:commentEx w15:paraId="79EAF673" w15:done="0"/>
  <w15:commentEx w15:paraId="2F307935" w15:done="0"/>
  <w15:commentEx w15:paraId="1C994E0B" w15:done="0"/>
  <w15:commentEx w15:paraId="6DF41F10" w15:done="0"/>
  <w15:commentEx w15:paraId="2F3ACA86" w15:done="0"/>
  <w15:commentEx w15:paraId="64437178"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9F82D26" w14:textId="77777777" w:rsidR="00EA3951" w:rsidRDefault="00EA3951" w:rsidP="00AA60D4">
      <w:r>
        <w:separator/>
      </w:r>
    </w:p>
  </w:endnote>
  <w:endnote w:type="continuationSeparator" w:id="0">
    <w:p w14:paraId="4E59A4FD" w14:textId="77777777" w:rsidR="00EA3951" w:rsidRDefault="00EA3951" w:rsidP="00AA60D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MS Mincho">
    <w:altName w:val="ＭＳ 明朝"/>
    <w:panose1 w:val="02020609040205080304"/>
    <w:charset w:val="4E"/>
    <w:family w:val="auto"/>
    <w:pitch w:val="variable"/>
    <w:sig w:usb0="00000001" w:usb1="08070000" w:usb2="00000010" w:usb3="00000000" w:csb0="00020000" w:csb1="00000000"/>
  </w:font>
  <w:font w:name="Helvetica">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905A20B" w14:textId="77777777" w:rsidR="00A8326E" w:rsidRDefault="00A8326E" w:rsidP="00AA60D4">
    <w:pPr>
      <w:pStyle w:val="Rodap"/>
    </w:pPr>
  </w:p>
  <w:p w14:paraId="0905A20C" w14:textId="77777777" w:rsidR="00A8326E" w:rsidRDefault="00A8326E" w:rsidP="00AA60D4">
    <w:pPr>
      <w:pStyle w:val="Rodap"/>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40281885"/>
      <w:docPartObj>
        <w:docPartGallery w:val="Page Numbers (Bottom of Page)"/>
        <w:docPartUnique/>
      </w:docPartObj>
    </w:sdtPr>
    <w:sdtEndPr>
      <w:rPr>
        <w:noProof/>
      </w:rPr>
    </w:sdtEndPr>
    <w:sdtContent>
      <w:p w14:paraId="0905A20E" w14:textId="19A5AEA6" w:rsidR="00A8326E" w:rsidRDefault="00A8326E">
        <w:pPr>
          <w:pStyle w:val="Rodap"/>
          <w:jc w:val="right"/>
        </w:pPr>
        <w:r>
          <w:fldChar w:fldCharType="begin"/>
        </w:r>
        <w:r>
          <w:instrText xml:space="preserve"> PAGE   \* MERGEFORMAT </w:instrText>
        </w:r>
        <w:r>
          <w:fldChar w:fldCharType="separate"/>
        </w:r>
        <w:r w:rsidR="00064F69">
          <w:rPr>
            <w:noProof/>
          </w:rPr>
          <w:t>i</w:t>
        </w:r>
        <w:r>
          <w:rPr>
            <w:noProof/>
          </w:rPr>
          <w:fldChar w:fldCharType="end"/>
        </w:r>
      </w:p>
    </w:sdtContent>
  </w:sdt>
  <w:p w14:paraId="0905A20F" w14:textId="77777777" w:rsidR="00A8326E" w:rsidRDefault="00A8326E" w:rsidP="00AA60D4">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BE44A86" w14:textId="77777777" w:rsidR="00EA3951" w:rsidRDefault="00EA3951" w:rsidP="00AA60D4">
      <w:r>
        <w:separator/>
      </w:r>
    </w:p>
  </w:footnote>
  <w:footnote w:type="continuationSeparator" w:id="0">
    <w:p w14:paraId="69973D32" w14:textId="77777777" w:rsidR="00EA3951" w:rsidRDefault="00EA3951" w:rsidP="00AA60D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905A20D" w14:textId="77777777" w:rsidR="00A8326E" w:rsidRDefault="00A8326E" w:rsidP="00AA60D4">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0287058"/>
    <w:multiLevelType w:val="hybridMultilevel"/>
    <w:tmpl w:val="6082F2B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 w15:restartNumberingAfterBreak="0">
    <w:nsid w:val="11726D03"/>
    <w:multiLevelType w:val="hybridMultilevel"/>
    <w:tmpl w:val="A6326F7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 w15:restartNumberingAfterBreak="0">
    <w:nsid w:val="136D5FF0"/>
    <w:multiLevelType w:val="hybridMultilevel"/>
    <w:tmpl w:val="95C08B9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 w15:restartNumberingAfterBreak="0">
    <w:nsid w:val="2129679E"/>
    <w:multiLevelType w:val="hybridMultilevel"/>
    <w:tmpl w:val="DFD470C6"/>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 w15:restartNumberingAfterBreak="0">
    <w:nsid w:val="2F266E51"/>
    <w:multiLevelType w:val="hybridMultilevel"/>
    <w:tmpl w:val="B940829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5" w15:restartNumberingAfterBreak="0">
    <w:nsid w:val="36C55108"/>
    <w:multiLevelType w:val="hybridMultilevel"/>
    <w:tmpl w:val="C5B071F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6" w15:restartNumberingAfterBreak="0">
    <w:nsid w:val="3D50665F"/>
    <w:multiLevelType w:val="hybridMultilevel"/>
    <w:tmpl w:val="0C7C41F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7" w15:restartNumberingAfterBreak="0">
    <w:nsid w:val="46D64518"/>
    <w:multiLevelType w:val="hybridMultilevel"/>
    <w:tmpl w:val="A2A2CDF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8" w15:restartNumberingAfterBreak="0">
    <w:nsid w:val="52CA544A"/>
    <w:multiLevelType w:val="singleLevel"/>
    <w:tmpl w:val="0A0A8494"/>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8"/>
        <w:szCs w:val="16"/>
      </w:rPr>
    </w:lvl>
  </w:abstractNum>
  <w:abstractNum w:abstractNumId="9" w15:restartNumberingAfterBreak="0">
    <w:nsid w:val="5A1C2BE7"/>
    <w:multiLevelType w:val="hybridMultilevel"/>
    <w:tmpl w:val="A71430F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0" w15:restartNumberingAfterBreak="0">
    <w:nsid w:val="6B032F2E"/>
    <w:multiLevelType w:val="hybridMultilevel"/>
    <w:tmpl w:val="4E544A6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1" w15:restartNumberingAfterBreak="0">
    <w:nsid w:val="7CA50A3F"/>
    <w:multiLevelType w:val="hybridMultilevel"/>
    <w:tmpl w:val="71369F8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2" w15:restartNumberingAfterBreak="0">
    <w:nsid w:val="7D8C3A07"/>
    <w:multiLevelType w:val="hybridMultilevel"/>
    <w:tmpl w:val="C2409D6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num w:numId="1">
    <w:abstractNumId w:val="8"/>
  </w:num>
  <w:num w:numId="2">
    <w:abstractNumId w:val="7"/>
  </w:num>
  <w:num w:numId="3">
    <w:abstractNumId w:val="2"/>
  </w:num>
  <w:num w:numId="4">
    <w:abstractNumId w:val="9"/>
  </w:num>
  <w:num w:numId="5">
    <w:abstractNumId w:val="1"/>
  </w:num>
  <w:num w:numId="6">
    <w:abstractNumId w:val="12"/>
  </w:num>
  <w:num w:numId="7">
    <w:abstractNumId w:val="0"/>
  </w:num>
  <w:num w:numId="8">
    <w:abstractNumId w:val="11"/>
  </w:num>
  <w:num w:numId="9">
    <w:abstractNumId w:val="6"/>
  </w:num>
  <w:num w:numId="10">
    <w:abstractNumId w:val="5"/>
  </w:num>
  <w:num w:numId="11">
    <w:abstractNumId w:val="3"/>
  </w:num>
  <w:num w:numId="12">
    <w:abstractNumId w:val="10"/>
  </w:num>
  <w:num w:numId="13">
    <w:abstractNumId w:val="4"/>
  </w:num>
  <w:numIdMacAtCleanup w:val="12"/>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Marco Rodrigues">
    <w15:presenceInfo w15:providerId="AD" w15:userId="S-1-5-21-3345397934-2268187050-1399291651-393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mirrorMargins/>
  <w:activeWritingStyle w:appName="MSWord" w:lang="pt-PT" w:vendorID="64" w:dllVersion="131078" w:nlCheck="1" w:checkStyle="0"/>
  <w:activeWritingStyle w:appName="MSWord" w:lang="en-US" w:vendorID="64" w:dllVersion="131078" w:nlCheck="1" w:checkStyle="1"/>
  <w:trackRevisions/>
  <w:defaultTabStop w:val="708"/>
  <w:hyphenationZone w:val="425"/>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73684"/>
    <w:rsid w:val="00000D8B"/>
    <w:rsid w:val="00000F4B"/>
    <w:rsid w:val="00001AE8"/>
    <w:rsid w:val="00004685"/>
    <w:rsid w:val="00006619"/>
    <w:rsid w:val="0000709D"/>
    <w:rsid w:val="00007C30"/>
    <w:rsid w:val="00010085"/>
    <w:rsid w:val="000101DC"/>
    <w:rsid w:val="00010360"/>
    <w:rsid w:val="00011DD5"/>
    <w:rsid w:val="0001260B"/>
    <w:rsid w:val="00014B81"/>
    <w:rsid w:val="0001510C"/>
    <w:rsid w:val="0001553A"/>
    <w:rsid w:val="000169BB"/>
    <w:rsid w:val="00016EDE"/>
    <w:rsid w:val="000174B2"/>
    <w:rsid w:val="0002026E"/>
    <w:rsid w:val="00020F02"/>
    <w:rsid w:val="00022A04"/>
    <w:rsid w:val="000231A7"/>
    <w:rsid w:val="000241A5"/>
    <w:rsid w:val="00025AA0"/>
    <w:rsid w:val="00027545"/>
    <w:rsid w:val="00027B11"/>
    <w:rsid w:val="00030F1F"/>
    <w:rsid w:val="00031599"/>
    <w:rsid w:val="00031CC8"/>
    <w:rsid w:val="00032271"/>
    <w:rsid w:val="00032EEE"/>
    <w:rsid w:val="000334E4"/>
    <w:rsid w:val="00033B9D"/>
    <w:rsid w:val="00035265"/>
    <w:rsid w:val="00035428"/>
    <w:rsid w:val="0003629E"/>
    <w:rsid w:val="00036B02"/>
    <w:rsid w:val="00040C2A"/>
    <w:rsid w:val="00040ED6"/>
    <w:rsid w:val="00041C1E"/>
    <w:rsid w:val="000440FA"/>
    <w:rsid w:val="0004735B"/>
    <w:rsid w:val="000503FF"/>
    <w:rsid w:val="00050DEE"/>
    <w:rsid w:val="00051DAE"/>
    <w:rsid w:val="000525C2"/>
    <w:rsid w:val="00052E79"/>
    <w:rsid w:val="00053306"/>
    <w:rsid w:val="000558F0"/>
    <w:rsid w:val="00056543"/>
    <w:rsid w:val="000638C7"/>
    <w:rsid w:val="00063DB3"/>
    <w:rsid w:val="000649FA"/>
    <w:rsid w:val="00064B63"/>
    <w:rsid w:val="00064F69"/>
    <w:rsid w:val="00065DFE"/>
    <w:rsid w:val="00065F0A"/>
    <w:rsid w:val="0006640D"/>
    <w:rsid w:val="00070034"/>
    <w:rsid w:val="00070D10"/>
    <w:rsid w:val="000723E7"/>
    <w:rsid w:val="000748B5"/>
    <w:rsid w:val="00076971"/>
    <w:rsid w:val="000777A9"/>
    <w:rsid w:val="000813D2"/>
    <w:rsid w:val="00084157"/>
    <w:rsid w:val="00085D14"/>
    <w:rsid w:val="00085DEA"/>
    <w:rsid w:val="00085F33"/>
    <w:rsid w:val="0008621C"/>
    <w:rsid w:val="00087A14"/>
    <w:rsid w:val="000902B5"/>
    <w:rsid w:val="00090554"/>
    <w:rsid w:val="00092323"/>
    <w:rsid w:val="00092D9A"/>
    <w:rsid w:val="0009356F"/>
    <w:rsid w:val="000937E8"/>
    <w:rsid w:val="0009389D"/>
    <w:rsid w:val="00094B97"/>
    <w:rsid w:val="000950C6"/>
    <w:rsid w:val="00096ABD"/>
    <w:rsid w:val="00097024"/>
    <w:rsid w:val="0009717C"/>
    <w:rsid w:val="000A0902"/>
    <w:rsid w:val="000A0AC5"/>
    <w:rsid w:val="000A2C88"/>
    <w:rsid w:val="000A47EE"/>
    <w:rsid w:val="000A7241"/>
    <w:rsid w:val="000A7927"/>
    <w:rsid w:val="000B05C3"/>
    <w:rsid w:val="000B0A54"/>
    <w:rsid w:val="000B124F"/>
    <w:rsid w:val="000B2A00"/>
    <w:rsid w:val="000B544A"/>
    <w:rsid w:val="000B5C60"/>
    <w:rsid w:val="000B78BC"/>
    <w:rsid w:val="000B7B29"/>
    <w:rsid w:val="000C0BAF"/>
    <w:rsid w:val="000C1B2E"/>
    <w:rsid w:val="000C1B42"/>
    <w:rsid w:val="000C2A22"/>
    <w:rsid w:val="000C3E3A"/>
    <w:rsid w:val="000C6729"/>
    <w:rsid w:val="000C6C2D"/>
    <w:rsid w:val="000C6E96"/>
    <w:rsid w:val="000C79D9"/>
    <w:rsid w:val="000D047F"/>
    <w:rsid w:val="000D2DF6"/>
    <w:rsid w:val="000D2E53"/>
    <w:rsid w:val="000D31F6"/>
    <w:rsid w:val="000D3740"/>
    <w:rsid w:val="000D3764"/>
    <w:rsid w:val="000D4A9F"/>
    <w:rsid w:val="000D52EA"/>
    <w:rsid w:val="000D548A"/>
    <w:rsid w:val="000D6B5C"/>
    <w:rsid w:val="000D76B9"/>
    <w:rsid w:val="000E0413"/>
    <w:rsid w:val="000E0A59"/>
    <w:rsid w:val="000E19B8"/>
    <w:rsid w:val="000E24F6"/>
    <w:rsid w:val="000E2F84"/>
    <w:rsid w:val="000E3129"/>
    <w:rsid w:val="000E65C8"/>
    <w:rsid w:val="000E6982"/>
    <w:rsid w:val="000E73E7"/>
    <w:rsid w:val="000F0F70"/>
    <w:rsid w:val="000F114C"/>
    <w:rsid w:val="000F14E1"/>
    <w:rsid w:val="000F1CC9"/>
    <w:rsid w:val="001015AC"/>
    <w:rsid w:val="00101949"/>
    <w:rsid w:val="00101DB8"/>
    <w:rsid w:val="00101F1B"/>
    <w:rsid w:val="00104DD6"/>
    <w:rsid w:val="001069EC"/>
    <w:rsid w:val="00107E0B"/>
    <w:rsid w:val="001101E5"/>
    <w:rsid w:val="00110202"/>
    <w:rsid w:val="00110E7E"/>
    <w:rsid w:val="001123E1"/>
    <w:rsid w:val="001140A1"/>
    <w:rsid w:val="00114359"/>
    <w:rsid w:val="00115E74"/>
    <w:rsid w:val="00116DA4"/>
    <w:rsid w:val="001170E7"/>
    <w:rsid w:val="0011715A"/>
    <w:rsid w:val="0012071B"/>
    <w:rsid w:val="001209D5"/>
    <w:rsid w:val="00120FF4"/>
    <w:rsid w:val="00121764"/>
    <w:rsid w:val="00124822"/>
    <w:rsid w:val="001258DD"/>
    <w:rsid w:val="00125BE7"/>
    <w:rsid w:val="001266EA"/>
    <w:rsid w:val="0012674A"/>
    <w:rsid w:val="00127D1D"/>
    <w:rsid w:val="00127D9B"/>
    <w:rsid w:val="0013031B"/>
    <w:rsid w:val="00131B1E"/>
    <w:rsid w:val="00133D17"/>
    <w:rsid w:val="001341FB"/>
    <w:rsid w:val="001349AC"/>
    <w:rsid w:val="001360D0"/>
    <w:rsid w:val="00136454"/>
    <w:rsid w:val="00137EAE"/>
    <w:rsid w:val="001408D6"/>
    <w:rsid w:val="001447AD"/>
    <w:rsid w:val="00145C3A"/>
    <w:rsid w:val="00147239"/>
    <w:rsid w:val="001475AC"/>
    <w:rsid w:val="00147EB0"/>
    <w:rsid w:val="00150D90"/>
    <w:rsid w:val="00151B34"/>
    <w:rsid w:val="0015308A"/>
    <w:rsid w:val="001535EB"/>
    <w:rsid w:val="0015430E"/>
    <w:rsid w:val="00157328"/>
    <w:rsid w:val="001577EE"/>
    <w:rsid w:val="00160180"/>
    <w:rsid w:val="00160BE9"/>
    <w:rsid w:val="0016170F"/>
    <w:rsid w:val="00162F76"/>
    <w:rsid w:val="00163600"/>
    <w:rsid w:val="0016364D"/>
    <w:rsid w:val="00163B24"/>
    <w:rsid w:val="0016545B"/>
    <w:rsid w:val="00165797"/>
    <w:rsid w:val="00165B10"/>
    <w:rsid w:val="001672B5"/>
    <w:rsid w:val="001678F5"/>
    <w:rsid w:val="00167C53"/>
    <w:rsid w:val="00167E13"/>
    <w:rsid w:val="00170EBF"/>
    <w:rsid w:val="00171ADF"/>
    <w:rsid w:val="00171FE3"/>
    <w:rsid w:val="001723D5"/>
    <w:rsid w:val="00172CC4"/>
    <w:rsid w:val="00173B00"/>
    <w:rsid w:val="001744F4"/>
    <w:rsid w:val="00174565"/>
    <w:rsid w:val="00174586"/>
    <w:rsid w:val="00175665"/>
    <w:rsid w:val="00176849"/>
    <w:rsid w:val="00176FCB"/>
    <w:rsid w:val="00180002"/>
    <w:rsid w:val="001818A8"/>
    <w:rsid w:val="00183031"/>
    <w:rsid w:val="00183692"/>
    <w:rsid w:val="00183FDB"/>
    <w:rsid w:val="0018519A"/>
    <w:rsid w:val="001869F6"/>
    <w:rsid w:val="001922C0"/>
    <w:rsid w:val="00193634"/>
    <w:rsid w:val="00194584"/>
    <w:rsid w:val="00195811"/>
    <w:rsid w:val="00197626"/>
    <w:rsid w:val="00197635"/>
    <w:rsid w:val="001A2D9A"/>
    <w:rsid w:val="001A48BE"/>
    <w:rsid w:val="001A5D7C"/>
    <w:rsid w:val="001A7A59"/>
    <w:rsid w:val="001A7ABB"/>
    <w:rsid w:val="001B25AC"/>
    <w:rsid w:val="001B2AFC"/>
    <w:rsid w:val="001B39BD"/>
    <w:rsid w:val="001B3A9F"/>
    <w:rsid w:val="001B56E8"/>
    <w:rsid w:val="001B5A96"/>
    <w:rsid w:val="001B6345"/>
    <w:rsid w:val="001B69BE"/>
    <w:rsid w:val="001B6F38"/>
    <w:rsid w:val="001C1CFA"/>
    <w:rsid w:val="001C2689"/>
    <w:rsid w:val="001C388F"/>
    <w:rsid w:val="001C4B72"/>
    <w:rsid w:val="001C529D"/>
    <w:rsid w:val="001C559D"/>
    <w:rsid w:val="001C56E0"/>
    <w:rsid w:val="001C6139"/>
    <w:rsid w:val="001C7289"/>
    <w:rsid w:val="001D1F97"/>
    <w:rsid w:val="001D21E1"/>
    <w:rsid w:val="001D341D"/>
    <w:rsid w:val="001D5081"/>
    <w:rsid w:val="001D50B6"/>
    <w:rsid w:val="001D5CB9"/>
    <w:rsid w:val="001E0BBB"/>
    <w:rsid w:val="001E11D7"/>
    <w:rsid w:val="001E1886"/>
    <w:rsid w:val="001E3953"/>
    <w:rsid w:val="001E40D6"/>
    <w:rsid w:val="001E422B"/>
    <w:rsid w:val="001E443D"/>
    <w:rsid w:val="001E65DF"/>
    <w:rsid w:val="001E6F9F"/>
    <w:rsid w:val="001E7288"/>
    <w:rsid w:val="001F000C"/>
    <w:rsid w:val="001F1E4D"/>
    <w:rsid w:val="001F59BA"/>
    <w:rsid w:val="001F620B"/>
    <w:rsid w:val="001F6D90"/>
    <w:rsid w:val="001F6FAC"/>
    <w:rsid w:val="001F6FD0"/>
    <w:rsid w:val="001F742D"/>
    <w:rsid w:val="001F7661"/>
    <w:rsid w:val="001F7E4D"/>
    <w:rsid w:val="002001CB"/>
    <w:rsid w:val="00201903"/>
    <w:rsid w:val="00202433"/>
    <w:rsid w:val="00202720"/>
    <w:rsid w:val="00203DDB"/>
    <w:rsid w:val="00205104"/>
    <w:rsid w:val="00205B08"/>
    <w:rsid w:val="002073F9"/>
    <w:rsid w:val="002103B2"/>
    <w:rsid w:val="0021082E"/>
    <w:rsid w:val="0021140D"/>
    <w:rsid w:val="00212590"/>
    <w:rsid w:val="00213531"/>
    <w:rsid w:val="00213865"/>
    <w:rsid w:val="0021678D"/>
    <w:rsid w:val="002169CD"/>
    <w:rsid w:val="00217B33"/>
    <w:rsid w:val="00220203"/>
    <w:rsid w:val="002210CB"/>
    <w:rsid w:val="002210DF"/>
    <w:rsid w:val="00221C3E"/>
    <w:rsid w:val="00221F6E"/>
    <w:rsid w:val="00222F65"/>
    <w:rsid w:val="00223116"/>
    <w:rsid w:val="00223530"/>
    <w:rsid w:val="00226F18"/>
    <w:rsid w:val="00230049"/>
    <w:rsid w:val="002303A5"/>
    <w:rsid w:val="00231589"/>
    <w:rsid w:val="0023239E"/>
    <w:rsid w:val="00232401"/>
    <w:rsid w:val="00233503"/>
    <w:rsid w:val="00234690"/>
    <w:rsid w:val="002358E3"/>
    <w:rsid w:val="002364EB"/>
    <w:rsid w:val="002416B7"/>
    <w:rsid w:val="00242E60"/>
    <w:rsid w:val="00243011"/>
    <w:rsid w:val="002438DF"/>
    <w:rsid w:val="00244125"/>
    <w:rsid w:val="00244A0E"/>
    <w:rsid w:val="00244C66"/>
    <w:rsid w:val="00247F80"/>
    <w:rsid w:val="0025361F"/>
    <w:rsid w:val="00254247"/>
    <w:rsid w:val="002576C3"/>
    <w:rsid w:val="00257AC5"/>
    <w:rsid w:val="00260277"/>
    <w:rsid w:val="00261292"/>
    <w:rsid w:val="0026161E"/>
    <w:rsid w:val="0026205E"/>
    <w:rsid w:val="002626CB"/>
    <w:rsid w:val="00263CD4"/>
    <w:rsid w:val="00267CEA"/>
    <w:rsid w:val="00271318"/>
    <w:rsid w:val="0027285E"/>
    <w:rsid w:val="00272D65"/>
    <w:rsid w:val="00273FBF"/>
    <w:rsid w:val="00276B7A"/>
    <w:rsid w:val="00280B1C"/>
    <w:rsid w:val="00282712"/>
    <w:rsid w:val="00283EBD"/>
    <w:rsid w:val="002841CE"/>
    <w:rsid w:val="00286326"/>
    <w:rsid w:val="00287485"/>
    <w:rsid w:val="00287EF4"/>
    <w:rsid w:val="002918DD"/>
    <w:rsid w:val="002947ED"/>
    <w:rsid w:val="00294B18"/>
    <w:rsid w:val="00294DC8"/>
    <w:rsid w:val="0029668E"/>
    <w:rsid w:val="002967DD"/>
    <w:rsid w:val="00297D7F"/>
    <w:rsid w:val="002A0703"/>
    <w:rsid w:val="002A0844"/>
    <w:rsid w:val="002A2834"/>
    <w:rsid w:val="002A37FA"/>
    <w:rsid w:val="002A4B1A"/>
    <w:rsid w:val="002A4EA1"/>
    <w:rsid w:val="002A53C4"/>
    <w:rsid w:val="002B0CEF"/>
    <w:rsid w:val="002B230A"/>
    <w:rsid w:val="002B412A"/>
    <w:rsid w:val="002B58CF"/>
    <w:rsid w:val="002B6F23"/>
    <w:rsid w:val="002C031D"/>
    <w:rsid w:val="002C11EA"/>
    <w:rsid w:val="002C368F"/>
    <w:rsid w:val="002C390B"/>
    <w:rsid w:val="002C4CE6"/>
    <w:rsid w:val="002C6FB1"/>
    <w:rsid w:val="002C7E4B"/>
    <w:rsid w:val="002D21F5"/>
    <w:rsid w:val="002D2567"/>
    <w:rsid w:val="002D4F4C"/>
    <w:rsid w:val="002D65F1"/>
    <w:rsid w:val="002E0689"/>
    <w:rsid w:val="002E12C5"/>
    <w:rsid w:val="002E230D"/>
    <w:rsid w:val="002E2D4E"/>
    <w:rsid w:val="002E31CC"/>
    <w:rsid w:val="002E33DD"/>
    <w:rsid w:val="002E6937"/>
    <w:rsid w:val="002E7B26"/>
    <w:rsid w:val="002F1A33"/>
    <w:rsid w:val="002F2985"/>
    <w:rsid w:val="002F35A1"/>
    <w:rsid w:val="002F3611"/>
    <w:rsid w:val="002F3AB4"/>
    <w:rsid w:val="002F4A2D"/>
    <w:rsid w:val="002F5FFC"/>
    <w:rsid w:val="002F6F57"/>
    <w:rsid w:val="002F7EEE"/>
    <w:rsid w:val="0030152A"/>
    <w:rsid w:val="00301B97"/>
    <w:rsid w:val="00302B9E"/>
    <w:rsid w:val="00303E8E"/>
    <w:rsid w:val="0030525B"/>
    <w:rsid w:val="00306659"/>
    <w:rsid w:val="00306EF8"/>
    <w:rsid w:val="00307603"/>
    <w:rsid w:val="003077F5"/>
    <w:rsid w:val="00307B2D"/>
    <w:rsid w:val="00307E23"/>
    <w:rsid w:val="00310B4C"/>
    <w:rsid w:val="003140FC"/>
    <w:rsid w:val="00315077"/>
    <w:rsid w:val="00315AE0"/>
    <w:rsid w:val="00317681"/>
    <w:rsid w:val="003217D0"/>
    <w:rsid w:val="00323315"/>
    <w:rsid w:val="00323B47"/>
    <w:rsid w:val="00323C61"/>
    <w:rsid w:val="00324727"/>
    <w:rsid w:val="00325087"/>
    <w:rsid w:val="003258D5"/>
    <w:rsid w:val="0032659F"/>
    <w:rsid w:val="00326BB7"/>
    <w:rsid w:val="00326CA7"/>
    <w:rsid w:val="00327372"/>
    <w:rsid w:val="00330B1F"/>
    <w:rsid w:val="003315F2"/>
    <w:rsid w:val="0033183A"/>
    <w:rsid w:val="00331E5F"/>
    <w:rsid w:val="0033228E"/>
    <w:rsid w:val="00332D48"/>
    <w:rsid w:val="003347C8"/>
    <w:rsid w:val="00334B4B"/>
    <w:rsid w:val="00334F17"/>
    <w:rsid w:val="003355AB"/>
    <w:rsid w:val="00336E5E"/>
    <w:rsid w:val="0033748E"/>
    <w:rsid w:val="00337A0E"/>
    <w:rsid w:val="003401AD"/>
    <w:rsid w:val="00340546"/>
    <w:rsid w:val="00341627"/>
    <w:rsid w:val="00341686"/>
    <w:rsid w:val="00343455"/>
    <w:rsid w:val="0034536A"/>
    <w:rsid w:val="003458AB"/>
    <w:rsid w:val="003461D9"/>
    <w:rsid w:val="00346E1B"/>
    <w:rsid w:val="00347E47"/>
    <w:rsid w:val="00351447"/>
    <w:rsid w:val="00351BD0"/>
    <w:rsid w:val="00352309"/>
    <w:rsid w:val="003524BB"/>
    <w:rsid w:val="00352865"/>
    <w:rsid w:val="00352A00"/>
    <w:rsid w:val="00352EA1"/>
    <w:rsid w:val="00353836"/>
    <w:rsid w:val="00354B6A"/>
    <w:rsid w:val="00355C8B"/>
    <w:rsid w:val="00356299"/>
    <w:rsid w:val="00357172"/>
    <w:rsid w:val="00357CF3"/>
    <w:rsid w:val="00360E7D"/>
    <w:rsid w:val="00361C67"/>
    <w:rsid w:val="00362A7D"/>
    <w:rsid w:val="00362B48"/>
    <w:rsid w:val="00363294"/>
    <w:rsid w:val="00367264"/>
    <w:rsid w:val="00372970"/>
    <w:rsid w:val="00374580"/>
    <w:rsid w:val="00377CDC"/>
    <w:rsid w:val="00381062"/>
    <w:rsid w:val="00382046"/>
    <w:rsid w:val="00382327"/>
    <w:rsid w:val="003862AA"/>
    <w:rsid w:val="003904B0"/>
    <w:rsid w:val="00391BE8"/>
    <w:rsid w:val="00391C8B"/>
    <w:rsid w:val="003931E2"/>
    <w:rsid w:val="003934C2"/>
    <w:rsid w:val="00393A37"/>
    <w:rsid w:val="00394886"/>
    <w:rsid w:val="0039567A"/>
    <w:rsid w:val="00396087"/>
    <w:rsid w:val="00396095"/>
    <w:rsid w:val="00396732"/>
    <w:rsid w:val="00396B72"/>
    <w:rsid w:val="00396D6E"/>
    <w:rsid w:val="0039759D"/>
    <w:rsid w:val="003A0980"/>
    <w:rsid w:val="003A13DB"/>
    <w:rsid w:val="003A1477"/>
    <w:rsid w:val="003A16D6"/>
    <w:rsid w:val="003A2C86"/>
    <w:rsid w:val="003A499C"/>
    <w:rsid w:val="003A59E4"/>
    <w:rsid w:val="003A6DF6"/>
    <w:rsid w:val="003A711A"/>
    <w:rsid w:val="003A7879"/>
    <w:rsid w:val="003A7E5D"/>
    <w:rsid w:val="003B15DD"/>
    <w:rsid w:val="003B1627"/>
    <w:rsid w:val="003B192C"/>
    <w:rsid w:val="003B241B"/>
    <w:rsid w:val="003B334C"/>
    <w:rsid w:val="003B3653"/>
    <w:rsid w:val="003B36C8"/>
    <w:rsid w:val="003B3D8E"/>
    <w:rsid w:val="003B454B"/>
    <w:rsid w:val="003B6DE9"/>
    <w:rsid w:val="003B7612"/>
    <w:rsid w:val="003C014D"/>
    <w:rsid w:val="003C1146"/>
    <w:rsid w:val="003C1606"/>
    <w:rsid w:val="003C18DE"/>
    <w:rsid w:val="003C201A"/>
    <w:rsid w:val="003C359C"/>
    <w:rsid w:val="003C36CD"/>
    <w:rsid w:val="003C3D42"/>
    <w:rsid w:val="003C3D90"/>
    <w:rsid w:val="003C638A"/>
    <w:rsid w:val="003C6B5A"/>
    <w:rsid w:val="003C72B3"/>
    <w:rsid w:val="003D0A37"/>
    <w:rsid w:val="003D0EF4"/>
    <w:rsid w:val="003D1E7D"/>
    <w:rsid w:val="003D3E5E"/>
    <w:rsid w:val="003E09F6"/>
    <w:rsid w:val="003E160B"/>
    <w:rsid w:val="003F0D92"/>
    <w:rsid w:val="003F16D4"/>
    <w:rsid w:val="003F1B47"/>
    <w:rsid w:val="003F1F94"/>
    <w:rsid w:val="003F4E67"/>
    <w:rsid w:val="003F5F6B"/>
    <w:rsid w:val="003F6DFD"/>
    <w:rsid w:val="004001C6"/>
    <w:rsid w:val="00401456"/>
    <w:rsid w:val="00401798"/>
    <w:rsid w:val="00402458"/>
    <w:rsid w:val="004049B1"/>
    <w:rsid w:val="004051F9"/>
    <w:rsid w:val="00406535"/>
    <w:rsid w:val="00406AF5"/>
    <w:rsid w:val="00407B88"/>
    <w:rsid w:val="00410105"/>
    <w:rsid w:val="004124B2"/>
    <w:rsid w:val="0041311C"/>
    <w:rsid w:val="00413536"/>
    <w:rsid w:val="0041400D"/>
    <w:rsid w:val="00414C82"/>
    <w:rsid w:val="00415893"/>
    <w:rsid w:val="00417DC9"/>
    <w:rsid w:val="00420A3B"/>
    <w:rsid w:val="00421A7B"/>
    <w:rsid w:val="004236CF"/>
    <w:rsid w:val="0042439B"/>
    <w:rsid w:val="00424AF4"/>
    <w:rsid w:val="004250AA"/>
    <w:rsid w:val="00431029"/>
    <w:rsid w:val="00431364"/>
    <w:rsid w:val="00431CC3"/>
    <w:rsid w:val="0043296B"/>
    <w:rsid w:val="00433E0B"/>
    <w:rsid w:val="0043445D"/>
    <w:rsid w:val="004349C2"/>
    <w:rsid w:val="0043609F"/>
    <w:rsid w:val="0043619E"/>
    <w:rsid w:val="00436354"/>
    <w:rsid w:val="0044027C"/>
    <w:rsid w:val="00440BBE"/>
    <w:rsid w:val="00441E2D"/>
    <w:rsid w:val="004436DC"/>
    <w:rsid w:val="00444CB0"/>
    <w:rsid w:val="004452E2"/>
    <w:rsid w:val="00445329"/>
    <w:rsid w:val="00445DC4"/>
    <w:rsid w:val="0044664B"/>
    <w:rsid w:val="00446722"/>
    <w:rsid w:val="00447AF8"/>
    <w:rsid w:val="004533A4"/>
    <w:rsid w:val="004535EF"/>
    <w:rsid w:val="00453B73"/>
    <w:rsid w:val="00454679"/>
    <w:rsid w:val="0045495C"/>
    <w:rsid w:val="004562BC"/>
    <w:rsid w:val="0045745B"/>
    <w:rsid w:val="004616E6"/>
    <w:rsid w:val="00461D1A"/>
    <w:rsid w:val="0046232A"/>
    <w:rsid w:val="00463B55"/>
    <w:rsid w:val="00464445"/>
    <w:rsid w:val="004664ED"/>
    <w:rsid w:val="00466FB1"/>
    <w:rsid w:val="00470D97"/>
    <w:rsid w:val="00471110"/>
    <w:rsid w:val="0047153B"/>
    <w:rsid w:val="0047209D"/>
    <w:rsid w:val="00473B0D"/>
    <w:rsid w:val="00473F7C"/>
    <w:rsid w:val="00475AF9"/>
    <w:rsid w:val="00477FA5"/>
    <w:rsid w:val="00481481"/>
    <w:rsid w:val="004814D3"/>
    <w:rsid w:val="0048167B"/>
    <w:rsid w:val="004820D9"/>
    <w:rsid w:val="0048244D"/>
    <w:rsid w:val="004826A4"/>
    <w:rsid w:val="0048409C"/>
    <w:rsid w:val="00484D42"/>
    <w:rsid w:val="00484F6C"/>
    <w:rsid w:val="004850A8"/>
    <w:rsid w:val="00486211"/>
    <w:rsid w:val="00486318"/>
    <w:rsid w:val="004868E2"/>
    <w:rsid w:val="00493005"/>
    <w:rsid w:val="0049320F"/>
    <w:rsid w:val="00493362"/>
    <w:rsid w:val="0049374B"/>
    <w:rsid w:val="00494CED"/>
    <w:rsid w:val="00494FAB"/>
    <w:rsid w:val="0049628F"/>
    <w:rsid w:val="0049629D"/>
    <w:rsid w:val="00496EB7"/>
    <w:rsid w:val="00497D1D"/>
    <w:rsid w:val="004A0C64"/>
    <w:rsid w:val="004A3F25"/>
    <w:rsid w:val="004A5BB4"/>
    <w:rsid w:val="004A6464"/>
    <w:rsid w:val="004A7135"/>
    <w:rsid w:val="004B050F"/>
    <w:rsid w:val="004B181C"/>
    <w:rsid w:val="004B3084"/>
    <w:rsid w:val="004C0BCA"/>
    <w:rsid w:val="004C30F9"/>
    <w:rsid w:val="004C35FB"/>
    <w:rsid w:val="004C40DA"/>
    <w:rsid w:val="004C46AB"/>
    <w:rsid w:val="004C5A94"/>
    <w:rsid w:val="004C6DEC"/>
    <w:rsid w:val="004C76D2"/>
    <w:rsid w:val="004D00FA"/>
    <w:rsid w:val="004D14E2"/>
    <w:rsid w:val="004D1B01"/>
    <w:rsid w:val="004D5149"/>
    <w:rsid w:val="004D51DE"/>
    <w:rsid w:val="004D594B"/>
    <w:rsid w:val="004D5F26"/>
    <w:rsid w:val="004E0F4B"/>
    <w:rsid w:val="004E103F"/>
    <w:rsid w:val="004E1CBB"/>
    <w:rsid w:val="004E23F4"/>
    <w:rsid w:val="004E2853"/>
    <w:rsid w:val="004E3061"/>
    <w:rsid w:val="004E32A8"/>
    <w:rsid w:val="004E5987"/>
    <w:rsid w:val="004E65BD"/>
    <w:rsid w:val="004E6E28"/>
    <w:rsid w:val="004F007F"/>
    <w:rsid w:val="004F0BE2"/>
    <w:rsid w:val="004F228C"/>
    <w:rsid w:val="004F4275"/>
    <w:rsid w:val="004F46B8"/>
    <w:rsid w:val="004F6698"/>
    <w:rsid w:val="004F67B3"/>
    <w:rsid w:val="00500B49"/>
    <w:rsid w:val="00501B09"/>
    <w:rsid w:val="00501FE1"/>
    <w:rsid w:val="00502095"/>
    <w:rsid w:val="00503263"/>
    <w:rsid w:val="005033C8"/>
    <w:rsid w:val="00504392"/>
    <w:rsid w:val="0050469D"/>
    <w:rsid w:val="005047FE"/>
    <w:rsid w:val="00507546"/>
    <w:rsid w:val="00511924"/>
    <w:rsid w:val="00511D08"/>
    <w:rsid w:val="0051267B"/>
    <w:rsid w:val="0051320E"/>
    <w:rsid w:val="00513E2E"/>
    <w:rsid w:val="00515EB0"/>
    <w:rsid w:val="00521DA4"/>
    <w:rsid w:val="00523CA6"/>
    <w:rsid w:val="00526411"/>
    <w:rsid w:val="00530471"/>
    <w:rsid w:val="00531123"/>
    <w:rsid w:val="005331D9"/>
    <w:rsid w:val="00534273"/>
    <w:rsid w:val="00534740"/>
    <w:rsid w:val="00534902"/>
    <w:rsid w:val="00535195"/>
    <w:rsid w:val="00535475"/>
    <w:rsid w:val="00541060"/>
    <w:rsid w:val="0054139D"/>
    <w:rsid w:val="00542381"/>
    <w:rsid w:val="00543E31"/>
    <w:rsid w:val="0054596A"/>
    <w:rsid w:val="00545D9B"/>
    <w:rsid w:val="005463DA"/>
    <w:rsid w:val="005467D2"/>
    <w:rsid w:val="00547685"/>
    <w:rsid w:val="00547E75"/>
    <w:rsid w:val="00547EEF"/>
    <w:rsid w:val="00550265"/>
    <w:rsid w:val="0055061F"/>
    <w:rsid w:val="00551152"/>
    <w:rsid w:val="0055127F"/>
    <w:rsid w:val="00552949"/>
    <w:rsid w:val="00552BBD"/>
    <w:rsid w:val="00553446"/>
    <w:rsid w:val="00556AFA"/>
    <w:rsid w:val="00560A6F"/>
    <w:rsid w:val="005646A7"/>
    <w:rsid w:val="00565D48"/>
    <w:rsid w:val="0056636D"/>
    <w:rsid w:val="00567019"/>
    <w:rsid w:val="00567B67"/>
    <w:rsid w:val="00571974"/>
    <w:rsid w:val="00572CA1"/>
    <w:rsid w:val="00573684"/>
    <w:rsid w:val="00573EE1"/>
    <w:rsid w:val="00576A4F"/>
    <w:rsid w:val="00576CDC"/>
    <w:rsid w:val="00577699"/>
    <w:rsid w:val="00580C63"/>
    <w:rsid w:val="005812CF"/>
    <w:rsid w:val="00581783"/>
    <w:rsid w:val="00581E79"/>
    <w:rsid w:val="005833E9"/>
    <w:rsid w:val="005842ED"/>
    <w:rsid w:val="00585299"/>
    <w:rsid w:val="005854DE"/>
    <w:rsid w:val="00587DFA"/>
    <w:rsid w:val="00590541"/>
    <w:rsid w:val="00590805"/>
    <w:rsid w:val="00590A9B"/>
    <w:rsid w:val="00590D93"/>
    <w:rsid w:val="0059123A"/>
    <w:rsid w:val="005924A5"/>
    <w:rsid w:val="00592A56"/>
    <w:rsid w:val="00593AD5"/>
    <w:rsid w:val="00593CF0"/>
    <w:rsid w:val="00593D04"/>
    <w:rsid w:val="005955AA"/>
    <w:rsid w:val="00595B89"/>
    <w:rsid w:val="0059684F"/>
    <w:rsid w:val="005A0250"/>
    <w:rsid w:val="005A25DF"/>
    <w:rsid w:val="005A2968"/>
    <w:rsid w:val="005A2F77"/>
    <w:rsid w:val="005A3466"/>
    <w:rsid w:val="005A3F39"/>
    <w:rsid w:val="005A653D"/>
    <w:rsid w:val="005A6B2A"/>
    <w:rsid w:val="005A702B"/>
    <w:rsid w:val="005B012A"/>
    <w:rsid w:val="005B08CB"/>
    <w:rsid w:val="005B0E14"/>
    <w:rsid w:val="005B139C"/>
    <w:rsid w:val="005B278B"/>
    <w:rsid w:val="005B4A1A"/>
    <w:rsid w:val="005B4A54"/>
    <w:rsid w:val="005B6175"/>
    <w:rsid w:val="005B66FE"/>
    <w:rsid w:val="005B7277"/>
    <w:rsid w:val="005B7F1F"/>
    <w:rsid w:val="005C1328"/>
    <w:rsid w:val="005C21F3"/>
    <w:rsid w:val="005C33E9"/>
    <w:rsid w:val="005C3A92"/>
    <w:rsid w:val="005C3F6D"/>
    <w:rsid w:val="005C4647"/>
    <w:rsid w:val="005C4F74"/>
    <w:rsid w:val="005C576B"/>
    <w:rsid w:val="005C6794"/>
    <w:rsid w:val="005C7259"/>
    <w:rsid w:val="005D10F6"/>
    <w:rsid w:val="005D606F"/>
    <w:rsid w:val="005D6275"/>
    <w:rsid w:val="005E07D8"/>
    <w:rsid w:val="005E1405"/>
    <w:rsid w:val="005E237A"/>
    <w:rsid w:val="005E3E73"/>
    <w:rsid w:val="005E6839"/>
    <w:rsid w:val="005E73D1"/>
    <w:rsid w:val="005E7E23"/>
    <w:rsid w:val="005F01A3"/>
    <w:rsid w:val="005F1C53"/>
    <w:rsid w:val="005F441B"/>
    <w:rsid w:val="005F6903"/>
    <w:rsid w:val="005F7497"/>
    <w:rsid w:val="005F7AA4"/>
    <w:rsid w:val="0060342C"/>
    <w:rsid w:val="006034A5"/>
    <w:rsid w:val="00603E0C"/>
    <w:rsid w:val="006050C1"/>
    <w:rsid w:val="006053E5"/>
    <w:rsid w:val="00605B21"/>
    <w:rsid w:val="00605E2B"/>
    <w:rsid w:val="00606349"/>
    <w:rsid w:val="00611144"/>
    <w:rsid w:val="0061147D"/>
    <w:rsid w:val="00611D3C"/>
    <w:rsid w:val="00612EBD"/>
    <w:rsid w:val="0061304B"/>
    <w:rsid w:val="00613F49"/>
    <w:rsid w:val="00615651"/>
    <w:rsid w:val="006160F2"/>
    <w:rsid w:val="00616301"/>
    <w:rsid w:val="0061678A"/>
    <w:rsid w:val="00616EF0"/>
    <w:rsid w:val="00617E8B"/>
    <w:rsid w:val="00620F14"/>
    <w:rsid w:val="00620FB3"/>
    <w:rsid w:val="00621870"/>
    <w:rsid w:val="00622D2B"/>
    <w:rsid w:val="006247A9"/>
    <w:rsid w:val="00625CCB"/>
    <w:rsid w:val="00626086"/>
    <w:rsid w:val="00627ECD"/>
    <w:rsid w:val="0063001B"/>
    <w:rsid w:val="0063124D"/>
    <w:rsid w:val="00633FBB"/>
    <w:rsid w:val="006342F3"/>
    <w:rsid w:val="006357C7"/>
    <w:rsid w:val="0063646A"/>
    <w:rsid w:val="0063785B"/>
    <w:rsid w:val="006403F3"/>
    <w:rsid w:val="006410BC"/>
    <w:rsid w:val="00641287"/>
    <w:rsid w:val="006421F0"/>
    <w:rsid w:val="00643306"/>
    <w:rsid w:val="006448BA"/>
    <w:rsid w:val="00646173"/>
    <w:rsid w:val="0064781A"/>
    <w:rsid w:val="006478B8"/>
    <w:rsid w:val="006508F4"/>
    <w:rsid w:val="00650C66"/>
    <w:rsid w:val="00651A6C"/>
    <w:rsid w:val="00652EB9"/>
    <w:rsid w:val="00652F40"/>
    <w:rsid w:val="00652F6E"/>
    <w:rsid w:val="00654080"/>
    <w:rsid w:val="00654628"/>
    <w:rsid w:val="00654937"/>
    <w:rsid w:val="0065517C"/>
    <w:rsid w:val="0065524D"/>
    <w:rsid w:val="006556C0"/>
    <w:rsid w:val="00655D7A"/>
    <w:rsid w:val="006563E9"/>
    <w:rsid w:val="00656E03"/>
    <w:rsid w:val="006578E6"/>
    <w:rsid w:val="006605B9"/>
    <w:rsid w:val="00660977"/>
    <w:rsid w:val="00660D40"/>
    <w:rsid w:val="0066289A"/>
    <w:rsid w:val="006640B4"/>
    <w:rsid w:val="00664134"/>
    <w:rsid w:val="006665F7"/>
    <w:rsid w:val="00666C52"/>
    <w:rsid w:val="00667C69"/>
    <w:rsid w:val="00667F04"/>
    <w:rsid w:val="006711A1"/>
    <w:rsid w:val="0067177C"/>
    <w:rsid w:val="00671CC8"/>
    <w:rsid w:val="00672740"/>
    <w:rsid w:val="00672BAE"/>
    <w:rsid w:val="006738C4"/>
    <w:rsid w:val="00675387"/>
    <w:rsid w:val="00677AB2"/>
    <w:rsid w:val="00680EC0"/>
    <w:rsid w:val="006814C9"/>
    <w:rsid w:val="00682215"/>
    <w:rsid w:val="006827DF"/>
    <w:rsid w:val="00682B6F"/>
    <w:rsid w:val="006836A1"/>
    <w:rsid w:val="00683FB3"/>
    <w:rsid w:val="00686B7D"/>
    <w:rsid w:val="00686FEA"/>
    <w:rsid w:val="006903E8"/>
    <w:rsid w:val="00691186"/>
    <w:rsid w:val="00691553"/>
    <w:rsid w:val="00693648"/>
    <w:rsid w:val="0069380C"/>
    <w:rsid w:val="00693D24"/>
    <w:rsid w:val="00694055"/>
    <w:rsid w:val="006A176C"/>
    <w:rsid w:val="006A17FC"/>
    <w:rsid w:val="006B13FF"/>
    <w:rsid w:val="006C02E6"/>
    <w:rsid w:val="006C18F7"/>
    <w:rsid w:val="006C2CA6"/>
    <w:rsid w:val="006C3068"/>
    <w:rsid w:val="006C4DB3"/>
    <w:rsid w:val="006C51E8"/>
    <w:rsid w:val="006C78FE"/>
    <w:rsid w:val="006C7C68"/>
    <w:rsid w:val="006C7D20"/>
    <w:rsid w:val="006D1CF1"/>
    <w:rsid w:val="006D2FFD"/>
    <w:rsid w:val="006D3AC3"/>
    <w:rsid w:val="006D4BE3"/>
    <w:rsid w:val="006D6D0D"/>
    <w:rsid w:val="006D6DD2"/>
    <w:rsid w:val="006D700A"/>
    <w:rsid w:val="006D7CB3"/>
    <w:rsid w:val="006E02A9"/>
    <w:rsid w:val="006E02D8"/>
    <w:rsid w:val="006E0ACE"/>
    <w:rsid w:val="006E2308"/>
    <w:rsid w:val="006E4440"/>
    <w:rsid w:val="006E47EA"/>
    <w:rsid w:val="006E6D83"/>
    <w:rsid w:val="006E797B"/>
    <w:rsid w:val="006F0100"/>
    <w:rsid w:val="006F0252"/>
    <w:rsid w:val="006F0EA4"/>
    <w:rsid w:val="006F2EE0"/>
    <w:rsid w:val="006F3DB5"/>
    <w:rsid w:val="006F4335"/>
    <w:rsid w:val="006F4651"/>
    <w:rsid w:val="006F59C2"/>
    <w:rsid w:val="006F5D37"/>
    <w:rsid w:val="006F713A"/>
    <w:rsid w:val="006F7FB1"/>
    <w:rsid w:val="007004A3"/>
    <w:rsid w:val="0070077C"/>
    <w:rsid w:val="00700F17"/>
    <w:rsid w:val="00702329"/>
    <w:rsid w:val="007023E8"/>
    <w:rsid w:val="007023F9"/>
    <w:rsid w:val="00702B29"/>
    <w:rsid w:val="00702FD2"/>
    <w:rsid w:val="00703E4A"/>
    <w:rsid w:val="00703FB4"/>
    <w:rsid w:val="0070556F"/>
    <w:rsid w:val="00706E1B"/>
    <w:rsid w:val="0070761B"/>
    <w:rsid w:val="007146B7"/>
    <w:rsid w:val="007150C4"/>
    <w:rsid w:val="007169AF"/>
    <w:rsid w:val="00717E64"/>
    <w:rsid w:val="0072014E"/>
    <w:rsid w:val="007209EE"/>
    <w:rsid w:val="00720BF2"/>
    <w:rsid w:val="007214BE"/>
    <w:rsid w:val="00722BE4"/>
    <w:rsid w:val="00722EE6"/>
    <w:rsid w:val="0072320F"/>
    <w:rsid w:val="00725294"/>
    <w:rsid w:val="00725EC2"/>
    <w:rsid w:val="007266E5"/>
    <w:rsid w:val="00726B64"/>
    <w:rsid w:val="007276B4"/>
    <w:rsid w:val="007317B8"/>
    <w:rsid w:val="007321DB"/>
    <w:rsid w:val="007322AC"/>
    <w:rsid w:val="007328A0"/>
    <w:rsid w:val="00733C05"/>
    <w:rsid w:val="00733C9A"/>
    <w:rsid w:val="00735659"/>
    <w:rsid w:val="00737CA9"/>
    <w:rsid w:val="007409E9"/>
    <w:rsid w:val="00740E4C"/>
    <w:rsid w:val="00741D73"/>
    <w:rsid w:val="00742CE2"/>
    <w:rsid w:val="00742EED"/>
    <w:rsid w:val="00745057"/>
    <w:rsid w:val="007452B0"/>
    <w:rsid w:val="00746F9C"/>
    <w:rsid w:val="0075023E"/>
    <w:rsid w:val="007505A5"/>
    <w:rsid w:val="007514EC"/>
    <w:rsid w:val="007529CC"/>
    <w:rsid w:val="007546AC"/>
    <w:rsid w:val="0075487C"/>
    <w:rsid w:val="00754976"/>
    <w:rsid w:val="007578DE"/>
    <w:rsid w:val="00760DDC"/>
    <w:rsid w:val="00761253"/>
    <w:rsid w:val="0076243C"/>
    <w:rsid w:val="00765832"/>
    <w:rsid w:val="007659FF"/>
    <w:rsid w:val="0076658B"/>
    <w:rsid w:val="00766D60"/>
    <w:rsid w:val="00767488"/>
    <w:rsid w:val="00767563"/>
    <w:rsid w:val="007676B1"/>
    <w:rsid w:val="00770A24"/>
    <w:rsid w:val="007723C0"/>
    <w:rsid w:val="00773CC9"/>
    <w:rsid w:val="00774D62"/>
    <w:rsid w:val="00776AAB"/>
    <w:rsid w:val="00780008"/>
    <w:rsid w:val="007830B4"/>
    <w:rsid w:val="007837C0"/>
    <w:rsid w:val="00783AD0"/>
    <w:rsid w:val="00783CF9"/>
    <w:rsid w:val="0078439C"/>
    <w:rsid w:val="0078551B"/>
    <w:rsid w:val="0078582A"/>
    <w:rsid w:val="00785D94"/>
    <w:rsid w:val="007861EB"/>
    <w:rsid w:val="007871F6"/>
    <w:rsid w:val="00787F8A"/>
    <w:rsid w:val="0079208F"/>
    <w:rsid w:val="00794391"/>
    <w:rsid w:val="007966B9"/>
    <w:rsid w:val="007971C8"/>
    <w:rsid w:val="007A22CA"/>
    <w:rsid w:val="007A32D8"/>
    <w:rsid w:val="007A3692"/>
    <w:rsid w:val="007A4408"/>
    <w:rsid w:val="007A512B"/>
    <w:rsid w:val="007A58D0"/>
    <w:rsid w:val="007A5A25"/>
    <w:rsid w:val="007A5D49"/>
    <w:rsid w:val="007A5DC2"/>
    <w:rsid w:val="007A6A8E"/>
    <w:rsid w:val="007B3B22"/>
    <w:rsid w:val="007B5DA1"/>
    <w:rsid w:val="007B66EB"/>
    <w:rsid w:val="007C051B"/>
    <w:rsid w:val="007C0813"/>
    <w:rsid w:val="007C27EA"/>
    <w:rsid w:val="007C5D08"/>
    <w:rsid w:val="007C6C5B"/>
    <w:rsid w:val="007C79BA"/>
    <w:rsid w:val="007C7C8E"/>
    <w:rsid w:val="007D0A45"/>
    <w:rsid w:val="007D1F7F"/>
    <w:rsid w:val="007D1FE6"/>
    <w:rsid w:val="007D2B0F"/>
    <w:rsid w:val="007D2FA8"/>
    <w:rsid w:val="007D40E2"/>
    <w:rsid w:val="007D4E27"/>
    <w:rsid w:val="007D519D"/>
    <w:rsid w:val="007D5DAD"/>
    <w:rsid w:val="007D66CA"/>
    <w:rsid w:val="007E0ED3"/>
    <w:rsid w:val="007E1D4A"/>
    <w:rsid w:val="007E1F03"/>
    <w:rsid w:val="007E2A22"/>
    <w:rsid w:val="007E2E0D"/>
    <w:rsid w:val="007E34F3"/>
    <w:rsid w:val="007E35E2"/>
    <w:rsid w:val="007E3A5E"/>
    <w:rsid w:val="007E5750"/>
    <w:rsid w:val="007E5E98"/>
    <w:rsid w:val="007E6460"/>
    <w:rsid w:val="007F0685"/>
    <w:rsid w:val="007F1412"/>
    <w:rsid w:val="007F2120"/>
    <w:rsid w:val="007F2A06"/>
    <w:rsid w:val="007F38BA"/>
    <w:rsid w:val="007F4597"/>
    <w:rsid w:val="007F4601"/>
    <w:rsid w:val="007F594F"/>
    <w:rsid w:val="007F5ED0"/>
    <w:rsid w:val="007F5F7D"/>
    <w:rsid w:val="007F77AF"/>
    <w:rsid w:val="0080171D"/>
    <w:rsid w:val="00801931"/>
    <w:rsid w:val="00802753"/>
    <w:rsid w:val="008037FF"/>
    <w:rsid w:val="00804510"/>
    <w:rsid w:val="00804701"/>
    <w:rsid w:val="008062B8"/>
    <w:rsid w:val="00812814"/>
    <w:rsid w:val="00812D32"/>
    <w:rsid w:val="0081361A"/>
    <w:rsid w:val="0081428B"/>
    <w:rsid w:val="00814947"/>
    <w:rsid w:val="00814F57"/>
    <w:rsid w:val="0081617B"/>
    <w:rsid w:val="0081640A"/>
    <w:rsid w:val="008175EF"/>
    <w:rsid w:val="008219F3"/>
    <w:rsid w:val="008228D4"/>
    <w:rsid w:val="008231A3"/>
    <w:rsid w:val="008256CA"/>
    <w:rsid w:val="00830EA7"/>
    <w:rsid w:val="00831701"/>
    <w:rsid w:val="0083192F"/>
    <w:rsid w:val="00832117"/>
    <w:rsid w:val="0083263B"/>
    <w:rsid w:val="00834983"/>
    <w:rsid w:val="00835FE4"/>
    <w:rsid w:val="00840378"/>
    <w:rsid w:val="00841520"/>
    <w:rsid w:val="008420A5"/>
    <w:rsid w:val="00843144"/>
    <w:rsid w:val="0084336E"/>
    <w:rsid w:val="00843AD6"/>
    <w:rsid w:val="00843E76"/>
    <w:rsid w:val="008447E7"/>
    <w:rsid w:val="0085187A"/>
    <w:rsid w:val="00851C2C"/>
    <w:rsid w:val="00855676"/>
    <w:rsid w:val="00855BDC"/>
    <w:rsid w:val="00855EE6"/>
    <w:rsid w:val="00861A98"/>
    <w:rsid w:val="008621B5"/>
    <w:rsid w:val="00862763"/>
    <w:rsid w:val="00866650"/>
    <w:rsid w:val="00867149"/>
    <w:rsid w:val="00870DB9"/>
    <w:rsid w:val="0087360D"/>
    <w:rsid w:val="008741F0"/>
    <w:rsid w:val="00874D73"/>
    <w:rsid w:val="00874DAC"/>
    <w:rsid w:val="00874E90"/>
    <w:rsid w:val="00876467"/>
    <w:rsid w:val="008772FD"/>
    <w:rsid w:val="00880019"/>
    <w:rsid w:val="008821DD"/>
    <w:rsid w:val="008823B5"/>
    <w:rsid w:val="00882DE1"/>
    <w:rsid w:val="0088332A"/>
    <w:rsid w:val="00883E87"/>
    <w:rsid w:val="0088407C"/>
    <w:rsid w:val="008841C5"/>
    <w:rsid w:val="00884E25"/>
    <w:rsid w:val="00886F34"/>
    <w:rsid w:val="008873D4"/>
    <w:rsid w:val="00890615"/>
    <w:rsid w:val="00890803"/>
    <w:rsid w:val="00891400"/>
    <w:rsid w:val="0089198A"/>
    <w:rsid w:val="00892344"/>
    <w:rsid w:val="00892450"/>
    <w:rsid w:val="00892E08"/>
    <w:rsid w:val="008941D1"/>
    <w:rsid w:val="00894C71"/>
    <w:rsid w:val="00895714"/>
    <w:rsid w:val="00896412"/>
    <w:rsid w:val="00896925"/>
    <w:rsid w:val="008A032D"/>
    <w:rsid w:val="008A070A"/>
    <w:rsid w:val="008A3672"/>
    <w:rsid w:val="008A404F"/>
    <w:rsid w:val="008A41F4"/>
    <w:rsid w:val="008A43CA"/>
    <w:rsid w:val="008A448E"/>
    <w:rsid w:val="008A62B3"/>
    <w:rsid w:val="008A7227"/>
    <w:rsid w:val="008A7CA1"/>
    <w:rsid w:val="008B079D"/>
    <w:rsid w:val="008B1B8C"/>
    <w:rsid w:val="008B39C5"/>
    <w:rsid w:val="008B3F74"/>
    <w:rsid w:val="008B4041"/>
    <w:rsid w:val="008B567D"/>
    <w:rsid w:val="008B6846"/>
    <w:rsid w:val="008B6924"/>
    <w:rsid w:val="008B71C8"/>
    <w:rsid w:val="008B7DEA"/>
    <w:rsid w:val="008C02C0"/>
    <w:rsid w:val="008C1485"/>
    <w:rsid w:val="008C151A"/>
    <w:rsid w:val="008C1D35"/>
    <w:rsid w:val="008C2054"/>
    <w:rsid w:val="008C2B5E"/>
    <w:rsid w:val="008C349E"/>
    <w:rsid w:val="008C438E"/>
    <w:rsid w:val="008C4CFE"/>
    <w:rsid w:val="008C63EF"/>
    <w:rsid w:val="008C65EE"/>
    <w:rsid w:val="008C6978"/>
    <w:rsid w:val="008D067A"/>
    <w:rsid w:val="008D23E9"/>
    <w:rsid w:val="008D278F"/>
    <w:rsid w:val="008D34C8"/>
    <w:rsid w:val="008D3D66"/>
    <w:rsid w:val="008D5738"/>
    <w:rsid w:val="008D6C1B"/>
    <w:rsid w:val="008E4F03"/>
    <w:rsid w:val="008E5316"/>
    <w:rsid w:val="008E5DEC"/>
    <w:rsid w:val="008E62D1"/>
    <w:rsid w:val="008E6C5A"/>
    <w:rsid w:val="008E6D7A"/>
    <w:rsid w:val="008E75CC"/>
    <w:rsid w:val="008F0711"/>
    <w:rsid w:val="008F0A1A"/>
    <w:rsid w:val="008F0A3D"/>
    <w:rsid w:val="008F4745"/>
    <w:rsid w:val="008F62B2"/>
    <w:rsid w:val="0090054F"/>
    <w:rsid w:val="00902041"/>
    <w:rsid w:val="009062D9"/>
    <w:rsid w:val="00907781"/>
    <w:rsid w:val="00910E59"/>
    <w:rsid w:val="00911472"/>
    <w:rsid w:val="00912CA0"/>
    <w:rsid w:val="009171F4"/>
    <w:rsid w:val="00922AE0"/>
    <w:rsid w:val="00923CDE"/>
    <w:rsid w:val="00924ABE"/>
    <w:rsid w:val="00924B1D"/>
    <w:rsid w:val="00924BE3"/>
    <w:rsid w:val="00931518"/>
    <w:rsid w:val="009335CB"/>
    <w:rsid w:val="00933EDE"/>
    <w:rsid w:val="00933F1C"/>
    <w:rsid w:val="00934398"/>
    <w:rsid w:val="009344F9"/>
    <w:rsid w:val="00935D5D"/>
    <w:rsid w:val="0093658D"/>
    <w:rsid w:val="0093724E"/>
    <w:rsid w:val="00941AA2"/>
    <w:rsid w:val="0094216F"/>
    <w:rsid w:val="009427B4"/>
    <w:rsid w:val="0094575C"/>
    <w:rsid w:val="00945D7F"/>
    <w:rsid w:val="00946D12"/>
    <w:rsid w:val="00950659"/>
    <w:rsid w:val="00951D2A"/>
    <w:rsid w:val="00952285"/>
    <w:rsid w:val="00952ACB"/>
    <w:rsid w:val="00952B36"/>
    <w:rsid w:val="009534EB"/>
    <w:rsid w:val="0095446C"/>
    <w:rsid w:val="0095502F"/>
    <w:rsid w:val="00955667"/>
    <w:rsid w:val="00955D7A"/>
    <w:rsid w:val="00956508"/>
    <w:rsid w:val="00960AA2"/>
    <w:rsid w:val="00960F75"/>
    <w:rsid w:val="00961D8F"/>
    <w:rsid w:val="009637EE"/>
    <w:rsid w:val="00963E2A"/>
    <w:rsid w:val="00964BB3"/>
    <w:rsid w:val="009667DD"/>
    <w:rsid w:val="00967FC1"/>
    <w:rsid w:val="00971AD4"/>
    <w:rsid w:val="00973117"/>
    <w:rsid w:val="0097317C"/>
    <w:rsid w:val="00974AFF"/>
    <w:rsid w:val="0097531B"/>
    <w:rsid w:val="00975C5C"/>
    <w:rsid w:val="009800FF"/>
    <w:rsid w:val="00980943"/>
    <w:rsid w:val="00980D84"/>
    <w:rsid w:val="00980FA4"/>
    <w:rsid w:val="00982D1C"/>
    <w:rsid w:val="009830BA"/>
    <w:rsid w:val="009838F5"/>
    <w:rsid w:val="0098400D"/>
    <w:rsid w:val="009913A9"/>
    <w:rsid w:val="0099140C"/>
    <w:rsid w:val="00991E2F"/>
    <w:rsid w:val="0099284B"/>
    <w:rsid w:val="009932D6"/>
    <w:rsid w:val="0099556A"/>
    <w:rsid w:val="0099670C"/>
    <w:rsid w:val="00996A62"/>
    <w:rsid w:val="009A2407"/>
    <w:rsid w:val="009A2428"/>
    <w:rsid w:val="009A2EBE"/>
    <w:rsid w:val="009A2F15"/>
    <w:rsid w:val="009A3DF0"/>
    <w:rsid w:val="009A4D63"/>
    <w:rsid w:val="009A5853"/>
    <w:rsid w:val="009A5C93"/>
    <w:rsid w:val="009A6016"/>
    <w:rsid w:val="009A61CD"/>
    <w:rsid w:val="009A6589"/>
    <w:rsid w:val="009A6A33"/>
    <w:rsid w:val="009A6B68"/>
    <w:rsid w:val="009A6E04"/>
    <w:rsid w:val="009B08AA"/>
    <w:rsid w:val="009B17B1"/>
    <w:rsid w:val="009B32F1"/>
    <w:rsid w:val="009B3D05"/>
    <w:rsid w:val="009B3E4F"/>
    <w:rsid w:val="009B54FD"/>
    <w:rsid w:val="009B5F21"/>
    <w:rsid w:val="009B6F2D"/>
    <w:rsid w:val="009B7499"/>
    <w:rsid w:val="009B7930"/>
    <w:rsid w:val="009C086E"/>
    <w:rsid w:val="009C18F7"/>
    <w:rsid w:val="009C1A2A"/>
    <w:rsid w:val="009C201E"/>
    <w:rsid w:val="009C24B1"/>
    <w:rsid w:val="009C2881"/>
    <w:rsid w:val="009C4E64"/>
    <w:rsid w:val="009C5177"/>
    <w:rsid w:val="009C592B"/>
    <w:rsid w:val="009C6260"/>
    <w:rsid w:val="009C62B1"/>
    <w:rsid w:val="009C6DE6"/>
    <w:rsid w:val="009D0BBD"/>
    <w:rsid w:val="009D0DF1"/>
    <w:rsid w:val="009D2629"/>
    <w:rsid w:val="009D2CC9"/>
    <w:rsid w:val="009D49EC"/>
    <w:rsid w:val="009D5911"/>
    <w:rsid w:val="009D626A"/>
    <w:rsid w:val="009D6FD0"/>
    <w:rsid w:val="009E0E68"/>
    <w:rsid w:val="009E1CE8"/>
    <w:rsid w:val="009E428C"/>
    <w:rsid w:val="009E529E"/>
    <w:rsid w:val="009F0F85"/>
    <w:rsid w:val="009F195B"/>
    <w:rsid w:val="009F236B"/>
    <w:rsid w:val="009F30DD"/>
    <w:rsid w:val="009F3730"/>
    <w:rsid w:val="009F3C83"/>
    <w:rsid w:val="009F57FF"/>
    <w:rsid w:val="009F6392"/>
    <w:rsid w:val="009F7331"/>
    <w:rsid w:val="00A02636"/>
    <w:rsid w:val="00A03DDF"/>
    <w:rsid w:val="00A04786"/>
    <w:rsid w:val="00A04F04"/>
    <w:rsid w:val="00A04FF1"/>
    <w:rsid w:val="00A06A88"/>
    <w:rsid w:val="00A07696"/>
    <w:rsid w:val="00A07C3A"/>
    <w:rsid w:val="00A10499"/>
    <w:rsid w:val="00A10D9B"/>
    <w:rsid w:val="00A12282"/>
    <w:rsid w:val="00A12596"/>
    <w:rsid w:val="00A13662"/>
    <w:rsid w:val="00A14179"/>
    <w:rsid w:val="00A17752"/>
    <w:rsid w:val="00A17F67"/>
    <w:rsid w:val="00A20841"/>
    <w:rsid w:val="00A2135B"/>
    <w:rsid w:val="00A23B73"/>
    <w:rsid w:val="00A23BA7"/>
    <w:rsid w:val="00A257DC"/>
    <w:rsid w:val="00A25925"/>
    <w:rsid w:val="00A25AB0"/>
    <w:rsid w:val="00A27273"/>
    <w:rsid w:val="00A30302"/>
    <w:rsid w:val="00A3035D"/>
    <w:rsid w:val="00A30540"/>
    <w:rsid w:val="00A30EDD"/>
    <w:rsid w:val="00A3138C"/>
    <w:rsid w:val="00A31870"/>
    <w:rsid w:val="00A320F2"/>
    <w:rsid w:val="00A335C5"/>
    <w:rsid w:val="00A33665"/>
    <w:rsid w:val="00A33E68"/>
    <w:rsid w:val="00A34D1B"/>
    <w:rsid w:val="00A37B79"/>
    <w:rsid w:val="00A40205"/>
    <w:rsid w:val="00A425E8"/>
    <w:rsid w:val="00A426E2"/>
    <w:rsid w:val="00A42BC3"/>
    <w:rsid w:val="00A43873"/>
    <w:rsid w:val="00A44F11"/>
    <w:rsid w:val="00A450C1"/>
    <w:rsid w:val="00A45440"/>
    <w:rsid w:val="00A45D3B"/>
    <w:rsid w:val="00A50E4B"/>
    <w:rsid w:val="00A53583"/>
    <w:rsid w:val="00A54AD0"/>
    <w:rsid w:val="00A55619"/>
    <w:rsid w:val="00A6054A"/>
    <w:rsid w:val="00A60F17"/>
    <w:rsid w:val="00A6126A"/>
    <w:rsid w:val="00A61C1E"/>
    <w:rsid w:val="00A623E4"/>
    <w:rsid w:val="00A631B8"/>
    <w:rsid w:val="00A63A08"/>
    <w:rsid w:val="00A644AD"/>
    <w:rsid w:val="00A67E55"/>
    <w:rsid w:val="00A67F24"/>
    <w:rsid w:val="00A71333"/>
    <w:rsid w:val="00A73126"/>
    <w:rsid w:val="00A73138"/>
    <w:rsid w:val="00A733A9"/>
    <w:rsid w:val="00A738B0"/>
    <w:rsid w:val="00A74B9E"/>
    <w:rsid w:val="00A74E62"/>
    <w:rsid w:val="00A76C98"/>
    <w:rsid w:val="00A77982"/>
    <w:rsid w:val="00A80C44"/>
    <w:rsid w:val="00A82F95"/>
    <w:rsid w:val="00A8326E"/>
    <w:rsid w:val="00A832BE"/>
    <w:rsid w:val="00A83F80"/>
    <w:rsid w:val="00A84CC4"/>
    <w:rsid w:val="00A863B0"/>
    <w:rsid w:val="00A8667D"/>
    <w:rsid w:val="00A86980"/>
    <w:rsid w:val="00A86F2F"/>
    <w:rsid w:val="00A872A2"/>
    <w:rsid w:val="00A87463"/>
    <w:rsid w:val="00A879E6"/>
    <w:rsid w:val="00A90B42"/>
    <w:rsid w:val="00A9243F"/>
    <w:rsid w:val="00A93AA3"/>
    <w:rsid w:val="00A95410"/>
    <w:rsid w:val="00A95ADC"/>
    <w:rsid w:val="00A979D3"/>
    <w:rsid w:val="00AA0F54"/>
    <w:rsid w:val="00AA2AE0"/>
    <w:rsid w:val="00AA3E07"/>
    <w:rsid w:val="00AA60D4"/>
    <w:rsid w:val="00AA792C"/>
    <w:rsid w:val="00AB1A1C"/>
    <w:rsid w:val="00AB2CFE"/>
    <w:rsid w:val="00AB2FC3"/>
    <w:rsid w:val="00AB3CD7"/>
    <w:rsid w:val="00AB5D66"/>
    <w:rsid w:val="00AB68C7"/>
    <w:rsid w:val="00AB6A8C"/>
    <w:rsid w:val="00AB78AF"/>
    <w:rsid w:val="00AB7B47"/>
    <w:rsid w:val="00AB7C64"/>
    <w:rsid w:val="00AC1566"/>
    <w:rsid w:val="00AC1C68"/>
    <w:rsid w:val="00AC2054"/>
    <w:rsid w:val="00AC49AC"/>
    <w:rsid w:val="00AC4DE2"/>
    <w:rsid w:val="00AC5019"/>
    <w:rsid w:val="00AC6557"/>
    <w:rsid w:val="00AC6B69"/>
    <w:rsid w:val="00AD1C94"/>
    <w:rsid w:val="00AD20A1"/>
    <w:rsid w:val="00AD3030"/>
    <w:rsid w:val="00AD37A3"/>
    <w:rsid w:val="00AD3F41"/>
    <w:rsid w:val="00AD60A9"/>
    <w:rsid w:val="00AD7680"/>
    <w:rsid w:val="00AE1133"/>
    <w:rsid w:val="00AE1D06"/>
    <w:rsid w:val="00AE276D"/>
    <w:rsid w:val="00AE31BE"/>
    <w:rsid w:val="00AE3C2D"/>
    <w:rsid w:val="00AE484A"/>
    <w:rsid w:val="00AE4D7A"/>
    <w:rsid w:val="00AE6158"/>
    <w:rsid w:val="00AE71A0"/>
    <w:rsid w:val="00AE7637"/>
    <w:rsid w:val="00AE7921"/>
    <w:rsid w:val="00AE7ABE"/>
    <w:rsid w:val="00AF13F1"/>
    <w:rsid w:val="00AF2571"/>
    <w:rsid w:val="00AF285C"/>
    <w:rsid w:val="00AF396C"/>
    <w:rsid w:val="00AF4370"/>
    <w:rsid w:val="00AF680F"/>
    <w:rsid w:val="00AF79CE"/>
    <w:rsid w:val="00B01548"/>
    <w:rsid w:val="00B01BD5"/>
    <w:rsid w:val="00B0303C"/>
    <w:rsid w:val="00B03752"/>
    <w:rsid w:val="00B04637"/>
    <w:rsid w:val="00B0638D"/>
    <w:rsid w:val="00B06E68"/>
    <w:rsid w:val="00B0736C"/>
    <w:rsid w:val="00B075F0"/>
    <w:rsid w:val="00B078D1"/>
    <w:rsid w:val="00B10E47"/>
    <w:rsid w:val="00B10E93"/>
    <w:rsid w:val="00B10EB6"/>
    <w:rsid w:val="00B1140D"/>
    <w:rsid w:val="00B117AA"/>
    <w:rsid w:val="00B11D83"/>
    <w:rsid w:val="00B11F09"/>
    <w:rsid w:val="00B125F1"/>
    <w:rsid w:val="00B12765"/>
    <w:rsid w:val="00B12FCB"/>
    <w:rsid w:val="00B14593"/>
    <w:rsid w:val="00B14F8D"/>
    <w:rsid w:val="00B15063"/>
    <w:rsid w:val="00B15F01"/>
    <w:rsid w:val="00B164CB"/>
    <w:rsid w:val="00B17835"/>
    <w:rsid w:val="00B17D68"/>
    <w:rsid w:val="00B22E6B"/>
    <w:rsid w:val="00B23861"/>
    <w:rsid w:val="00B251F7"/>
    <w:rsid w:val="00B25693"/>
    <w:rsid w:val="00B3179A"/>
    <w:rsid w:val="00B31F64"/>
    <w:rsid w:val="00B32ECD"/>
    <w:rsid w:val="00B34128"/>
    <w:rsid w:val="00B342BA"/>
    <w:rsid w:val="00B3589F"/>
    <w:rsid w:val="00B36A83"/>
    <w:rsid w:val="00B3773F"/>
    <w:rsid w:val="00B37AF1"/>
    <w:rsid w:val="00B4019D"/>
    <w:rsid w:val="00B40F47"/>
    <w:rsid w:val="00B41C5E"/>
    <w:rsid w:val="00B4367F"/>
    <w:rsid w:val="00B43EEC"/>
    <w:rsid w:val="00B51BF8"/>
    <w:rsid w:val="00B54A0A"/>
    <w:rsid w:val="00B54C05"/>
    <w:rsid w:val="00B60ABE"/>
    <w:rsid w:val="00B616E4"/>
    <w:rsid w:val="00B61D95"/>
    <w:rsid w:val="00B621A7"/>
    <w:rsid w:val="00B62F93"/>
    <w:rsid w:val="00B634FA"/>
    <w:rsid w:val="00B6628A"/>
    <w:rsid w:val="00B67A78"/>
    <w:rsid w:val="00B7006F"/>
    <w:rsid w:val="00B70FAB"/>
    <w:rsid w:val="00B74C65"/>
    <w:rsid w:val="00B7526F"/>
    <w:rsid w:val="00B7616E"/>
    <w:rsid w:val="00B7621A"/>
    <w:rsid w:val="00B766B7"/>
    <w:rsid w:val="00B77B16"/>
    <w:rsid w:val="00B80016"/>
    <w:rsid w:val="00B8083E"/>
    <w:rsid w:val="00B82F2A"/>
    <w:rsid w:val="00B83673"/>
    <w:rsid w:val="00B83AF5"/>
    <w:rsid w:val="00B8412A"/>
    <w:rsid w:val="00B85B96"/>
    <w:rsid w:val="00B86A6B"/>
    <w:rsid w:val="00B925C3"/>
    <w:rsid w:val="00B92E17"/>
    <w:rsid w:val="00BA26C3"/>
    <w:rsid w:val="00BA35EF"/>
    <w:rsid w:val="00BA3839"/>
    <w:rsid w:val="00BA62EC"/>
    <w:rsid w:val="00BB012C"/>
    <w:rsid w:val="00BB0B36"/>
    <w:rsid w:val="00BB11DA"/>
    <w:rsid w:val="00BB1435"/>
    <w:rsid w:val="00BB2505"/>
    <w:rsid w:val="00BB2635"/>
    <w:rsid w:val="00BB4000"/>
    <w:rsid w:val="00BB728B"/>
    <w:rsid w:val="00BB74D7"/>
    <w:rsid w:val="00BC40E5"/>
    <w:rsid w:val="00BC611D"/>
    <w:rsid w:val="00BD3E6B"/>
    <w:rsid w:val="00BD5F39"/>
    <w:rsid w:val="00BD7012"/>
    <w:rsid w:val="00BE0187"/>
    <w:rsid w:val="00BE01A3"/>
    <w:rsid w:val="00BE0711"/>
    <w:rsid w:val="00BE1588"/>
    <w:rsid w:val="00BE2666"/>
    <w:rsid w:val="00BE5E82"/>
    <w:rsid w:val="00BE790D"/>
    <w:rsid w:val="00BF0247"/>
    <w:rsid w:val="00BF09F3"/>
    <w:rsid w:val="00BF0C8E"/>
    <w:rsid w:val="00BF1C13"/>
    <w:rsid w:val="00BF1F63"/>
    <w:rsid w:val="00BF24EA"/>
    <w:rsid w:val="00BF2650"/>
    <w:rsid w:val="00BF34E5"/>
    <w:rsid w:val="00BF378D"/>
    <w:rsid w:val="00BF44E9"/>
    <w:rsid w:val="00BF530A"/>
    <w:rsid w:val="00BF643D"/>
    <w:rsid w:val="00BF6624"/>
    <w:rsid w:val="00BF7315"/>
    <w:rsid w:val="00BF77A9"/>
    <w:rsid w:val="00C00057"/>
    <w:rsid w:val="00C005D3"/>
    <w:rsid w:val="00C00932"/>
    <w:rsid w:val="00C01ED7"/>
    <w:rsid w:val="00C020EC"/>
    <w:rsid w:val="00C02500"/>
    <w:rsid w:val="00C03392"/>
    <w:rsid w:val="00C04722"/>
    <w:rsid w:val="00C04A92"/>
    <w:rsid w:val="00C04E95"/>
    <w:rsid w:val="00C05273"/>
    <w:rsid w:val="00C05711"/>
    <w:rsid w:val="00C06035"/>
    <w:rsid w:val="00C060DB"/>
    <w:rsid w:val="00C073D9"/>
    <w:rsid w:val="00C0780E"/>
    <w:rsid w:val="00C1041D"/>
    <w:rsid w:val="00C10681"/>
    <w:rsid w:val="00C116C1"/>
    <w:rsid w:val="00C118A0"/>
    <w:rsid w:val="00C11A18"/>
    <w:rsid w:val="00C12A70"/>
    <w:rsid w:val="00C12DC4"/>
    <w:rsid w:val="00C13408"/>
    <w:rsid w:val="00C13F65"/>
    <w:rsid w:val="00C153C2"/>
    <w:rsid w:val="00C15C26"/>
    <w:rsid w:val="00C17573"/>
    <w:rsid w:val="00C22018"/>
    <w:rsid w:val="00C23507"/>
    <w:rsid w:val="00C23C62"/>
    <w:rsid w:val="00C2421E"/>
    <w:rsid w:val="00C26133"/>
    <w:rsid w:val="00C26DDF"/>
    <w:rsid w:val="00C27B07"/>
    <w:rsid w:val="00C3125E"/>
    <w:rsid w:val="00C33135"/>
    <w:rsid w:val="00C345A0"/>
    <w:rsid w:val="00C35E69"/>
    <w:rsid w:val="00C4003E"/>
    <w:rsid w:val="00C41C24"/>
    <w:rsid w:val="00C41C25"/>
    <w:rsid w:val="00C429A7"/>
    <w:rsid w:val="00C43A27"/>
    <w:rsid w:val="00C4516E"/>
    <w:rsid w:val="00C45299"/>
    <w:rsid w:val="00C474B5"/>
    <w:rsid w:val="00C47826"/>
    <w:rsid w:val="00C478A7"/>
    <w:rsid w:val="00C4798E"/>
    <w:rsid w:val="00C47E1E"/>
    <w:rsid w:val="00C50B14"/>
    <w:rsid w:val="00C50CAC"/>
    <w:rsid w:val="00C51663"/>
    <w:rsid w:val="00C519C5"/>
    <w:rsid w:val="00C520F3"/>
    <w:rsid w:val="00C53637"/>
    <w:rsid w:val="00C54A8B"/>
    <w:rsid w:val="00C55B2F"/>
    <w:rsid w:val="00C55B78"/>
    <w:rsid w:val="00C55FD6"/>
    <w:rsid w:val="00C576F2"/>
    <w:rsid w:val="00C5770A"/>
    <w:rsid w:val="00C57A93"/>
    <w:rsid w:val="00C62539"/>
    <w:rsid w:val="00C62F84"/>
    <w:rsid w:val="00C62FE6"/>
    <w:rsid w:val="00C63A01"/>
    <w:rsid w:val="00C64E9B"/>
    <w:rsid w:val="00C65376"/>
    <w:rsid w:val="00C65968"/>
    <w:rsid w:val="00C660A2"/>
    <w:rsid w:val="00C661B9"/>
    <w:rsid w:val="00C66F7E"/>
    <w:rsid w:val="00C67E82"/>
    <w:rsid w:val="00C701D5"/>
    <w:rsid w:val="00C7133D"/>
    <w:rsid w:val="00C7138A"/>
    <w:rsid w:val="00C7195A"/>
    <w:rsid w:val="00C72F0F"/>
    <w:rsid w:val="00C74928"/>
    <w:rsid w:val="00C75794"/>
    <w:rsid w:val="00C75E7C"/>
    <w:rsid w:val="00C7770B"/>
    <w:rsid w:val="00C77C90"/>
    <w:rsid w:val="00C80C03"/>
    <w:rsid w:val="00C81F71"/>
    <w:rsid w:val="00C82AC8"/>
    <w:rsid w:val="00C840E6"/>
    <w:rsid w:val="00C85389"/>
    <w:rsid w:val="00C85865"/>
    <w:rsid w:val="00C86577"/>
    <w:rsid w:val="00C86779"/>
    <w:rsid w:val="00C868C8"/>
    <w:rsid w:val="00C87B0E"/>
    <w:rsid w:val="00C904A8"/>
    <w:rsid w:val="00C94426"/>
    <w:rsid w:val="00C96E10"/>
    <w:rsid w:val="00C97318"/>
    <w:rsid w:val="00CA0B75"/>
    <w:rsid w:val="00CA13EE"/>
    <w:rsid w:val="00CA336D"/>
    <w:rsid w:val="00CA631E"/>
    <w:rsid w:val="00CA6380"/>
    <w:rsid w:val="00CA6A3D"/>
    <w:rsid w:val="00CA7C38"/>
    <w:rsid w:val="00CB0E2C"/>
    <w:rsid w:val="00CB28CC"/>
    <w:rsid w:val="00CB3180"/>
    <w:rsid w:val="00CB3E19"/>
    <w:rsid w:val="00CB49A1"/>
    <w:rsid w:val="00CB534B"/>
    <w:rsid w:val="00CB61FB"/>
    <w:rsid w:val="00CB65B6"/>
    <w:rsid w:val="00CC0504"/>
    <w:rsid w:val="00CC07E8"/>
    <w:rsid w:val="00CC4727"/>
    <w:rsid w:val="00CC4C84"/>
    <w:rsid w:val="00CC5139"/>
    <w:rsid w:val="00CC6926"/>
    <w:rsid w:val="00CC7E4A"/>
    <w:rsid w:val="00CD1505"/>
    <w:rsid w:val="00CD1F8F"/>
    <w:rsid w:val="00CD402D"/>
    <w:rsid w:val="00CD455C"/>
    <w:rsid w:val="00CD4AB4"/>
    <w:rsid w:val="00CD4FF6"/>
    <w:rsid w:val="00CD5D39"/>
    <w:rsid w:val="00CD5DF0"/>
    <w:rsid w:val="00CE013B"/>
    <w:rsid w:val="00CE236C"/>
    <w:rsid w:val="00CE29EF"/>
    <w:rsid w:val="00CE2AF0"/>
    <w:rsid w:val="00CE2DCE"/>
    <w:rsid w:val="00CE5998"/>
    <w:rsid w:val="00CF1A35"/>
    <w:rsid w:val="00CF2AC0"/>
    <w:rsid w:val="00CF2E04"/>
    <w:rsid w:val="00CF3AB5"/>
    <w:rsid w:val="00CF5039"/>
    <w:rsid w:val="00CF5A34"/>
    <w:rsid w:val="00CF60E4"/>
    <w:rsid w:val="00D00AD8"/>
    <w:rsid w:val="00D00BF9"/>
    <w:rsid w:val="00D038A0"/>
    <w:rsid w:val="00D043A4"/>
    <w:rsid w:val="00D05F2F"/>
    <w:rsid w:val="00D069FA"/>
    <w:rsid w:val="00D07A1F"/>
    <w:rsid w:val="00D109CE"/>
    <w:rsid w:val="00D115C4"/>
    <w:rsid w:val="00D11A74"/>
    <w:rsid w:val="00D13D24"/>
    <w:rsid w:val="00D148DE"/>
    <w:rsid w:val="00D15D3B"/>
    <w:rsid w:val="00D16010"/>
    <w:rsid w:val="00D162D6"/>
    <w:rsid w:val="00D176B9"/>
    <w:rsid w:val="00D20285"/>
    <w:rsid w:val="00D20972"/>
    <w:rsid w:val="00D20C56"/>
    <w:rsid w:val="00D22C86"/>
    <w:rsid w:val="00D25806"/>
    <w:rsid w:val="00D262D3"/>
    <w:rsid w:val="00D26BC9"/>
    <w:rsid w:val="00D30ACB"/>
    <w:rsid w:val="00D3392E"/>
    <w:rsid w:val="00D3718C"/>
    <w:rsid w:val="00D374C8"/>
    <w:rsid w:val="00D37BB6"/>
    <w:rsid w:val="00D37FB2"/>
    <w:rsid w:val="00D40287"/>
    <w:rsid w:val="00D403E1"/>
    <w:rsid w:val="00D4421E"/>
    <w:rsid w:val="00D44CA8"/>
    <w:rsid w:val="00D44EC6"/>
    <w:rsid w:val="00D45A4D"/>
    <w:rsid w:val="00D47D78"/>
    <w:rsid w:val="00D51F95"/>
    <w:rsid w:val="00D554B4"/>
    <w:rsid w:val="00D55933"/>
    <w:rsid w:val="00D567DA"/>
    <w:rsid w:val="00D5750E"/>
    <w:rsid w:val="00D60868"/>
    <w:rsid w:val="00D610C2"/>
    <w:rsid w:val="00D62B59"/>
    <w:rsid w:val="00D66D7D"/>
    <w:rsid w:val="00D6776E"/>
    <w:rsid w:val="00D73927"/>
    <w:rsid w:val="00D739F9"/>
    <w:rsid w:val="00D73A46"/>
    <w:rsid w:val="00D759C7"/>
    <w:rsid w:val="00D8089A"/>
    <w:rsid w:val="00D80B4A"/>
    <w:rsid w:val="00D82654"/>
    <w:rsid w:val="00D82E93"/>
    <w:rsid w:val="00D83408"/>
    <w:rsid w:val="00D83895"/>
    <w:rsid w:val="00D848C2"/>
    <w:rsid w:val="00D869C0"/>
    <w:rsid w:val="00D87BFE"/>
    <w:rsid w:val="00D91631"/>
    <w:rsid w:val="00D91FE0"/>
    <w:rsid w:val="00D9339E"/>
    <w:rsid w:val="00D93DE9"/>
    <w:rsid w:val="00D95397"/>
    <w:rsid w:val="00D95F55"/>
    <w:rsid w:val="00D95FAA"/>
    <w:rsid w:val="00D960C7"/>
    <w:rsid w:val="00D975C3"/>
    <w:rsid w:val="00DA0FD3"/>
    <w:rsid w:val="00DA1C21"/>
    <w:rsid w:val="00DA1C4E"/>
    <w:rsid w:val="00DA27CC"/>
    <w:rsid w:val="00DA2893"/>
    <w:rsid w:val="00DA2ADB"/>
    <w:rsid w:val="00DA5236"/>
    <w:rsid w:val="00DA523F"/>
    <w:rsid w:val="00DA5E85"/>
    <w:rsid w:val="00DA657F"/>
    <w:rsid w:val="00DA73AC"/>
    <w:rsid w:val="00DA7870"/>
    <w:rsid w:val="00DB0465"/>
    <w:rsid w:val="00DB0995"/>
    <w:rsid w:val="00DB181B"/>
    <w:rsid w:val="00DB1851"/>
    <w:rsid w:val="00DB1B0C"/>
    <w:rsid w:val="00DB2501"/>
    <w:rsid w:val="00DB3392"/>
    <w:rsid w:val="00DB3F80"/>
    <w:rsid w:val="00DB464B"/>
    <w:rsid w:val="00DB4CF6"/>
    <w:rsid w:val="00DB7501"/>
    <w:rsid w:val="00DB7A80"/>
    <w:rsid w:val="00DB7D02"/>
    <w:rsid w:val="00DC2A7D"/>
    <w:rsid w:val="00DC319C"/>
    <w:rsid w:val="00DC35BF"/>
    <w:rsid w:val="00DC6BDC"/>
    <w:rsid w:val="00DC7D3D"/>
    <w:rsid w:val="00DD35C3"/>
    <w:rsid w:val="00DD4DE5"/>
    <w:rsid w:val="00DD58C5"/>
    <w:rsid w:val="00DD5B02"/>
    <w:rsid w:val="00DD63C7"/>
    <w:rsid w:val="00DD6646"/>
    <w:rsid w:val="00DD665A"/>
    <w:rsid w:val="00DD7A4A"/>
    <w:rsid w:val="00DE1431"/>
    <w:rsid w:val="00DE23F5"/>
    <w:rsid w:val="00DE37AA"/>
    <w:rsid w:val="00DE47F9"/>
    <w:rsid w:val="00DE4969"/>
    <w:rsid w:val="00DE7D71"/>
    <w:rsid w:val="00DF083F"/>
    <w:rsid w:val="00DF0AD4"/>
    <w:rsid w:val="00DF22BB"/>
    <w:rsid w:val="00DF3771"/>
    <w:rsid w:val="00DF41BF"/>
    <w:rsid w:val="00DF468A"/>
    <w:rsid w:val="00DF4974"/>
    <w:rsid w:val="00DF6317"/>
    <w:rsid w:val="00E03072"/>
    <w:rsid w:val="00E03148"/>
    <w:rsid w:val="00E03B32"/>
    <w:rsid w:val="00E04023"/>
    <w:rsid w:val="00E04149"/>
    <w:rsid w:val="00E0684E"/>
    <w:rsid w:val="00E06F2A"/>
    <w:rsid w:val="00E1180D"/>
    <w:rsid w:val="00E11E03"/>
    <w:rsid w:val="00E1249B"/>
    <w:rsid w:val="00E145AD"/>
    <w:rsid w:val="00E14BDD"/>
    <w:rsid w:val="00E14D25"/>
    <w:rsid w:val="00E151CF"/>
    <w:rsid w:val="00E1573B"/>
    <w:rsid w:val="00E160A6"/>
    <w:rsid w:val="00E1642B"/>
    <w:rsid w:val="00E2273C"/>
    <w:rsid w:val="00E22944"/>
    <w:rsid w:val="00E2396D"/>
    <w:rsid w:val="00E24BA2"/>
    <w:rsid w:val="00E25F2F"/>
    <w:rsid w:val="00E3217B"/>
    <w:rsid w:val="00E323D0"/>
    <w:rsid w:val="00E32A49"/>
    <w:rsid w:val="00E336D3"/>
    <w:rsid w:val="00E34922"/>
    <w:rsid w:val="00E35119"/>
    <w:rsid w:val="00E37EA4"/>
    <w:rsid w:val="00E37EAC"/>
    <w:rsid w:val="00E41254"/>
    <w:rsid w:val="00E41762"/>
    <w:rsid w:val="00E41DBF"/>
    <w:rsid w:val="00E42088"/>
    <w:rsid w:val="00E4281E"/>
    <w:rsid w:val="00E4455D"/>
    <w:rsid w:val="00E449B7"/>
    <w:rsid w:val="00E45057"/>
    <w:rsid w:val="00E45582"/>
    <w:rsid w:val="00E45718"/>
    <w:rsid w:val="00E467CD"/>
    <w:rsid w:val="00E46E24"/>
    <w:rsid w:val="00E5045F"/>
    <w:rsid w:val="00E50707"/>
    <w:rsid w:val="00E507F0"/>
    <w:rsid w:val="00E5092A"/>
    <w:rsid w:val="00E50B65"/>
    <w:rsid w:val="00E50C79"/>
    <w:rsid w:val="00E527B1"/>
    <w:rsid w:val="00E52F01"/>
    <w:rsid w:val="00E53D0B"/>
    <w:rsid w:val="00E54067"/>
    <w:rsid w:val="00E543E8"/>
    <w:rsid w:val="00E54E0D"/>
    <w:rsid w:val="00E5591F"/>
    <w:rsid w:val="00E55C6A"/>
    <w:rsid w:val="00E56020"/>
    <w:rsid w:val="00E5645E"/>
    <w:rsid w:val="00E5718E"/>
    <w:rsid w:val="00E575C1"/>
    <w:rsid w:val="00E57F43"/>
    <w:rsid w:val="00E601AF"/>
    <w:rsid w:val="00E605B7"/>
    <w:rsid w:val="00E606A5"/>
    <w:rsid w:val="00E60B18"/>
    <w:rsid w:val="00E60FC0"/>
    <w:rsid w:val="00E6103A"/>
    <w:rsid w:val="00E61B7B"/>
    <w:rsid w:val="00E61D2F"/>
    <w:rsid w:val="00E61F95"/>
    <w:rsid w:val="00E65111"/>
    <w:rsid w:val="00E652ED"/>
    <w:rsid w:val="00E674F2"/>
    <w:rsid w:val="00E6786F"/>
    <w:rsid w:val="00E67CE4"/>
    <w:rsid w:val="00E67EF7"/>
    <w:rsid w:val="00E71658"/>
    <w:rsid w:val="00E724D7"/>
    <w:rsid w:val="00E7384A"/>
    <w:rsid w:val="00E7424D"/>
    <w:rsid w:val="00E74F45"/>
    <w:rsid w:val="00E758CD"/>
    <w:rsid w:val="00E764E3"/>
    <w:rsid w:val="00E76F76"/>
    <w:rsid w:val="00E77129"/>
    <w:rsid w:val="00E81585"/>
    <w:rsid w:val="00E82F3A"/>
    <w:rsid w:val="00E83B17"/>
    <w:rsid w:val="00E84665"/>
    <w:rsid w:val="00E93132"/>
    <w:rsid w:val="00E94D90"/>
    <w:rsid w:val="00E94ECB"/>
    <w:rsid w:val="00E95509"/>
    <w:rsid w:val="00EA17AF"/>
    <w:rsid w:val="00EA20D6"/>
    <w:rsid w:val="00EA37C8"/>
    <w:rsid w:val="00EA3951"/>
    <w:rsid w:val="00EA54A9"/>
    <w:rsid w:val="00EA5A2C"/>
    <w:rsid w:val="00EA5A93"/>
    <w:rsid w:val="00EA5C93"/>
    <w:rsid w:val="00EA61BE"/>
    <w:rsid w:val="00EA7538"/>
    <w:rsid w:val="00EB0455"/>
    <w:rsid w:val="00EB0709"/>
    <w:rsid w:val="00EB4485"/>
    <w:rsid w:val="00EB58C4"/>
    <w:rsid w:val="00EB5F7D"/>
    <w:rsid w:val="00EB6A80"/>
    <w:rsid w:val="00EB7086"/>
    <w:rsid w:val="00EB7AD5"/>
    <w:rsid w:val="00EB7E79"/>
    <w:rsid w:val="00EC0C97"/>
    <w:rsid w:val="00EC27F7"/>
    <w:rsid w:val="00EC2CA9"/>
    <w:rsid w:val="00EC333B"/>
    <w:rsid w:val="00EC76B1"/>
    <w:rsid w:val="00EC7AC2"/>
    <w:rsid w:val="00ED074A"/>
    <w:rsid w:val="00ED1019"/>
    <w:rsid w:val="00ED1068"/>
    <w:rsid w:val="00ED1936"/>
    <w:rsid w:val="00ED2D3A"/>
    <w:rsid w:val="00ED342E"/>
    <w:rsid w:val="00ED63ED"/>
    <w:rsid w:val="00ED6B8F"/>
    <w:rsid w:val="00EE341B"/>
    <w:rsid w:val="00EE368A"/>
    <w:rsid w:val="00EE5CE8"/>
    <w:rsid w:val="00EE6712"/>
    <w:rsid w:val="00EE6CDC"/>
    <w:rsid w:val="00EE72C6"/>
    <w:rsid w:val="00EF1010"/>
    <w:rsid w:val="00EF407F"/>
    <w:rsid w:val="00EF42EB"/>
    <w:rsid w:val="00EF6771"/>
    <w:rsid w:val="00F002AC"/>
    <w:rsid w:val="00F00E8B"/>
    <w:rsid w:val="00F025E8"/>
    <w:rsid w:val="00F026BB"/>
    <w:rsid w:val="00F05269"/>
    <w:rsid w:val="00F05FA3"/>
    <w:rsid w:val="00F10B1C"/>
    <w:rsid w:val="00F112A7"/>
    <w:rsid w:val="00F1137D"/>
    <w:rsid w:val="00F11F20"/>
    <w:rsid w:val="00F122E7"/>
    <w:rsid w:val="00F12687"/>
    <w:rsid w:val="00F12CA1"/>
    <w:rsid w:val="00F13DAB"/>
    <w:rsid w:val="00F158F1"/>
    <w:rsid w:val="00F16498"/>
    <w:rsid w:val="00F176B1"/>
    <w:rsid w:val="00F21E2B"/>
    <w:rsid w:val="00F264F1"/>
    <w:rsid w:val="00F26ADE"/>
    <w:rsid w:val="00F26B2A"/>
    <w:rsid w:val="00F3559D"/>
    <w:rsid w:val="00F356F2"/>
    <w:rsid w:val="00F37BCD"/>
    <w:rsid w:val="00F40D33"/>
    <w:rsid w:val="00F41B2A"/>
    <w:rsid w:val="00F43948"/>
    <w:rsid w:val="00F44C12"/>
    <w:rsid w:val="00F44D58"/>
    <w:rsid w:val="00F4715D"/>
    <w:rsid w:val="00F47953"/>
    <w:rsid w:val="00F50940"/>
    <w:rsid w:val="00F51AF4"/>
    <w:rsid w:val="00F5389E"/>
    <w:rsid w:val="00F538AC"/>
    <w:rsid w:val="00F56792"/>
    <w:rsid w:val="00F57D09"/>
    <w:rsid w:val="00F60F59"/>
    <w:rsid w:val="00F61373"/>
    <w:rsid w:val="00F6158D"/>
    <w:rsid w:val="00F617BB"/>
    <w:rsid w:val="00F638D9"/>
    <w:rsid w:val="00F649B6"/>
    <w:rsid w:val="00F6615F"/>
    <w:rsid w:val="00F66D72"/>
    <w:rsid w:val="00F67462"/>
    <w:rsid w:val="00F722E6"/>
    <w:rsid w:val="00F72D60"/>
    <w:rsid w:val="00F75B21"/>
    <w:rsid w:val="00F761C5"/>
    <w:rsid w:val="00F770DD"/>
    <w:rsid w:val="00F77648"/>
    <w:rsid w:val="00F80130"/>
    <w:rsid w:val="00F8179C"/>
    <w:rsid w:val="00F81B92"/>
    <w:rsid w:val="00F82D5A"/>
    <w:rsid w:val="00F85B1F"/>
    <w:rsid w:val="00F86428"/>
    <w:rsid w:val="00F87EB6"/>
    <w:rsid w:val="00F92A1F"/>
    <w:rsid w:val="00F92AAD"/>
    <w:rsid w:val="00F94511"/>
    <w:rsid w:val="00F94859"/>
    <w:rsid w:val="00F96722"/>
    <w:rsid w:val="00F972FE"/>
    <w:rsid w:val="00FA0085"/>
    <w:rsid w:val="00FA0485"/>
    <w:rsid w:val="00FA1E5C"/>
    <w:rsid w:val="00FA26BD"/>
    <w:rsid w:val="00FA28A6"/>
    <w:rsid w:val="00FA2FD9"/>
    <w:rsid w:val="00FA33F1"/>
    <w:rsid w:val="00FA343A"/>
    <w:rsid w:val="00FA40A9"/>
    <w:rsid w:val="00FB0439"/>
    <w:rsid w:val="00FB1535"/>
    <w:rsid w:val="00FB35B6"/>
    <w:rsid w:val="00FB4643"/>
    <w:rsid w:val="00FB7498"/>
    <w:rsid w:val="00FB7FB4"/>
    <w:rsid w:val="00FC1718"/>
    <w:rsid w:val="00FC1A75"/>
    <w:rsid w:val="00FC3897"/>
    <w:rsid w:val="00FC52FE"/>
    <w:rsid w:val="00FC5F58"/>
    <w:rsid w:val="00FC6ABC"/>
    <w:rsid w:val="00FC7250"/>
    <w:rsid w:val="00FC7D13"/>
    <w:rsid w:val="00FD1F9E"/>
    <w:rsid w:val="00FD2005"/>
    <w:rsid w:val="00FD5E76"/>
    <w:rsid w:val="00FD7C85"/>
    <w:rsid w:val="00FE195C"/>
    <w:rsid w:val="00FE3E3A"/>
    <w:rsid w:val="00FE41D8"/>
    <w:rsid w:val="00FE4B6A"/>
    <w:rsid w:val="00FE6429"/>
    <w:rsid w:val="00FE7373"/>
    <w:rsid w:val="00FE7FFD"/>
    <w:rsid w:val="00FF1DCE"/>
    <w:rsid w:val="00FF2A7B"/>
    <w:rsid w:val="00FF3B92"/>
    <w:rsid w:val="00FF3FC3"/>
    <w:rsid w:val="00FF41B4"/>
    <w:rsid w:val="00FF43AE"/>
    <w:rsid w:val="00FF4D26"/>
    <w:rsid w:val="00FF56B8"/>
    <w:rsid w:val="00FF66EC"/>
  </w:rsids>
  <m:mathPr>
    <m:mathFont m:val="Cambria Math"/>
    <m:brkBin m:val="before"/>
    <m:brkBinSub m:val="--"/>
    <m:smallFrac m:val="0"/>
    <m:dispDef/>
    <m:lMargin m:val="0"/>
    <m:rMargin m:val="0"/>
    <m:defJc m:val="centerGroup"/>
    <m:wrapIndent m:val="1440"/>
    <m:intLim m:val="subSup"/>
    <m:naryLim m:val="undOvr"/>
  </m:mathPr>
  <w:themeFontLang w:val="pt-PT"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0905A0F7"/>
  <w15:docId w15:val="{C86A1CBE-C77A-4476-A512-81C38E2730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ajorHAnsi" w:eastAsiaTheme="majorEastAsia" w:hAnsiTheme="majorHAnsi" w:cstheme="majorBidi"/>
        <w:sz w:val="22"/>
        <w:szCs w:val="22"/>
        <w:lang w:val="pt-PT" w:eastAsia="en-US" w:bidi="ar-SA"/>
      </w:rPr>
    </w:rPrDefault>
    <w:pPrDefault>
      <w:pPr>
        <w:spacing w:after="240" w:line="300"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C6FB1"/>
    <w:rPr>
      <w:rFonts w:asciiTheme="minorHAnsi" w:hAnsiTheme="minorHAnsi"/>
      <w:sz w:val="24"/>
      <w:szCs w:val="24"/>
    </w:rPr>
  </w:style>
  <w:style w:type="paragraph" w:styleId="Cabealho1">
    <w:name w:val="heading 1"/>
    <w:basedOn w:val="Normal"/>
    <w:next w:val="Normal"/>
    <w:link w:val="Cabealho1Carter"/>
    <w:uiPriority w:val="9"/>
    <w:qFormat/>
    <w:rsid w:val="00B54C05"/>
    <w:pPr>
      <w:spacing w:before="480"/>
      <w:contextualSpacing/>
      <w:outlineLvl w:val="0"/>
    </w:pPr>
    <w:rPr>
      <w:smallCaps/>
      <w:spacing w:val="5"/>
      <w:sz w:val="36"/>
      <w:szCs w:val="36"/>
    </w:rPr>
  </w:style>
  <w:style w:type="paragraph" w:styleId="Cabealho2">
    <w:name w:val="heading 2"/>
    <w:basedOn w:val="Normal"/>
    <w:next w:val="Normal"/>
    <w:link w:val="Cabealho2Carter"/>
    <w:uiPriority w:val="9"/>
    <w:unhideWhenUsed/>
    <w:qFormat/>
    <w:rsid w:val="00B54C05"/>
    <w:pPr>
      <w:spacing w:before="200" w:line="271" w:lineRule="auto"/>
      <w:outlineLvl w:val="1"/>
    </w:pPr>
    <w:rPr>
      <w:smallCaps/>
      <w:sz w:val="28"/>
      <w:szCs w:val="28"/>
    </w:rPr>
  </w:style>
  <w:style w:type="paragraph" w:styleId="Cabealho3">
    <w:name w:val="heading 3"/>
    <w:basedOn w:val="Normal"/>
    <w:next w:val="Normal"/>
    <w:link w:val="Cabealho3Carter"/>
    <w:uiPriority w:val="9"/>
    <w:unhideWhenUsed/>
    <w:qFormat/>
    <w:rsid w:val="00B54C05"/>
    <w:pPr>
      <w:spacing w:before="200" w:line="271" w:lineRule="auto"/>
      <w:outlineLvl w:val="2"/>
    </w:pPr>
    <w:rPr>
      <w:i/>
      <w:iCs/>
      <w:smallCaps/>
      <w:spacing w:val="5"/>
      <w:sz w:val="26"/>
      <w:szCs w:val="26"/>
    </w:rPr>
  </w:style>
  <w:style w:type="paragraph" w:styleId="Cabealho4">
    <w:name w:val="heading 4"/>
    <w:basedOn w:val="Normal"/>
    <w:next w:val="Normal"/>
    <w:link w:val="Cabealho4Carter"/>
    <w:uiPriority w:val="9"/>
    <w:semiHidden/>
    <w:unhideWhenUsed/>
    <w:qFormat/>
    <w:rsid w:val="00B54C05"/>
    <w:pPr>
      <w:spacing w:line="271" w:lineRule="auto"/>
      <w:outlineLvl w:val="3"/>
    </w:pPr>
    <w:rPr>
      <w:b/>
      <w:bCs/>
      <w:spacing w:val="5"/>
    </w:rPr>
  </w:style>
  <w:style w:type="paragraph" w:styleId="Cabealho5">
    <w:name w:val="heading 5"/>
    <w:basedOn w:val="Normal"/>
    <w:next w:val="Normal"/>
    <w:link w:val="Cabealho5Carter"/>
    <w:uiPriority w:val="9"/>
    <w:semiHidden/>
    <w:unhideWhenUsed/>
    <w:qFormat/>
    <w:rsid w:val="00B54C05"/>
    <w:pPr>
      <w:spacing w:line="271" w:lineRule="auto"/>
      <w:outlineLvl w:val="4"/>
    </w:pPr>
    <w:rPr>
      <w:i/>
      <w:iCs/>
    </w:rPr>
  </w:style>
  <w:style w:type="paragraph" w:styleId="Cabealho6">
    <w:name w:val="heading 6"/>
    <w:basedOn w:val="Normal"/>
    <w:next w:val="Normal"/>
    <w:link w:val="Cabealho6Carter"/>
    <w:uiPriority w:val="9"/>
    <w:semiHidden/>
    <w:unhideWhenUsed/>
    <w:qFormat/>
    <w:rsid w:val="00B54C05"/>
    <w:pPr>
      <w:shd w:val="clear" w:color="auto" w:fill="FFFFFF" w:themeFill="background1"/>
      <w:spacing w:line="271" w:lineRule="auto"/>
      <w:outlineLvl w:val="5"/>
    </w:pPr>
    <w:rPr>
      <w:b/>
      <w:bCs/>
      <w:color w:val="595959" w:themeColor="text1" w:themeTint="A6"/>
      <w:spacing w:val="5"/>
    </w:rPr>
  </w:style>
  <w:style w:type="paragraph" w:styleId="Cabealho7">
    <w:name w:val="heading 7"/>
    <w:basedOn w:val="Normal"/>
    <w:next w:val="Normal"/>
    <w:link w:val="Cabealho7Carter"/>
    <w:uiPriority w:val="9"/>
    <w:semiHidden/>
    <w:unhideWhenUsed/>
    <w:qFormat/>
    <w:rsid w:val="00B54C05"/>
    <w:pPr>
      <w:outlineLvl w:val="6"/>
    </w:pPr>
    <w:rPr>
      <w:b/>
      <w:bCs/>
      <w:i/>
      <w:iCs/>
      <w:color w:val="5A5A5A" w:themeColor="text1" w:themeTint="A5"/>
      <w:sz w:val="20"/>
      <w:szCs w:val="20"/>
    </w:rPr>
  </w:style>
  <w:style w:type="paragraph" w:styleId="Cabealho8">
    <w:name w:val="heading 8"/>
    <w:basedOn w:val="Normal"/>
    <w:next w:val="Normal"/>
    <w:link w:val="Cabealho8Carter"/>
    <w:uiPriority w:val="9"/>
    <w:semiHidden/>
    <w:unhideWhenUsed/>
    <w:qFormat/>
    <w:rsid w:val="00B54C05"/>
    <w:pPr>
      <w:outlineLvl w:val="7"/>
    </w:pPr>
    <w:rPr>
      <w:b/>
      <w:bCs/>
      <w:color w:val="7F7F7F" w:themeColor="text1" w:themeTint="80"/>
      <w:sz w:val="20"/>
      <w:szCs w:val="20"/>
    </w:rPr>
  </w:style>
  <w:style w:type="paragraph" w:styleId="Cabealho9">
    <w:name w:val="heading 9"/>
    <w:basedOn w:val="Normal"/>
    <w:next w:val="Normal"/>
    <w:link w:val="Cabealho9Carter"/>
    <w:uiPriority w:val="9"/>
    <w:semiHidden/>
    <w:unhideWhenUsed/>
    <w:qFormat/>
    <w:rsid w:val="00B54C05"/>
    <w:pPr>
      <w:spacing w:line="271" w:lineRule="auto"/>
      <w:outlineLvl w:val="8"/>
    </w:pPr>
    <w:rPr>
      <w:b/>
      <w:bCs/>
      <w:i/>
      <w:iCs/>
      <w:color w:val="7F7F7F" w:themeColor="text1" w:themeTint="80"/>
      <w:sz w:val="18"/>
      <w:szCs w:val="18"/>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NormalWeb">
    <w:name w:val="Normal (Web)"/>
    <w:basedOn w:val="Normal"/>
    <w:uiPriority w:val="99"/>
    <w:semiHidden/>
    <w:unhideWhenUsed/>
    <w:rsid w:val="00EC0C97"/>
    <w:pPr>
      <w:spacing w:before="100" w:beforeAutospacing="1" w:after="100" w:afterAutospacing="1" w:line="240" w:lineRule="auto"/>
    </w:pPr>
    <w:rPr>
      <w:rFonts w:ascii="Times New Roman" w:eastAsia="Times New Roman" w:hAnsi="Times New Roman" w:cs="Times New Roman"/>
      <w:lang w:eastAsia="pt-PT"/>
    </w:rPr>
  </w:style>
  <w:style w:type="paragraph" w:styleId="PargrafodaLista">
    <w:name w:val="List Paragraph"/>
    <w:basedOn w:val="Normal"/>
    <w:uiPriority w:val="34"/>
    <w:qFormat/>
    <w:rsid w:val="00B54C05"/>
    <w:pPr>
      <w:ind w:left="720"/>
      <w:contextualSpacing/>
    </w:pPr>
  </w:style>
  <w:style w:type="paragraph" w:styleId="Textodebalo">
    <w:name w:val="Balloon Text"/>
    <w:basedOn w:val="Normal"/>
    <w:link w:val="TextodebaloCarter"/>
    <w:uiPriority w:val="99"/>
    <w:semiHidden/>
    <w:unhideWhenUsed/>
    <w:rsid w:val="004F007F"/>
    <w:pPr>
      <w:spacing w:line="240" w:lineRule="auto"/>
    </w:pPr>
    <w:rPr>
      <w:rFonts w:ascii="Tahoma" w:hAnsi="Tahoma" w:cs="Tahoma"/>
      <w:sz w:val="16"/>
      <w:szCs w:val="16"/>
    </w:rPr>
  </w:style>
  <w:style w:type="character" w:customStyle="1" w:styleId="TextodebaloCarter">
    <w:name w:val="Texto de balão Caráter"/>
    <w:basedOn w:val="Tipodeletrapredefinidodopargrafo"/>
    <w:link w:val="Textodebalo"/>
    <w:uiPriority w:val="99"/>
    <w:semiHidden/>
    <w:rsid w:val="004F007F"/>
    <w:rPr>
      <w:rFonts w:ascii="Tahoma" w:hAnsi="Tahoma" w:cs="Tahoma"/>
      <w:sz w:val="16"/>
      <w:szCs w:val="16"/>
    </w:rPr>
  </w:style>
  <w:style w:type="table" w:styleId="Tabelacomgrelha">
    <w:name w:val="Table Grid"/>
    <w:basedOn w:val="Tabelanormal"/>
    <w:uiPriority w:val="59"/>
    <w:rsid w:val="009830B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SombreadoClaro-Cor11">
    <w:name w:val="Sombreado Claro - Cor 11"/>
    <w:basedOn w:val="Tabelanormal"/>
    <w:uiPriority w:val="60"/>
    <w:rsid w:val="009830BA"/>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customStyle="1" w:styleId="a21">
    <w:name w:val="a21"/>
    <w:basedOn w:val="Tipodeletrapredefinidodopargrafo"/>
    <w:rsid w:val="006E47EA"/>
    <w:rPr>
      <w:rFonts w:ascii="Arial" w:hAnsi="Arial" w:cs="Arial" w:hint="default"/>
      <w:strike w:val="0"/>
      <w:dstrike w:val="0"/>
      <w:sz w:val="20"/>
      <w:szCs w:val="20"/>
      <w:u w:val="none"/>
      <w:effect w:val="none"/>
    </w:rPr>
  </w:style>
  <w:style w:type="paragraph" w:styleId="Subttulo">
    <w:name w:val="Subtitle"/>
    <w:basedOn w:val="Normal"/>
    <w:next w:val="Normal"/>
    <w:link w:val="SubttuloCarter"/>
    <w:uiPriority w:val="11"/>
    <w:qFormat/>
    <w:rsid w:val="00B54C05"/>
    <w:rPr>
      <w:i/>
      <w:iCs/>
      <w:smallCaps/>
      <w:spacing w:val="10"/>
      <w:sz w:val="28"/>
      <w:szCs w:val="28"/>
    </w:rPr>
  </w:style>
  <w:style w:type="character" w:customStyle="1" w:styleId="SubttuloCarter">
    <w:name w:val="Subtítulo Caráter"/>
    <w:basedOn w:val="Tipodeletrapredefinidodopargrafo"/>
    <w:link w:val="Subttulo"/>
    <w:uiPriority w:val="11"/>
    <w:rsid w:val="00B54C05"/>
    <w:rPr>
      <w:i/>
      <w:iCs/>
      <w:smallCaps/>
      <w:spacing w:val="10"/>
      <w:sz w:val="28"/>
      <w:szCs w:val="28"/>
    </w:rPr>
  </w:style>
  <w:style w:type="character" w:customStyle="1" w:styleId="Cabealho1Carter">
    <w:name w:val="Cabeçalho 1 Caráter"/>
    <w:basedOn w:val="Tipodeletrapredefinidodopargrafo"/>
    <w:link w:val="Cabealho1"/>
    <w:uiPriority w:val="9"/>
    <w:rsid w:val="00B54C05"/>
    <w:rPr>
      <w:smallCaps/>
      <w:spacing w:val="5"/>
      <w:sz w:val="36"/>
      <w:szCs w:val="36"/>
    </w:rPr>
  </w:style>
  <w:style w:type="paragraph" w:styleId="Cabealhodondice">
    <w:name w:val="TOC Heading"/>
    <w:basedOn w:val="Cabealho1"/>
    <w:next w:val="Normal"/>
    <w:uiPriority w:val="39"/>
    <w:unhideWhenUsed/>
    <w:qFormat/>
    <w:rsid w:val="00B54C05"/>
    <w:pPr>
      <w:outlineLvl w:val="9"/>
    </w:pPr>
    <w:rPr>
      <w:lang w:bidi="en-US"/>
    </w:rPr>
  </w:style>
  <w:style w:type="paragraph" w:styleId="ndice1">
    <w:name w:val="toc 1"/>
    <w:basedOn w:val="Normal"/>
    <w:next w:val="Normal"/>
    <w:autoRedefine/>
    <w:uiPriority w:val="39"/>
    <w:unhideWhenUsed/>
    <w:rsid w:val="00573EE1"/>
    <w:pPr>
      <w:tabs>
        <w:tab w:val="right" w:leader="dot" w:pos="8656"/>
      </w:tabs>
      <w:spacing w:after="100"/>
      <w:ind w:left="-284"/>
    </w:pPr>
  </w:style>
  <w:style w:type="character" w:styleId="Hiperligao">
    <w:name w:val="Hyperlink"/>
    <w:basedOn w:val="Tipodeletrapredefinidodopargrafo"/>
    <w:uiPriority w:val="99"/>
    <w:unhideWhenUsed/>
    <w:rsid w:val="0043609F"/>
    <w:rPr>
      <w:color w:val="0000FF" w:themeColor="hyperlink"/>
      <w:u w:val="single"/>
    </w:rPr>
  </w:style>
  <w:style w:type="paragraph" w:styleId="Reviso">
    <w:name w:val="Revision"/>
    <w:hidden/>
    <w:uiPriority w:val="99"/>
    <w:semiHidden/>
    <w:rsid w:val="00B54C05"/>
    <w:pPr>
      <w:spacing w:after="0" w:line="240" w:lineRule="auto"/>
    </w:pPr>
  </w:style>
  <w:style w:type="character" w:styleId="Refdecomentrio">
    <w:name w:val="annotation reference"/>
    <w:basedOn w:val="Tipodeletrapredefinidodopargrafo"/>
    <w:uiPriority w:val="99"/>
    <w:semiHidden/>
    <w:unhideWhenUsed/>
    <w:rsid w:val="00B54C05"/>
    <w:rPr>
      <w:sz w:val="16"/>
      <w:szCs w:val="16"/>
    </w:rPr>
  </w:style>
  <w:style w:type="paragraph" w:styleId="Textodecomentrio">
    <w:name w:val="annotation text"/>
    <w:basedOn w:val="Normal"/>
    <w:link w:val="TextodecomentrioCarter"/>
    <w:uiPriority w:val="99"/>
    <w:semiHidden/>
    <w:unhideWhenUsed/>
    <w:rsid w:val="00B54C05"/>
    <w:pPr>
      <w:spacing w:line="240" w:lineRule="auto"/>
    </w:pPr>
    <w:rPr>
      <w:sz w:val="20"/>
      <w:szCs w:val="20"/>
    </w:rPr>
  </w:style>
  <w:style w:type="character" w:customStyle="1" w:styleId="TextodecomentrioCarter">
    <w:name w:val="Texto de comentário Caráter"/>
    <w:basedOn w:val="Tipodeletrapredefinidodopargrafo"/>
    <w:link w:val="Textodecomentrio"/>
    <w:uiPriority w:val="99"/>
    <w:semiHidden/>
    <w:rsid w:val="00B54C05"/>
    <w:rPr>
      <w:sz w:val="20"/>
      <w:szCs w:val="20"/>
    </w:rPr>
  </w:style>
  <w:style w:type="paragraph" w:styleId="Assuntodecomentrio">
    <w:name w:val="annotation subject"/>
    <w:basedOn w:val="Textodecomentrio"/>
    <w:next w:val="Textodecomentrio"/>
    <w:link w:val="AssuntodecomentrioCarter"/>
    <w:uiPriority w:val="99"/>
    <w:semiHidden/>
    <w:unhideWhenUsed/>
    <w:rsid w:val="00B54C05"/>
    <w:rPr>
      <w:b/>
      <w:bCs/>
    </w:rPr>
  </w:style>
  <w:style w:type="character" w:customStyle="1" w:styleId="AssuntodecomentrioCarter">
    <w:name w:val="Assunto de comentário Caráter"/>
    <w:basedOn w:val="TextodecomentrioCarter"/>
    <w:link w:val="Assuntodecomentrio"/>
    <w:uiPriority w:val="99"/>
    <w:semiHidden/>
    <w:rsid w:val="00B54C05"/>
    <w:rPr>
      <w:b/>
      <w:bCs/>
      <w:sz w:val="20"/>
      <w:szCs w:val="20"/>
    </w:rPr>
  </w:style>
  <w:style w:type="character" w:customStyle="1" w:styleId="Cabealho2Carter">
    <w:name w:val="Cabeçalho 2 Caráter"/>
    <w:basedOn w:val="Tipodeletrapredefinidodopargrafo"/>
    <w:link w:val="Cabealho2"/>
    <w:uiPriority w:val="9"/>
    <w:rsid w:val="00B54C05"/>
    <w:rPr>
      <w:smallCaps/>
      <w:sz w:val="28"/>
      <w:szCs w:val="28"/>
    </w:rPr>
  </w:style>
  <w:style w:type="character" w:customStyle="1" w:styleId="Cabealho3Carter">
    <w:name w:val="Cabeçalho 3 Caráter"/>
    <w:basedOn w:val="Tipodeletrapredefinidodopargrafo"/>
    <w:link w:val="Cabealho3"/>
    <w:uiPriority w:val="9"/>
    <w:rsid w:val="00B54C05"/>
    <w:rPr>
      <w:i/>
      <w:iCs/>
      <w:smallCaps/>
      <w:spacing w:val="5"/>
      <w:sz w:val="26"/>
      <w:szCs w:val="26"/>
    </w:rPr>
  </w:style>
  <w:style w:type="character" w:customStyle="1" w:styleId="Cabealho4Carter">
    <w:name w:val="Cabeçalho 4 Caráter"/>
    <w:basedOn w:val="Tipodeletrapredefinidodopargrafo"/>
    <w:link w:val="Cabealho4"/>
    <w:uiPriority w:val="9"/>
    <w:semiHidden/>
    <w:rsid w:val="00B54C05"/>
    <w:rPr>
      <w:b/>
      <w:bCs/>
      <w:spacing w:val="5"/>
      <w:sz w:val="24"/>
      <w:szCs w:val="24"/>
    </w:rPr>
  </w:style>
  <w:style w:type="character" w:customStyle="1" w:styleId="Cabealho5Carter">
    <w:name w:val="Cabeçalho 5 Caráter"/>
    <w:basedOn w:val="Tipodeletrapredefinidodopargrafo"/>
    <w:link w:val="Cabealho5"/>
    <w:uiPriority w:val="9"/>
    <w:semiHidden/>
    <w:rsid w:val="00B54C05"/>
    <w:rPr>
      <w:i/>
      <w:iCs/>
      <w:sz w:val="24"/>
      <w:szCs w:val="24"/>
    </w:rPr>
  </w:style>
  <w:style w:type="character" w:customStyle="1" w:styleId="Cabealho6Carter">
    <w:name w:val="Cabeçalho 6 Caráter"/>
    <w:basedOn w:val="Tipodeletrapredefinidodopargrafo"/>
    <w:link w:val="Cabealho6"/>
    <w:uiPriority w:val="9"/>
    <w:semiHidden/>
    <w:rsid w:val="00B54C05"/>
    <w:rPr>
      <w:b/>
      <w:bCs/>
      <w:color w:val="595959" w:themeColor="text1" w:themeTint="A6"/>
      <w:spacing w:val="5"/>
      <w:shd w:val="clear" w:color="auto" w:fill="FFFFFF" w:themeFill="background1"/>
    </w:rPr>
  </w:style>
  <w:style w:type="character" w:customStyle="1" w:styleId="Cabealho7Carter">
    <w:name w:val="Cabeçalho 7 Caráter"/>
    <w:basedOn w:val="Tipodeletrapredefinidodopargrafo"/>
    <w:link w:val="Cabealho7"/>
    <w:uiPriority w:val="9"/>
    <w:semiHidden/>
    <w:rsid w:val="00B54C05"/>
    <w:rPr>
      <w:b/>
      <w:bCs/>
      <w:i/>
      <w:iCs/>
      <w:color w:val="5A5A5A" w:themeColor="text1" w:themeTint="A5"/>
      <w:sz w:val="20"/>
      <w:szCs w:val="20"/>
    </w:rPr>
  </w:style>
  <w:style w:type="character" w:customStyle="1" w:styleId="Cabealho8Carter">
    <w:name w:val="Cabeçalho 8 Caráter"/>
    <w:basedOn w:val="Tipodeletrapredefinidodopargrafo"/>
    <w:link w:val="Cabealho8"/>
    <w:uiPriority w:val="9"/>
    <w:semiHidden/>
    <w:rsid w:val="00B54C05"/>
    <w:rPr>
      <w:b/>
      <w:bCs/>
      <w:color w:val="7F7F7F" w:themeColor="text1" w:themeTint="80"/>
      <w:sz w:val="20"/>
      <w:szCs w:val="20"/>
    </w:rPr>
  </w:style>
  <w:style w:type="character" w:customStyle="1" w:styleId="Cabealho9Carter">
    <w:name w:val="Cabeçalho 9 Caráter"/>
    <w:basedOn w:val="Tipodeletrapredefinidodopargrafo"/>
    <w:link w:val="Cabealho9"/>
    <w:uiPriority w:val="9"/>
    <w:semiHidden/>
    <w:rsid w:val="00B54C05"/>
    <w:rPr>
      <w:b/>
      <w:bCs/>
      <w:i/>
      <w:iCs/>
      <w:color w:val="7F7F7F" w:themeColor="text1" w:themeTint="80"/>
      <w:sz w:val="18"/>
      <w:szCs w:val="18"/>
    </w:rPr>
  </w:style>
  <w:style w:type="paragraph" w:styleId="Ttulo">
    <w:name w:val="Title"/>
    <w:basedOn w:val="Normal"/>
    <w:next w:val="Normal"/>
    <w:link w:val="TtuloCarter"/>
    <w:uiPriority w:val="10"/>
    <w:qFormat/>
    <w:rsid w:val="00B54C05"/>
    <w:pPr>
      <w:spacing w:after="300" w:line="240" w:lineRule="auto"/>
      <w:contextualSpacing/>
    </w:pPr>
    <w:rPr>
      <w:smallCaps/>
      <w:sz w:val="52"/>
      <w:szCs w:val="52"/>
    </w:rPr>
  </w:style>
  <w:style w:type="character" w:customStyle="1" w:styleId="TtuloCarter">
    <w:name w:val="Título Caráter"/>
    <w:basedOn w:val="Tipodeletrapredefinidodopargrafo"/>
    <w:link w:val="Ttulo"/>
    <w:uiPriority w:val="10"/>
    <w:rsid w:val="00B54C05"/>
    <w:rPr>
      <w:smallCaps/>
      <w:sz w:val="52"/>
      <w:szCs w:val="52"/>
    </w:rPr>
  </w:style>
  <w:style w:type="character" w:styleId="Forte">
    <w:name w:val="Strong"/>
    <w:uiPriority w:val="22"/>
    <w:qFormat/>
    <w:rsid w:val="00B54C05"/>
    <w:rPr>
      <w:b/>
      <w:bCs/>
    </w:rPr>
  </w:style>
  <w:style w:type="character" w:styleId="nfase">
    <w:name w:val="Emphasis"/>
    <w:uiPriority w:val="20"/>
    <w:qFormat/>
    <w:rsid w:val="00B54C05"/>
    <w:rPr>
      <w:b/>
      <w:bCs/>
      <w:i/>
      <w:iCs/>
      <w:spacing w:val="10"/>
    </w:rPr>
  </w:style>
  <w:style w:type="paragraph" w:styleId="SemEspaamento">
    <w:name w:val="No Spacing"/>
    <w:basedOn w:val="Normal"/>
    <w:uiPriority w:val="1"/>
    <w:qFormat/>
    <w:rsid w:val="00B54C05"/>
    <w:pPr>
      <w:spacing w:line="240" w:lineRule="auto"/>
    </w:pPr>
  </w:style>
  <w:style w:type="paragraph" w:styleId="Citao">
    <w:name w:val="Quote"/>
    <w:basedOn w:val="Normal"/>
    <w:next w:val="Normal"/>
    <w:link w:val="CitaoCarter"/>
    <w:uiPriority w:val="29"/>
    <w:qFormat/>
    <w:rsid w:val="00B54C05"/>
    <w:rPr>
      <w:i/>
      <w:iCs/>
    </w:rPr>
  </w:style>
  <w:style w:type="character" w:customStyle="1" w:styleId="CitaoCarter">
    <w:name w:val="Citação Caráter"/>
    <w:basedOn w:val="Tipodeletrapredefinidodopargrafo"/>
    <w:link w:val="Citao"/>
    <w:uiPriority w:val="29"/>
    <w:rsid w:val="00B54C05"/>
    <w:rPr>
      <w:i/>
      <w:iCs/>
    </w:rPr>
  </w:style>
  <w:style w:type="paragraph" w:styleId="CitaoIntensa">
    <w:name w:val="Intense Quote"/>
    <w:basedOn w:val="Normal"/>
    <w:next w:val="Normal"/>
    <w:link w:val="CitaoIntensaCarter"/>
    <w:uiPriority w:val="30"/>
    <w:qFormat/>
    <w:rsid w:val="00B54C05"/>
    <w:pPr>
      <w:pBdr>
        <w:top w:val="single" w:sz="4" w:space="10" w:color="auto"/>
        <w:bottom w:val="single" w:sz="4" w:space="10" w:color="auto"/>
      </w:pBdr>
      <w:spacing w:before="240"/>
      <w:ind w:left="1152" w:right="1152"/>
    </w:pPr>
    <w:rPr>
      <w:i/>
      <w:iCs/>
    </w:rPr>
  </w:style>
  <w:style w:type="character" w:customStyle="1" w:styleId="CitaoIntensaCarter">
    <w:name w:val="Citação Intensa Caráter"/>
    <w:basedOn w:val="Tipodeletrapredefinidodopargrafo"/>
    <w:link w:val="CitaoIntensa"/>
    <w:uiPriority w:val="30"/>
    <w:rsid w:val="00B54C05"/>
    <w:rPr>
      <w:i/>
      <w:iCs/>
    </w:rPr>
  </w:style>
  <w:style w:type="character" w:styleId="nfaseDiscreto">
    <w:name w:val="Subtle Emphasis"/>
    <w:uiPriority w:val="19"/>
    <w:qFormat/>
    <w:rsid w:val="00B54C05"/>
    <w:rPr>
      <w:i/>
      <w:iCs/>
    </w:rPr>
  </w:style>
  <w:style w:type="character" w:styleId="nfaseIntenso">
    <w:name w:val="Intense Emphasis"/>
    <w:uiPriority w:val="21"/>
    <w:qFormat/>
    <w:rsid w:val="00B54C05"/>
    <w:rPr>
      <w:b/>
      <w:bCs/>
      <w:i/>
      <w:iCs/>
    </w:rPr>
  </w:style>
  <w:style w:type="character" w:styleId="RefernciaDiscreta">
    <w:name w:val="Subtle Reference"/>
    <w:basedOn w:val="Tipodeletrapredefinidodopargrafo"/>
    <w:uiPriority w:val="31"/>
    <w:qFormat/>
    <w:rsid w:val="00B54C05"/>
    <w:rPr>
      <w:smallCaps/>
    </w:rPr>
  </w:style>
  <w:style w:type="character" w:styleId="RefernciaIntensa">
    <w:name w:val="Intense Reference"/>
    <w:uiPriority w:val="32"/>
    <w:qFormat/>
    <w:rsid w:val="00B54C05"/>
    <w:rPr>
      <w:b/>
      <w:bCs/>
      <w:smallCaps/>
    </w:rPr>
  </w:style>
  <w:style w:type="character" w:styleId="TtulodoLivro">
    <w:name w:val="Book Title"/>
    <w:basedOn w:val="Tipodeletrapredefinidodopargrafo"/>
    <w:uiPriority w:val="33"/>
    <w:qFormat/>
    <w:rsid w:val="00B54C05"/>
    <w:rPr>
      <w:i/>
      <w:iCs/>
      <w:smallCaps/>
      <w:spacing w:val="5"/>
    </w:rPr>
  </w:style>
  <w:style w:type="paragraph" w:styleId="Cabealho">
    <w:name w:val="header"/>
    <w:basedOn w:val="Normal"/>
    <w:link w:val="CabealhoCarter"/>
    <w:uiPriority w:val="99"/>
    <w:unhideWhenUsed/>
    <w:rsid w:val="00B0736C"/>
    <w:pPr>
      <w:tabs>
        <w:tab w:val="center" w:pos="4252"/>
        <w:tab w:val="right" w:pos="8504"/>
      </w:tabs>
      <w:spacing w:line="240" w:lineRule="auto"/>
    </w:pPr>
  </w:style>
  <w:style w:type="character" w:customStyle="1" w:styleId="CabealhoCarter">
    <w:name w:val="Cabeçalho Caráter"/>
    <w:basedOn w:val="Tipodeletrapredefinidodopargrafo"/>
    <w:link w:val="Cabealho"/>
    <w:uiPriority w:val="99"/>
    <w:rsid w:val="00B0736C"/>
  </w:style>
  <w:style w:type="paragraph" w:styleId="Rodap">
    <w:name w:val="footer"/>
    <w:basedOn w:val="Normal"/>
    <w:link w:val="RodapCarter"/>
    <w:uiPriority w:val="99"/>
    <w:unhideWhenUsed/>
    <w:rsid w:val="00B0736C"/>
    <w:pPr>
      <w:tabs>
        <w:tab w:val="center" w:pos="4252"/>
        <w:tab w:val="right" w:pos="8504"/>
      </w:tabs>
      <w:spacing w:line="240" w:lineRule="auto"/>
    </w:pPr>
  </w:style>
  <w:style w:type="character" w:customStyle="1" w:styleId="RodapCarter">
    <w:name w:val="Rodapé Caráter"/>
    <w:basedOn w:val="Tipodeletrapredefinidodopargrafo"/>
    <w:link w:val="Rodap"/>
    <w:uiPriority w:val="99"/>
    <w:rsid w:val="00B0736C"/>
  </w:style>
  <w:style w:type="paragraph" w:styleId="ndice2">
    <w:name w:val="toc 2"/>
    <w:basedOn w:val="Normal"/>
    <w:next w:val="Normal"/>
    <w:autoRedefine/>
    <w:uiPriority w:val="39"/>
    <w:unhideWhenUsed/>
    <w:rsid w:val="00767488"/>
    <w:pPr>
      <w:tabs>
        <w:tab w:val="right" w:leader="dot" w:pos="8656"/>
      </w:tabs>
      <w:spacing w:after="100"/>
      <w:ind w:left="220"/>
    </w:pPr>
  </w:style>
  <w:style w:type="paragraph" w:customStyle="1" w:styleId="references">
    <w:name w:val="references"/>
    <w:rsid w:val="0060342C"/>
    <w:pPr>
      <w:numPr>
        <w:numId w:val="1"/>
      </w:numPr>
      <w:spacing w:after="50" w:line="180" w:lineRule="exact"/>
      <w:jc w:val="both"/>
    </w:pPr>
    <w:rPr>
      <w:rFonts w:ascii="Times New Roman" w:eastAsia="MS Mincho" w:hAnsi="Times New Roman" w:cs="Times New Roman"/>
      <w:noProof/>
      <w:sz w:val="16"/>
      <w:szCs w:val="16"/>
      <w:lang w:val="en-US"/>
    </w:rPr>
  </w:style>
  <w:style w:type="paragraph" w:customStyle="1" w:styleId="Default">
    <w:name w:val="Default"/>
    <w:rsid w:val="009637EE"/>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apple-style-span">
    <w:name w:val="apple-style-span"/>
    <w:basedOn w:val="Tipodeletrapredefinidodopargrafo"/>
    <w:rsid w:val="00CC5139"/>
  </w:style>
  <w:style w:type="paragraph" w:styleId="ndice3">
    <w:name w:val="toc 3"/>
    <w:basedOn w:val="Normal"/>
    <w:next w:val="Normal"/>
    <w:autoRedefine/>
    <w:uiPriority w:val="39"/>
    <w:unhideWhenUsed/>
    <w:rsid w:val="004C5A94"/>
    <w:pPr>
      <w:tabs>
        <w:tab w:val="right" w:leader="dot" w:pos="8647"/>
      </w:tabs>
      <w:spacing w:after="100"/>
      <w:ind w:left="440"/>
    </w:pPr>
  </w:style>
  <w:style w:type="paragraph" w:styleId="Textodenotadefim">
    <w:name w:val="endnote text"/>
    <w:basedOn w:val="Normal"/>
    <w:link w:val="TextodenotadefimCarter"/>
    <w:uiPriority w:val="99"/>
    <w:semiHidden/>
    <w:unhideWhenUsed/>
    <w:rsid w:val="00500B49"/>
    <w:pPr>
      <w:spacing w:line="240" w:lineRule="auto"/>
    </w:pPr>
    <w:rPr>
      <w:sz w:val="20"/>
      <w:szCs w:val="20"/>
    </w:rPr>
  </w:style>
  <w:style w:type="character" w:customStyle="1" w:styleId="TextodenotadefimCarter">
    <w:name w:val="Texto de nota de fim Caráter"/>
    <w:basedOn w:val="Tipodeletrapredefinidodopargrafo"/>
    <w:link w:val="Textodenotadefim"/>
    <w:uiPriority w:val="99"/>
    <w:semiHidden/>
    <w:rsid w:val="00500B49"/>
    <w:rPr>
      <w:sz w:val="20"/>
      <w:szCs w:val="20"/>
    </w:rPr>
  </w:style>
  <w:style w:type="character" w:styleId="Refdenotadefim">
    <w:name w:val="endnote reference"/>
    <w:basedOn w:val="Tipodeletrapredefinidodopargrafo"/>
    <w:uiPriority w:val="99"/>
    <w:semiHidden/>
    <w:unhideWhenUsed/>
    <w:rsid w:val="00500B49"/>
    <w:rPr>
      <w:vertAlign w:val="superscript"/>
    </w:rPr>
  </w:style>
  <w:style w:type="paragraph" w:styleId="Textodenotaderodap">
    <w:name w:val="footnote text"/>
    <w:basedOn w:val="Normal"/>
    <w:link w:val="TextodenotaderodapCarter"/>
    <w:uiPriority w:val="99"/>
    <w:semiHidden/>
    <w:unhideWhenUsed/>
    <w:rsid w:val="0081361A"/>
    <w:pPr>
      <w:spacing w:line="240" w:lineRule="auto"/>
    </w:pPr>
    <w:rPr>
      <w:sz w:val="20"/>
      <w:szCs w:val="20"/>
    </w:rPr>
  </w:style>
  <w:style w:type="character" w:customStyle="1" w:styleId="TextodenotaderodapCarter">
    <w:name w:val="Texto de nota de rodapé Caráter"/>
    <w:basedOn w:val="Tipodeletrapredefinidodopargrafo"/>
    <w:link w:val="Textodenotaderodap"/>
    <w:uiPriority w:val="99"/>
    <w:semiHidden/>
    <w:rsid w:val="0081361A"/>
    <w:rPr>
      <w:sz w:val="20"/>
      <w:szCs w:val="20"/>
    </w:rPr>
  </w:style>
  <w:style w:type="character" w:styleId="Refdenotaderodap">
    <w:name w:val="footnote reference"/>
    <w:basedOn w:val="Tipodeletrapredefinidodopargrafo"/>
    <w:uiPriority w:val="99"/>
    <w:semiHidden/>
    <w:unhideWhenUsed/>
    <w:rsid w:val="0081361A"/>
    <w:rPr>
      <w:vertAlign w:val="superscript"/>
    </w:rPr>
  </w:style>
  <w:style w:type="table" w:styleId="SombreadoMdio1-Cor5">
    <w:name w:val="Medium Shading 1 Accent 5"/>
    <w:basedOn w:val="Tabelanormal"/>
    <w:uiPriority w:val="63"/>
    <w:rsid w:val="009B08AA"/>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customStyle="1" w:styleId="SombreadoMdio1-Cor11">
    <w:name w:val="Sombreado Médio 1 - Cor 11"/>
    <w:basedOn w:val="Tabelanormal"/>
    <w:uiPriority w:val="63"/>
    <w:rsid w:val="009B08AA"/>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SombreadoClaro-Cor5">
    <w:name w:val="Light Shading Accent 5"/>
    <w:basedOn w:val="Tabelanormal"/>
    <w:uiPriority w:val="60"/>
    <w:rsid w:val="00E5591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customStyle="1" w:styleId="product">
    <w:name w:val="product"/>
    <w:basedOn w:val="Tipodeletrapredefinidodopargrafo"/>
    <w:rsid w:val="00E5591F"/>
  </w:style>
  <w:style w:type="paragraph" w:customStyle="1" w:styleId="imagens">
    <w:name w:val="imagens"/>
    <w:basedOn w:val="Normal"/>
    <w:link w:val="imagensCarcter"/>
    <w:qFormat/>
    <w:rsid w:val="0090054F"/>
    <w:pPr>
      <w:jc w:val="center"/>
    </w:pPr>
    <w:rPr>
      <w:sz w:val="18"/>
    </w:rPr>
  </w:style>
  <w:style w:type="paragraph" w:styleId="Legenda">
    <w:name w:val="caption"/>
    <w:basedOn w:val="Normal"/>
    <w:next w:val="Normal"/>
    <w:uiPriority w:val="35"/>
    <w:unhideWhenUsed/>
    <w:rsid w:val="0090054F"/>
    <w:pPr>
      <w:spacing w:line="240" w:lineRule="auto"/>
    </w:pPr>
    <w:rPr>
      <w:b/>
      <w:bCs/>
      <w:color w:val="4F81BD" w:themeColor="accent1"/>
      <w:sz w:val="18"/>
      <w:szCs w:val="18"/>
    </w:rPr>
  </w:style>
  <w:style w:type="character" w:customStyle="1" w:styleId="imagensCarcter">
    <w:name w:val="imagens Carácter"/>
    <w:basedOn w:val="Tipodeletrapredefinidodopargrafo"/>
    <w:link w:val="imagens"/>
    <w:rsid w:val="0090054F"/>
    <w:rPr>
      <w:sz w:val="18"/>
    </w:rPr>
  </w:style>
  <w:style w:type="paragraph" w:styleId="ndicedeilustraes">
    <w:name w:val="table of figures"/>
    <w:basedOn w:val="Normal"/>
    <w:next w:val="Normal"/>
    <w:uiPriority w:val="99"/>
    <w:unhideWhenUsed/>
    <w:rsid w:val="005C6794"/>
    <w:pPr>
      <w:ind w:left="440" w:hanging="440"/>
    </w:pPr>
    <w:rPr>
      <w:rFonts w:cstheme="minorHAnsi"/>
      <w:caps/>
      <w:sz w:val="20"/>
      <w:szCs w:val="20"/>
    </w:rPr>
  </w:style>
  <w:style w:type="paragraph" w:customStyle="1" w:styleId="esconde">
    <w:name w:val="esconde"/>
    <w:basedOn w:val="imagens"/>
    <w:link w:val="escondeCarcter"/>
    <w:qFormat/>
    <w:rsid w:val="005C6794"/>
    <w:rPr>
      <w:color w:val="FFFFFF" w:themeColor="background1"/>
      <w:shd w:val="clear" w:color="auto" w:fill="FFFFFF" w:themeFill="background1"/>
    </w:rPr>
  </w:style>
  <w:style w:type="character" w:customStyle="1" w:styleId="escondeCarcter">
    <w:name w:val="esconde Carácter"/>
    <w:basedOn w:val="imagensCarcter"/>
    <w:link w:val="esconde"/>
    <w:rsid w:val="005C6794"/>
    <w:rPr>
      <w:color w:val="FFFFFF" w:themeColor="background1"/>
      <w:sz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2915162">
      <w:bodyDiv w:val="1"/>
      <w:marLeft w:val="0"/>
      <w:marRight w:val="0"/>
      <w:marTop w:val="0"/>
      <w:marBottom w:val="0"/>
      <w:divBdr>
        <w:top w:val="none" w:sz="0" w:space="0" w:color="auto"/>
        <w:left w:val="none" w:sz="0" w:space="0" w:color="auto"/>
        <w:bottom w:val="none" w:sz="0" w:space="0" w:color="auto"/>
        <w:right w:val="none" w:sz="0" w:space="0" w:color="auto"/>
      </w:divBdr>
    </w:div>
    <w:div w:id="549272620">
      <w:bodyDiv w:val="1"/>
      <w:marLeft w:val="0"/>
      <w:marRight w:val="0"/>
      <w:marTop w:val="0"/>
      <w:marBottom w:val="0"/>
      <w:divBdr>
        <w:top w:val="none" w:sz="0" w:space="0" w:color="auto"/>
        <w:left w:val="none" w:sz="0" w:space="0" w:color="auto"/>
        <w:bottom w:val="none" w:sz="0" w:space="0" w:color="auto"/>
        <w:right w:val="none" w:sz="0" w:space="0" w:color="auto"/>
      </w:divBdr>
    </w:div>
    <w:div w:id="1005935929">
      <w:bodyDiv w:val="1"/>
      <w:marLeft w:val="0"/>
      <w:marRight w:val="0"/>
      <w:marTop w:val="0"/>
      <w:marBottom w:val="0"/>
      <w:divBdr>
        <w:top w:val="none" w:sz="0" w:space="0" w:color="auto"/>
        <w:left w:val="none" w:sz="0" w:space="0" w:color="auto"/>
        <w:bottom w:val="none" w:sz="0" w:space="0" w:color="auto"/>
        <w:right w:val="none" w:sz="0" w:space="0" w:color="auto"/>
      </w:divBdr>
    </w:div>
    <w:div w:id="1143738441">
      <w:bodyDiv w:val="1"/>
      <w:marLeft w:val="0"/>
      <w:marRight w:val="0"/>
      <w:marTop w:val="0"/>
      <w:marBottom w:val="0"/>
      <w:divBdr>
        <w:top w:val="none" w:sz="0" w:space="0" w:color="auto"/>
        <w:left w:val="none" w:sz="0" w:space="0" w:color="auto"/>
        <w:bottom w:val="none" w:sz="0" w:space="0" w:color="auto"/>
        <w:right w:val="none" w:sz="0" w:space="0" w:color="auto"/>
      </w:divBdr>
      <w:divsChild>
        <w:div w:id="1425302114">
          <w:marLeft w:val="547"/>
          <w:marRight w:val="0"/>
          <w:marTop w:val="0"/>
          <w:marBottom w:val="0"/>
          <w:divBdr>
            <w:top w:val="none" w:sz="0" w:space="0" w:color="auto"/>
            <w:left w:val="none" w:sz="0" w:space="0" w:color="auto"/>
            <w:bottom w:val="none" w:sz="0" w:space="0" w:color="auto"/>
            <w:right w:val="none" w:sz="0" w:space="0" w:color="auto"/>
          </w:divBdr>
        </w:div>
        <w:div w:id="459998882">
          <w:marLeft w:val="547"/>
          <w:marRight w:val="0"/>
          <w:marTop w:val="0"/>
          <w:marBottom w:val="0"/>
          <w:divBdr>
            <w:top w:val="none" w:sz="0" w:space="0" w:color="auto"/>
            <w:left w:val="none" w:sz="0" w:space="0" w:color="auto"/>
            <w:bottom w:val="none" w:sz="0" w:space="0" w:color="auto"/>
            <w:right w:val="none" w:sz="0" w:space="0" w:color="auto"/>
          </w:divBdr>
        </w:div>
        <w:div w:id="89858360">
          <w:marLeft w:val="547"/>
          <w:marRight w:val="0"/>
          <w:marTop w:val="0"/>
          <w:marBottom w:val="0"/>
          <w:divBdr>
            <w:top w:val="none" w:sz="0" w:space="0" w:color="auto"/>
            <w:left w:val="none" w:sz="0" w:space="0" w:color="auto"/>
            <w:bottom w:val="none" w:sz="0" w:space="0" w:color="auto"/>
            <w:right w:val="none" w:sz="0" w:space="0" w:color="auto"/>
          </w:divBdr>
        </w:div>
        <w:div w:id="1313296037">
          <w:marLeft w:val="547"/>
          <w:marRight w:val="0"/>
          <w:marTop w:val="0"/>
          <w:marBottom w:val="0"/>
          <w:divBdr>
            <w:top w:val="none" w:sz="0" w:space="0" w:color="auto"/>
            <w:left w:val="none" w:sz="0" w:space="0" w:color="auto"/>
            <w:bottom w:val="none" w:sz="0" w:space="0" w:color="auto"/>
            <w:right w:val="none" w:sz="0" w:space="0" w:color="auto"/>
          </w:divBdr>
        </w:div>
        <w:div w:id="766271945">
          <w:marLeft w:val="547"/>
          <w:marRight w:val="0"/>
          <w:marTop w:val="0"/>
          <w:marBottom w:val="0"/>
          <w:divBdr>
            <w:top w:val="none" w:sz="0" w:space="0" w:color="auto"/>
            <w:left w:val="none" w:sz="0" w:space="0" w:color="auto"/>
            <w:bottom w:val="none" w:sz="0" w:space="0" w:color="auto"/>
            <w:right w:val="none" w:sz="0" w:space="0" w:color="auto"/>
          </w:divBdr>
        </w:div>
        <w:div w:id="1752114520">
          <w:marLeft w:val="547"/>
          <w:marRight w:val="0"/>
          <w:marTop w:val="0"/>
          <w:marBottom w:val="0"/>
          <w:divBdr>
            <w:top w:val="none" w:sz="0" w:space="0" w:color="auto"/>
            <w:left w:val="none" w:sz="0" w:space="0" w:color="auto"/>
            <w:bottom w:val="none" w:sz="0" w:space="0" w:color="auto"/>
            <w:right w:val="none" w:sz="0" w:space="0" w:color="auto"/>
          </w:divBdr>
        </w:div>
      </w:divsChild>
    </w:div>
    <w:div w:id="1190876061">
      <w:bodyDiv w:val="1"/>
      <w:marLeft w:val="0"/>
      <w:marRight w:val="0"/>
      <w:marTop w:val="0"/>
      <w:marBottom w:val="0"/>
      <w:divBdr>
        <w:top w:val="none" w:sz="0" w:space="0" w:color="auto"/>
        <w:left w:val="none" w:sz="0" w:space="0" w:color="auto"/>
        <w:bottom w:val="none" w:sz="0" w:space="0" w:color="auto"/>
        <w:right w:val="none" w:sz="0" w:space="0" w:color="auto"/>
      </w:divBdr>
    </w:div>
    <w:div w:id="1379937160">
      <w:bodyDiv w:val="1"/>
      <w:marLeft w:val="0"/>
      <w:marRight w:val="0"/>
      <w:marTop w:val="0"/>
      <w:marBottom w:val="0"/>
      <w:divBdr>
        <w:top w:val="none" w:sz="0" w:space="0" w:color="auto"/>
        <w:left w:val="none" w:sz="0" w:space="0" w:color="auto"/>
        <w:bottom w:val="none" w:sz="0" w:space="0" w:color="auto"/>
        <w:right w:val="none" w:sz="0" w:space="0" w:color="auto"/>
      </w:divBdr>
      <w:divsChild>
        <w:div w:id="2044161634">
          <w:marLeft w:val="0"/>
          <w:marRight w:val="0"/>
          <w:marTop w:val="0"/>
          <w:marBottom w:val="0"/>
          <w:divBdr>
            <w:top w:val="single" w:sz="2" w:space="0" w:color="182E3E"/>
            <w:left w:val="single" w:sz="2" w:space="0" w:color="182E3E"/>
            <w:bottom w:val="single" w:sz="2" w:space="0" w:color="182E3E"/>
            <w:right w:val="single" w:sz="2" w:space="0" w:color="182E3E"/>
          </w:divBdr>
          <w:divsChild>
            <w:div w:id="2087802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757288">
      <w:bodyDiv w:val="1"/>
      <w:marLeft w:val="0"/>
      <w:marRight w:val="0"/>
      <w:marTop w:val="0"/>
      <w:marBottom w:val="0"/>
      <w:divBdr>
        <w:top w:val="none" w:sz="0" w:space="0" w:color="auto"/>
        <w:left w:val="none" w:sz="0" w:space="0" w:color="auto"/>
        <w:bottom w:val="none" w:sz="0" w:space="0" w:color="auto"/>
        <w:right w:val="none" w:sz="0" w:space="0" w:color="auto"/>
      </w:divBdr>
    </w:div>
    <w:div w:id="21341290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49.PNG"/><Relationship Id="rId68" Type="http://schemas.openxmlformats.org/officeDocument/2006/relationships/hyperlink" Target="https://codepen.io/" TargetMode="External"/><Relationship Id="rId84" Type="http://schemas.openxmlformats.org/officeDocument/2006/relationships/image" Target="media/image66.png"/><Relationship Id="rId89" Type="http://schemas.openxmlformats.org/officeDocument/2006/relationships/image" Target="media/image71.png"/><Relationship Id="rId7" Type="http://schemas.openxmlformats.org/officeDocument/2006/relationships/endnotes" Target="endnotes.xml"/><Relationship Id="rId71" Type="http://schemas.openxmlformats.org/officeDocument/2006/relationships/hyperlink" Target="https://www.beckhoff.com/english.asp?twincat/twincat-3.htm" TargetMode="External"/><Relationship Id="rId92" Type="http://schemas.openxmlformats.org/officeDocument/2006/relationships/image" Target="media/image74.PNG"/><Relationship Id="rId2" Type="http://schemas.openxmlformats.org/officeDocument/2006/relationships/numbering" Target="numbering.xml"/><Relationship Id="rId16" Type="http://schemas.openxmlformats.org/officeDocument/2006/relationships/image" Target="media/image4.jpeg"/><Relationship Id="rId29" Type="http://schemas.openxmlformats.org/officeDocument/2006/relationships/image" Target="media/image17.png"/><Relationship Id="rId107" Type="http://schemas.openxmlformats.org/officeDocument/2006/relationships/theme" Target="theme/theme1.xml"/><Relationship Id="rId11" Type="http://schemas.openxmlformats.org/officeDocument/2006/relationships/footer" Target="footer2.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hyperlink" Target="https://markforged.com" TargetMode="External"/><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1.PNG"/><Relationship Id="rId74" Type="http://schemas.openxmlformats.org/officeDocument/2006/relationships/image" Target="media/image56.PNG"/><Relationship Id="rId79" Type="http://schemas.openxmlformats.org/officeDocument/2006/relationships/image" Target="media/image61.PNG"/><Relationship Id="rId87" Type="http://schemas.openxmlformats.org/officeDocument/2006/relationships/image" Target="media/image69.png"/><Relationship Id="rId102" Type="http://schemas.openxmlformats.org/officeDocument/2006/relationships/image" Target="media/image84.PNG"/><Relationship Id="rId5" Type="http://schemas.openxmlformats.org/officeDocument/2006/relationships/webSettings" Target="webSettings.xml"/><Relationship Id="rId61" Type="http://schemas.openxmlformats.org/officeDocument/2006/relationships/image" Target="media/image47.PNG"/><Relationship Id="rId82" Type="http://schemas.openxmlformats.org/officeDocument/2006/relationships/image" Target="media/image64.png"/><Relationship Id="rId90" Type="http://schemas.openxmlformats.org/officeDocument/2006/relationships/image" Target="media/image72.PNG"/><Relationship Id="rId95" Type="http://schemas.openxmlformats.org/officeDocument/2006/relationships/image" Target="media/image77.jpeg"/><Relationship Id="rId19" Type="http://schemas.openxmlformats.org/officeDocument/2006/relationships/image" Target="media/image7.jpg"/><Relationship Id="rId14" Type="http://schemas.openxmlformats.org/officeDocument/2006/relationships/image" Target="media/image2.PNG"/><Relationship Id="rId22" Type="http://schemas.openxmlformats.org/officeDocument/2006/relationships/image" Target="media/image10.jpeg"/><Relationship Id="rId27" Type="http://schemas.openxmlformats.org/officeDocument/2006/relationships/image" Target="media/image15.jpeg"/><Relationship Id="rId30" Type="http://schemas.openxmlformats.org/officeDocument/2006/relationships/image" Target="media/image18.jpg"/><Relationship Id="rId35" Type="http://schemas.openxmlformats.org/officeDocument/2006/relationships/image" Target="media/image23.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hyperlink" Target="https://proto.io/" TargetMode="External"/><Relationship Id="rId69" Type="http://schemas.openxmlformats.org/officeDocument/2006/relationships/image" Target="media/image53.png"/><Relationship Id="rId77" Type="http://schemas.openxmlformats.org/officeDocument/2006/relationships/image" Target="media/image59.PNG"/><Relationship Id="rId100" Type="http://schemas.openxmlformats.org/officeDocument/2006/relationships/image" Target="media/image82.PNG"/><Relationship Id="rId105"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8.jpeg"/><Relationship Id="rId72" Type="http://schemas.openxmlformats.org/officeDocument/2006/relationships/image" Target="media/image54.gif"/><Relationship Id="rId80" Type="http://schemas.openxmlformats.org/officeDocument/2006/relationships/image" Target="media/image62.PNG"/><Relationship Id="rId85" Type="http://schemas.openxmlformats.org/officeDocument/2006/relationships/image" Target="media/image67.PNG"/><Relationship Id="rId93" Type="http://schemas.openxmlformats.org/officeDocument/2006/relationships/image" Target="media/image75.jpeg"/><Relationship Id="rId98" Type="http://schemas.openxmlformats.org/officeDocument/2006/relationships/image" Target="media/image80.PNG"/><Relationship Id="rId3" Type="http://schemas.openxmlformats.org/officeDocument/2006/relationships/styles" Target="styles.xml"/><Relationship Id="rId12" Type="http://schemas.openxmlformats.org/officeDocument/2006/relationships/comments" Target="comments.xml"/><Relationship Id="rId17" Type="http://schemas.openxmlformats.org/officeDocument/2006/relationships/image" Target="media/image5.jp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2.PNG"/><Relationship Id="rId103" Type="http://schemas.openxmlformats.org/officeDocument/2006/relationships/image" Target="media/image85.PNG"/><Relationship Id="rId20" Type="http://schemas.openxmlformats.org/officeDocument/2006/relationships/image" Target="media/image8.jp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8.PNG"/><Relationship Id="rId70" Type="http://schemas.openxmlformats.org/officeDocument/2006/relationships/hyperlink" Target="https://www.beckhoff.com/" TargetMode="External"/><Relationship Id="rId75" Type="http://schemas.openxmlformats.org/officeDocument/2006/relationships/image" Target="media/image57.PNG"/><Relationship Id="rId83" Type="http://schemas.openxmlformats.org/officeDocument/2006/relationships/image" Target="media/image65.png"/><Relationship Id="rId88" Type="http://schemas.openxmlformats.org/officeDocument/2006/relationships/image" Target="media/image70.png"/><Relationship Id="rId91" Type="http://schemas.openxmlformats.org/officeDocument/2006/relationships/image" Target="media/image73.PNG"/><Relationship Id="rId96" Type="http://schemas.openxmlformats.org/officeDocument/2006/relationships/image" Target="media/image78.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jpg"/><Relationship Id="rId23" Type="http://schemas.openxmlformats.org/officeDocument/2006/relationships/image" Target="media/image11.jpg"/><Relationship Id="rId28" Type="http://schemas.openxmlformats.org/officeDocument/2006/relationships/image" Target="media/image16.jpg"/><Relationship Id="rId36" Type="http://schemas.openxmlformats.org/officeDocument/2006/relationships/image" Target="media/image24.PNG"/><Relationship Id="rId49" Type="http://schemas.openxmlformats.org/officeDocument/2006/relationships/image" Target="media/image36.PNG"/><Relationship Id="rId57" Type="http://schemas.openxmlformats.org/officeDocument/2006/relationships/image" Target="media/image44.PNG"/><Relationship Id="rId106" Type="http://schemas.microsoft.com/office/2011/relationships/people" Target="people.xml"/><Relationship Id="rId10" Type="http://schemas.openxmlformats.org/officeDocument/2006/relationships/header" Target="header1.xml"/><Relationship Id="rId31" Type="http://schemas.openxmlformats.org/officeDocument/2006/relationships/image" Target="media/image19.PNG"/><Relationship Id="rId44" Type="http://schemas.openxmlformats.org/officeDocument/2006/relationships/image" Target="media/image31.PNG"/><Relationship Id="rId52" Type="http://schemas.openxmlformats.org/officeDocument/2006/relationships/image" Target="media/image39.jpeg"/><Relationship Id="rId60" Type="http://schemas.openxmlformats.org/officeDocument/2006/relationships/hyperlink" Target="https://moqups.com/" TargetMode="External"/><Relationship Id="rId65" Type="http://schemas.openxmlformats.org/officeDocument/2006/relationships/image" Target="media/image50.PN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image" Target="media/image68.png"/><Relationship Id="rId94" Type="http://schemas.openxmlformats.org/officeDocument/2006/relationships/image" Target="media/image76.jpeg"/><Relationship Id="rId99" Type="http://schemas.openxmlformats.org/officeDocument/2006/relationships/image" Target="media/image81.PNG"/><Relationship Id="rId101" Type="http://schemas.openxmlformats.org/officeDocument/2006/relationships/image" Target="media/image83.PNG"/><Relationship Id="rId4" Type="http://schemas.openxmlformats.org/officeDocument/2006/relationships/settings" Target="settings.xml"/><Relationship Id="rId9" Type="http://schemas.openxmlformats.org/officeDocument/2006/relationships/footer" Target="footer1.xml"/><Relationship Id="rId13" Type="http://schemas.microsoft.com/office/2011/relationships/commentsExtended" Target="commentsExtended.xml"/><Relationship Id="rId18" Type="http://schemas.openxmlformats.org/officeDocument/2006/relationships/image" Target="media/image6.jp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58.png"/><Relationship Id="rId97" Type="http://schemas.openxmlformats.org/officeDocument/2006/relationships/image" Target="media/image79.jpeg"/><Relationship Id="rId104" Type="http://schemas.openxmlformats.org/officeDocument/2006/relationships/image" Target="media/image86.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B142A20-C779-4436-95D1-AD1F87DCA7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192</TotalTime>
  <Pages>1</Pages>
  <Words>36144</Words>
  <Characters>195182</Characters>
  <Application>Microsoft Office Word</Application>
  <DocSecurity>0</DocSecurity>
  <Lines>1626</Lines>
  <Paragraphs>461</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Hewlett-Packard</Company>
  <LinksUpToDate>false</LinksUpToDate>
  <CharactersWithSpaces>230865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Marco Rodrigues</dc:creator>
  <cp:lastModifiedBy>Marco Rodrigues</cp:lastModifiedBy>
  <cp:revision>18</cp:revision>
  <cp:lastPrinted>2017-07-19T16:16:00Z</cp:lastPrinted>
  <dcterms:created xsi:type="dcterms:W3CDTF">2018-04-23T08:08:00Z</dcterms:created>
  <dcterms:modified xsi:type="dcterms:W3CDTF">2018-04-27T11:59:00Z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fab6ae11-d0b6-3e29-ac6f-227feac9b2a8</vt:lpwstr>
  </property>
  <property fmtid="{D5CDD505-2E9C-101B-9397-08002B2CF9AE}" pid="24" name="Mendeley Citation Style_1">
    <vt:lpwstr>http://www.zotero.org/styles/apa</vt:lpwstr>
  </property>
</Properties>
</file>