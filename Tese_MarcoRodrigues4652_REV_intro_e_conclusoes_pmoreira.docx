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05A0F7" w14:textId="77777777" w:rsidR="007A5A25" w:rsidRDefault="007A5A25" w:rsidP="00CE5D14">
      <w:pPr>
        <w:ind w:left="708" w:hanging="708"/>
        <w:jc w:val="right"/>
      </w:pPr>
      <w:r>
        <w:rPr>
          <w:noProof/>
          <w:lang w:val="en-US"/>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9"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F" w14:textId="597F5C60" w:rsidR="00F26B2A" w:rsidRDefault="00343455" w:rsidP="0034345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100" w14:textId="77777777" w:rsidR="007A5A25" w:rsidRDefault="007A5A25" w:rsidP="00471110">
      <w:pPr>
        <w:spacing w:line="360" w:lineRule="auto"/>
        <w:ind w:left="708" w:hanging="708"/>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12" w14:textId="49CC0747" w:rsidR="007A5A25" w:rsidRPr="00343455" w:rsidRDefault="003C014D" w:rsidP="0034345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61D6D832" w14:textId="77777777" w:rsidR="0067662D" w:rsidRPr="0039721A" w:rsidRDefault="0067662D" w:rsidP="0067662D">
      <w:pPr>
        <w:spacing w:line="240" w:lineRule="auto"/>
        <w:jc w:val="right"/>
        <w:rPr>
          <w:rFonts w:ascii="Arial" w:hAnsi="Arial" w:cs="Arial"/>
        </w:rPr>
      </w:pPr>
      <w:r>
        <w:rPr>
          <w:rFonts w:ascii="Arial" w:hAnsi="Arial" w:cs="Arial"/>
        </w:rPr>
        <w:t>Dissertação</w:t>
      </w:r>
      <w:r w:rsidRPr="0039721A">
        <w:rPr>
          <w:rFonts w:ascii="Arial" w:hAnsi="Arial" w:cs="Arial"/>
        </w:rPr>
        <w:t xml:space="preserve"> efetuad</w:t>
      </w:r>
      <w:r>
        <w:rPr>
          <w:rFonts w:ascii="Arial" w:hAnsi="Arial" w:cs="Arial"/>
        </w:rPr>
        <w:t>a</w:t>
      </w:r>
      <w:r w:rsidRPr="0039721A">
        <w:rPr>
          <w:rFonts w:ascii="Arial" w:hAnsi="Arial" w:cs="Arial"/>
        </w:rPr>
        <w:t xml:space="preserve"> sob a orientação d</w:t>
      </w:r>
      <w:r>
        <w:rPr>
          <w:rFonts w:ascii="Arial" w:hAnsi="Arial" w:cs="Arial"/>
        </w:rPr>
        <w:t>e</w:t>
      </w:r>
    </w:p>
    <w:p w14:paraId="0A30D660"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 xml:space="preserve">Professor </w:t>
      </w:r>
      <w:r w:rsidRPr="00313696">
        <w:rPr>
          <w:rFonts w:ascii="Arial" w:hAnsi="Arial" w:cs="Arial"/>
          <w:color w:val="6D6E71"/>
        </w:rPr>
        <w:t>Doutor</w:t>
      </w:r>
      <w:r>
        <w:rPr>
          <w:rFonts w:ascii="Arial" w:hAnsi="Arial" w:cs="Arial"/>
          <w:color w:val="6D6E71"/>
        </w:rPr>
        <w:t xml:space="preserve"> Pedro Miguel Moreira</w:t>
      </w:r>
    </w:p>
    <w:p w14:paraId="0E9CDD0C" w14:textId="77777777" w:rsidR="0067662D" w:rsidRPr="00313696" w:rsidRDefault="0067662D" w:rsidP="0067662D">
      <w:pPr>
        <w:spacing w:line="240" w:lineRule="auto"/>
        <w:jc w:val="right"/>
        <w:rPr>
          <w:rFonts w:ascii="Arial" w:hAnsi="Arial" w:cs="Arial"/>
          <w:color w:val="6D6E71"/>
        </w:rPr>
      </w:pPr>
      <w:r>
        <w:rPr>
          <w:rFonts w:ascii="Arial" w:hAnsi="Arial" w:cs="Arial"/>
          <w:color w:val="6D6E71"/>
        </w:rPr>
        <w:t>Mestre 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20" w14:textId="45ED33C2" w:rsidR="002626CB" w:rsidRPr="00343455" w:rsidRDefault="00BA26C3" w:rsidP="00343455">
      <w:pPr>
        <w:jc w:val="right"/>
        <w:rPr>
          <w:rFonts w:ascii="Arial" w:hAnsi="Arial" w:cs="Arial"/>
        </w:rPr>
        <w:sectPr w:rsidR="002626CB" w:rsidRPr="00343455" w:rsidSect="0043609F">
          <w:footerReference w:type="default" r:id="rId10"/>
          <w:pgSz w:w="11906" w:h="16838"/>
          <w:pgMar w:top="1134" w:right="2126" w:bottom="992" w:left="1264" w:header="709" w:footer="709" w:gutter="0"/>
          <w:cols w:space="708"/>
          <w:docGrid w:linePitch="360"/>
        </w:sectPr>
      </w:pPr>
      <w:r>
        <w:rPr>
          <w:rFonts w:ascii="Arial" w:hAnsi="Arial" w:cs="Arial"/>
        </w:rPr>
        <w:t>Julho</w:t>
      </w:r>
      <w:r w:rsidR="00F26B2A" w:rsidRPr="00F26B2A">
        <w:rPr>
          <w:rFonts w:ascii="Arial" w:hAnsi="Arial" w:cs="Arial"/>
        </w:rPr>
        <w:t xml:space="preserve"> de 201</w:t>
      </w:r>
      <w:r>
        <w:rPr>
          <w:rFonts w:ascii="Arial" w:hAnsi="Arial" w:cs="Arial"/>
        </w:rPr>
        <w:t>7</w:t>
      </w:r>
    </w:p>
    <w:p w14:paraId="0905A128" w14:textId="77777777" w:rsidR="002626CB" w:rsidRPr="00744F4F" w:rsidRDefault="002626CB" w:rsidP="002626CB">
      <w:pPr>
        <w:spacing w:line="360" w:lineRule="auto"/>
        <w:rPr>
          <w:sz w:val="44"/>
        </w:rPr>
      </w:pPr>
      <w:r>
        <w:rPr>
          <w:rFonts w:ascii="Arial" w:hAnsi="Arial" w:cs="Arial"/>
          <w:color w:val="6D6E71"/>
          <w:sz w:val="30"/>
          <w:szCs w:val="30"/>
        </w:rPr>
        <w:lastRenderedPageBreak/>
        <w:t>RESUMO</w:t>
      </w:r>
    </w:p>
    <w:p w14:paraId="0905A129" w14:textId="77777777" w:rsidR="002626CB" w:rsidRDefault="002626CB" w:rsidP="002626CB"/>
    <w:p w14:paraId="0905A12B" w14:textId="2217A13E" w:rsidR="002626CB" w:rsidRPr="0050469D" w:rsidRDefault="00C47826" w:rsidP="00F05FA3">
      <w:r w:rsidRPr="0050469D">
        <w:t>As Tecnologias de Informação</w:t>
      </w:r>
      <w:r w:rsidR="0026161E" w:rsidRPr="0050469D">
        <w:t xml:space="preserve"> e Comunicação</w:t>
      </w:r>
      <w:r w:rsidRPr="0050469D">
        <w:t xml:space="preserve"> são, nos dias que correm, uma área com uma </w:t>
      </w:r>
      <w:r w:rsidR="00767563" w:rsidRPr="0050469D">
        <w:t xml:space="preserve">presença e </w:t>
      </w:r>
      <w:r w:rsidRPr="0050469D">
        <w:t xml:space="preserve">importância cada vez maior nos vários </w:t>
      </w:r>
      <w:proofErr w:type="spellStart"/>
      <w:r w:rsidRPr="0050469D">
        <w:t>setores</w:t>
      </w:r>
      <w:proofErr w:type="spellEnd"/>
      <w:r w:rsidRPr="0050469D">
        <w:t xml:space="preserve"> da indústria. Com </w:t>
      </w:r>
      <w:ins w:id="0" w:author="Pedro Moreira" w:date="2018-04-27T16:40:00Z">
        <w:r w:rsidR="00093A51">
          <w:t xml:space="preserve">a </w:t>
        </w:r>
      </w:ins>
      <w:del w:id="1" w:author="Pedro Moreira" w:date="2018-04-27T16:40:00Z">
        <w:r w:rsidRPr="0050469D" w:rsidDel="00093A51">
          <w:delText xml:space="preserve">as </w:delText>
        </w:r>
      </w:del>
      <w:ins w:id="2" w:author="Pedro Moreira" w:date="2018-04-27T16:40:00Z">
        <w:r w:rsidR="00093A51">
          <w:t>permanente demanda das</w:t>
        </w:r>
        <w:r w:rsidR="00093A51" w:rsidRPr="0050469D">
          <w:t xml:space="preserve"> </w:t>
        </w:r>
      </w:ins>
      <w:r w:rsidRPr="0050469D">
        <w:t xml:space="preserve">indústrias </w:t>
      </w:r>
      <w:del w:id="3" w:author="Pedro Moreira" w:date="2018-04-27T16:36:00Z">
        <w:r w:rsidRPr="0050469D" w:rsidDel="00093A51">
          <w:delText xml:space="preserve">há </w:delText>
        </w:r>
      </w:del>
      <w:del w:id="4" w:author="Pedro Moreira" w:date="2018-04-27T16:40:00Z">
        <w:r w:rsidRPr="0050469D" w:rsidDel="00093A51">
          <w:delText xml:space="preserve">procura </w:delText>
        </w:r>
      </w:del>
      <w:ins w:id="5" w:author="Pedro Moreira" w:date="2018-04-27T16:40:00Z">
        <w:r w:rsidR="00093A51">
          <w:t xml:space="preserve">na </w:t>
        </w:r>
      </w:ins>
      <w:del w:id="6" w:author="Pedro Moreira" w:date="2018-04-27T16:40:00Z">
        <w:r w:rsidRPr="0050469D" w:rsidDel="00093A51">
          <w:delText xml:space="preserve">de </w:delText>
        </w:r>
      </w:del>
      <w:r w:rsidRPr="0050469D">
        <w:t>otimiza</w:t>
      </w:r>
      <w:ins w:id="7" w:author="Pedro Moreira" w:date="2018-04-27T16:40:00Z">
        <w:r w:rsidR="00093A51">
          <w:t>ção de</w:t>
        </w:r>
      </w:ins>
      <w:del w:id="8" w:author="Pedro Moreira" w:date="2018-04-27T16:40:00Z">
        <w:r w:rsidRPr="0050469D" w:rsidDel="00093A51">
          <w:delText>r</w:delText>
        </w:r>
      </w:del>
      <w:r w:rsidRPr="0050469D">
        <w:t xml:space="preserve"> recursos, </w:t>
      </w:r>
      <w:del w:id="9" w:author="Pedro Moreira" w:date="2018-04-27T16:41:00Z">
        <w:r w:rsidRPr="0050469D" w:rsidDel="00093A51">
          <w:delText xml:space="preserve">diminuir </w:delText>
        </w:r>
      </w:del>
      <w:ins w:id="10" w:author="Pedro Moreira" w:date="2018-04-27T16:41:00Z">
        <w:r w:rsidR="00093A51">
          <w:t>diminuição de</w:t>
        </w:r>
        <w:r w:rsidR="00093A51" w:rsidRPr="0050469D">
          <w:t xml:space="preserve"> </w:t>
        </w:r>
      </w:ins>
      <w:r w:rsidRPr="0050469D">
        <w:t xml:space="preserve">custos e </w:t>
      </w:r>
      <w:del w:id="11" w:author="Pedro Moreira" w:date="2018-04-27T16:41:00Z">
        <w:r w:rsidRPr="0050469D" w:rsidDel="00093A51">
          <w:delText xml:space="preserve">aumentar </w:delText>
        </w:r>
      </w:del>
      <w:ins w:id="12" w:author="Pedro Moreira" w:date="2018-04-27T16:41:00Z">
        <w:r w:rsidR="00093A51">
          <w:t>aumento de</w:t>
        </w:r>
        <w:r w:rsidR="00093A51" w:rsidRPr="0050469D">
          <w:t xml:space="preserve"> </w:t>
        </w:r>
      </w:ins>
      <w:r w:rsidRPr="0050469D">
        <w:t>produtividade, a convergência com produtos de TI</w:t>
      </w:r>
      <w:r w:rsidR="0026161E" w:rsidRPr="0050469D">
        <w:t>C</w:t>
      </w:r>
      <w:r w:rsidRPr="0050469D">
        <w:t xml:space="preserve"> tem sido cada vez mais natural. </w:t>
      </w:r>
    </w:p>
    <w:p w14:paraId="568258C8" w14:textId="1AB4DB4E" w:rsidR="00AE71A0" w:rsidRPr="0050469D" w:rsidRDefault="006421F0" w:rsidP="00F05FA3">
      <w:r>
        <w:t xml:space="preserve">Devido </w:t>
      </w:r>
      <w:r w:rsidR="00142971">
        <w:t>à</w:t>
      </w:r>
      <w:r w:rsidR="004868E2">
        <w:t xml:space="preserve"> natureza</w:t>
      </w:r>
      <w:r>
        <w:t xml:space="preserve"> par</w:t>
      </w:r>
      <w:r w:rsidR="004868E2">
        <w:t>ticular</w:t>
      </w:r>
      <w:r>
        <w:t xml:space="preserve"> do processo de Fabrico Aditivo,</w:t>
      </w:r>
      <w:r w:rsidRPr="006421F0">
        <w:t xml:space="preserve"> </w:t>
      </w:r>
      <w:r w:rsidRPr="0050469D">
        <w:t>também conhecido como impressão a três dimensões e cuja finalidade é produzir um objeto sólido em três dimensões proveniente de uma representação digital</w:t>
      </w:r>
      <w:r>
        <w:t>, foi identificada</w:t>
      </w:r>
      <w:ins w:id="13" w:author="Pedro Moreira" w:date="2018-04-27T16:42:00Z">
        <w:r w:rsidR="00093A51">
          <w:t xml:space="preserve">, </w:t>
        </w:r>
      </w:ins>
      <w:del w:id="14" w:author="Pedro Moreira" w:date="2018-04-27T16:42:00Z">
        <w:r w:rsidDel="00093A51">
          <w:delText xml:space="preserve"> </w:delText>
        </w:r>
      </w:del>
      <w:ins w:id="15" w:author="Pedro Moreira" w:date="2018-04-27T16:42:00Z">
        <w:r w:rsidR="00093A51">
          <w:t>neste processo industrial</w:t>
        </w:r>
      </w:ins>
      <w:del w:id="16" w:author="Pedro Moreira" w:date="2018-04-27T16:42:00Z">
        <w:r w:rsidDel="00093A51">
          <w:delText xml:space="preserve">uma </w:delText>
        </w:r>
      </w:del>
      <w:del w:id="17" w:author="Pedro Moreira" w:date="2018-04-27T16:41:00Z">
        <w:r w:rsidDel="00093A51">
          <w:delText>clara</w:delText>
        </w:r>
      </w:del>
      <w:ins w:id="18" w:author="Pedro Moreira" w:date="2018-04-27T16:43:00Z">
        <w:r w:rsidR="00093A51">
          <w:t xml:space="preserve">, a </w:t>
        </w:r>
      </w:ins>
      <w:del w:id="19" w:author="Pedro Moreira" w:date="2018-04-27T16:41:00Z">
        <w:r w:rsidDel="00093A51">
          <w:delText xml:space="preserve"> </w:delText>
        </w:r>
      </w:del>
      <w:r>
        <w:t xml:space="preserve">necessidade </w:t>
      </w:r>
      <w:del w:id="20" w:author="Pedro Moreira" w:date="2018-04-27T16:41:00Z">
        <w:r w:rsidDel="00093A51">
          <w:delText xml:space="preserve">na atualidade </w:delText>
        </w:r>
      </w:del>
      <w:del w:id="21" w:author="Pedro Moreira" w:date="2018-04-27T16:42:00Z">
        <w:r w:rsidDel="00093A51">
          <w:delText>da</w:delText>
        </w:r>
      </w:del>
      <w:ins w:id="22" w:author="Pedro Moreira" w:date="2018-04-27T16:43:00Z">
        <w:r w:rsidR="00093A51">
          <w:t xml:space="preserve">de melhorar </w:t>
        </w:r>
      </w:ins>
      <w:del w:id="23" w:author="Pedro Moreira" w:date="2018-04-27T16:43:00Z">
        <w:r w:rsidDel="00093A51">
          <w:delText xml:space="preserve"> </w:delText>
        </w:r>
      </w:del>
      <w:del w:id="24" w:author="Pedro Moreira" w:date="2018-04-27T16:42:00Z">
        <w:r w:rsidDel="00093A51">
          <w:delText xml:space="preserve">indústria </w:delText>
        </w:r>
      </w:del>
      <w:del w:id="25" w:author="Pedro Moreira" w:date="2018-04-27T16:43:00Z">
        <w:r w:rsidDel="00093A51">
          <w:delText>relativ</w:delText>
        </w:r>
      </w:del>
      <w:del w:id="26" w:author="Pedro Moreira" w:date="2018-04-27T16:42:00Z">
        <w:r w:rsidDel="00093A51">
          <w:delText>a</w:delText>
        </w:r>
      </w:del>
      <w:del w:id="27" w:author="Pedro Moreira" w:date="2018-04-27T16:43:00Z">
        <w:r w:rsidDel="00093A51">
          <w:delText xml:space="preserve"> </w:delText>
        </w:r>
        <w:r w:rsidR="00142971" w:rsidDel="00093A51">
          <w:delText>à</w:delText>
        </w:r>
      </w:del>
      <w:ins w:id="28" w:author="Pedro Moreira" w:date="2018-04-27T16:43:00Z">
        <w:r w:rsidR="00093A51">
          <w:t>a</w:t>
        </w:r>
      </w:ins>
      <w:r>
        <w:t xml:space="preserve"> interface entre </w:t>
      </w:r>
      <w:del w:id="29" w:author="Pedro Moreira" w:date="2018-04-27T16:43:00Z">
        <w:r w:rsidDel="00093A51">
          <w:delText>o processo e o</w:delText>
        </w:r>
      </w:del>
      <w:ins w:id="30" w:author="Pedro Moreira" w:date="2018-04-27T16:43:00Z">
        <w:r w:rsidR="00093A51">
          <w:t>com o</w:t>
        </w:r>
      </w:ins>
      <w:r>
        <w:t xml:space="preserve"> operador. </w:t>
      </w:r>
      <w:del w:id="31" w:author="Pedro Moreira" w:date="2018-04-27T16:43:00Z">
        <w:r w:rsidDel="00093A51">
          <w:delText>Como tal</w:delText>
        </w:r>
      </w:del>
      <w:ins w:id="32" w:author="Pedro Moreira" w:date="2018-04-27T16:43:00Z">
        <w:r w:rsidR="00093A51">
          <w:t>Neste sentido</w:t>
        </w:r>
      </w:ins>
      <w:r>
        <w:t xml:space="preserve">, este </w:t>
      </w:r>
      <w:del w:id="33" w:author="Pedro Moreira" w:date="2018-04-27T16:43:00Z">
        <w:r w:rsidDel="00093A51">
          <w:delText xml:space="preserve">projeto </w:delText>
        </w:r>
      </w:del>
      <w:ins w:id="34" w:author="Pedro Moreira" w:date="2018-04-27T16:43:00Z">
        <w:r w:rsidR="00093A51">
          <w:t xml:space="preserve">trabalho </w:t>
        </w:r>
      </w:ins>
      <w:r w:rsidR="00767563" w:rsidRPr="0050469D">
        <w:t xml:space="preserve">visa desenvolver uma </w:t>
      </w:r>
      <w:proofErr w:type="spellStart"/>
      <w:r w:rsidR="00767563" w:rsidRPr="0050469D">
        <w:t>Human-Machine</w:t>
      </w:r>
      <w:proofErr w:type="spellEnd"/>
      <w:r w:rsidR="00767563" w:rsidRPr="0050469D">
        <w:t xml:space="preserve"> Interface </w:t>
      </w:r>
      <w:r w:rsidR="0026161E" w:rsidRPr="0050469D">
        <w:t>especificamente adaptada</w:t>
      </w:r>
      <w:r w:rsidR="00AE71A0" w:rsidRPr="0050469D">
        <w:t xml:space="preserve"> para um equi</w:t>
      </w:r>
      <w:r>
        <w:t>pamento de Fabrico Aditivo</w:t>
      </w:r>
      <w:r w:rsidR="00AE71A0" w:rsidRPr="0050469D">
        <w:t>.</w:t>
      </w:r>
    </w:p>
    <w:p w14:paraId="15A71A80" w14:textId="3ECEA8B2" w:rsidR="004868E2" w:rsidRDefault="00093A51" w:rsidP="00E77129">
      <w:ins w:id="35" w:author="Pedro Moreira" w:date="2018-04-27T16:44:00Z">
        <w:r>
          <w:t xml:space="preserve">Apresentam-se uma investigação alargada </w:t>
        </w:r>
      </w:ins>
      <w:del w:id="36" w:author="Pedro Moreira" w:date="2018-04-27T16:44:00Z">
        <w:r w:rsidR="004868E2" w:rsidDel="00093A51">
          <w:delText xml:space="preserve">Após uma fase de investigação e pesquisa </w:delText>
        </w:r>
      </w:del>
      <w:r w:rsidR="004868E2">
        <w:t>sobre trabalhos relacionados</w:t>
      </w:r>
      <w:ins w:id="37" w:author="Pedro Moreira" w:date="2018-04-27T16:44:00Z">
        <w:r>
          <w:t>. Com base nestes e num conjunto de objetivos</w:t>
        </w:r>
      </w:ins>
      <w:del w:id="38" w:author="Pedro Moreira" w:date="2018-04-27T16:44:00Z">
        <w:r w:rsidR="004868E2" w:rsidDel="00093A51">
          <w:delText>,</w:delText>
        </w:r>
      </w:del>
      <w:r w:rsidR="004868E2">
        <w:t xml:space="preserve"> foi proposta e testada uma solução através do desenvolvimento de um protótipo, que </w:t>
      </w:r>
      <w:ins w:id="39" w:author="Pedro Moreira" w:date="2018-04-27T16:45:00Z">
        <w:r>
          <w:t xml:space="preserve">permitiu </w:t>
        </w:r>
      </w:ins>
      <w:del w:id="40" w:author="Pedro Moreira" w:date="2018-04-27T16:45:00Z">
        <w:r w:rsidR="004868E2" w:rsidDel="00093A51">
          <w:delText xml:space="preserve">validou </w:delText>
        </w:r>
      </w:del>
      <w:ins w:id="41" w:author="Pedro Moreira" w:date="2018-04-27T16:45:00Z">
        <w:r>
          <w:t xml:space="preserve">validar </w:t>
        </w:r>
      </w:ins>
      <w:r w:rsidR="004868E2">
        <w:t xml:space="preserve">a </w:t>
      </w:r>
      <w:ins w:id="42" w:author="Pedro Moreira" w:date="2018-04-27T16:45:00Z">
        <w:r>
          <w:t xml:space="preserve">proposta </w:t>
        </w:r>
        <w:proofErr w:type="spellStart"/>
        <w:r>
          <w:t>de</w:t>
        </w:r>
      </w:ins>
      <w:r w:rsidR="004868E2">
        <w:t>arquitetura</w:t>
      </w:r>
      <w:proofErr w:type="spellEnd"/>
      <w:r w:rsidR="004868E2">
        <w:t xml:space="preserve"> </w:t>
      </w:r>
      <w:del w:id="43" w:author="Pedro Moreira" w:date="2018-04-27T16:45:00Z">
        <w:r w:rsidR="004868E2" w:rsidDel="00093A51">
          <w:delText xml:space="preserve">pensada </w:delText>
        </w:r>
      </w:del>
      <w:r w:rsidR="004868E2">
        <w:t xml:space="preserve">sob o ponto de vista tecnológico. </w:t>
      </w:r>
    </w:p>
    <w:p w14:paraId="43C80888" w14:textId="77777777" w:rsidR="00093A51" w:rsidRDefault="00093A51" w:rsidP="00E77129">
      <w:pPr>
        <w:rPr>
          <w:ins w:id="44" w:author="Pedro Moreira" w:date="2018-04-27T16:49:00Z"/>
        </w:rPr>
      </w:pPr>
      <w:ins w:id="45" w:author="Pedro Moreira" w:date="2018-04-27T16:45:00Z">
        <w:r>
          <w:t>No seguimento deste protótipo</w:t>
        </w:r>
      </w:ins>
      <w:ins w:id="46" w:author="Pedro Moreira" w:date="2018-04-27T16:47:00Z">
        <w:r>
          <w:t xml:space="preserve"> apresenta-se um</w:t>
        </w:r>
      </w:ins>
      <w:ins w:id="47" w:author="Pedro Moreira" w:date="2018-04-27T16:45:00Z">
        <w:r>
          <w:t xml:space="preserve"> </w:t>
        </w:r>
      </w:ins>
      <w:del w:id="48" w:author="Pedro Moreira" w:date="2018-04-27T16:46:00Z">
        <w:r w:rsidR="004868E2" w:rsidDel="00093A51">
          <w:delText xml:space="preserve">No que diz respeito </w:delText>
        </w:r>
        <w:r w:rsidR="00142971" w:rsidDel="00093A51">
          <w:delText>à</w:delText>
        </w:r>
        <w:r w:rsidR="004868E2" w:rsidDel="00093A51">
          <w:delText xml:space="preserve"> solução final, numa primeira fase foi feito um </w:delText>
        </w:r>
      </w:del>
      <w:r w:rsidR="004868E2">
        <w:t xml:space="preserve">levantamento de requisitos </w:t>
      </w:r>
      <w:ins w:id="49" w:author="Pedro Moreira" w:date="2018-04-27T16:46:00Z">
        <w:r>
          <w:t xml:space="preserve">mais específicos, realizado </w:t>
        </w:r>
      </w:ins>
      <w:r w:rsidR="004868E2">
        <w:t xml:space="preserve">em conjunto com </w:t>
      </w:r>
      <w:r w:rsidR="007266E5">
        <w:t>um grupo de</w:t>
      </w:r>
      <w:r w:rsidR="006C2CA6">
        <w:t xml:space="preserve"> utilizadores</w:t>
      </w:r>
      <w:ins w:id="50" w:author="Pedro Moreira" w:date="2018-04-27T16:47:00Z">
        <w:r>
          <w:t xml:space="preserve">. Deste conjunto de requisitos resultou </w:t>
        </w:r>
      </w:ins>
      <w:del w:id="51" w:author="Pedro Moreira" w:date="2018-04-27T16:47:00Z">
        <w:r w:rsidR="006C2CA6" w:rsidDel="00093A51">
          <w:delText>,</w:delText>
        </w:r>
      </w:del>
      <w:del w:id="52" w:author="Pedro Moreira" w:date="2018-04-27T16:48:00Z">
        <w:r w:rsidR="006C2CA6" w:rsidDel="00093A51">
          <w:delText xml:space="preserve"> </w:delText>
        </w:r>
      </w:del>
      <w:del w:id="53" w:author="Pedro Moreira" w:date="2018-04-27T16:46:00Z">
        <w:r w:rsidR="004868E2" w:rsidDel="00093A51">
          <w:delText xml:space="preserve">que culminou </w:delText>
        </w:r>
      </w:del>
      <w:del w:id="54" w:author="Pedro Moreira" w:date="2018-04-27T16:48:00Z">
        <w:r w:rsidR="00247F80" w:rsidDel="00093A51">
          <w:delText xml:space="preserve">com </w:delText>
        </w:r>
      </w:del>
      <w:r w:rsidR="004868E2">
        <w:t xml:space="preserve">uma maquete </w:t>
      </w:r>
      <w:r w:rsidR="005B012A">
        <w:t>fu</w:t>
      </w:r>
      <w:r w:rsidR="00247F80">
        <w:t>ncional</w:t>
      </w:r>
      <w:ins w:id="55" w:author="Pedro Moreira" w:date="2018-04-27T16:46:00Z">
        <w:r>
          <w:t xml:space="preserve">. </w:t>
        </w:r>
      </w:ins>
      <w:ins w:id="56" w:author="Pedro Moreira" w:date="2018-04-27T16:48:00Z">
        <w:r>
          <w:t>É apresentado o processo de validação</w:t>
        </w:r>
      </w:ins>
      <w:ins w:id="57" w:author="Pedro Moreira" w:date="2018-04-27T16:46:00Z">
        <w:r>
          <w:t xml:space="preserve"> </w:t>
        </w:r>
      </w:ins>
      <w:ins w:id="58" w:author="Pedro Moreira" w:date="2018-04-27T16:48:00Z">
        <w:r>
          <w:t>e avaliação de usabilidade</w:t>
        </w:r>
      </w:ins>
      <w:ins w:id="59" w:author="Pedro Moreira" w:date="2018-04-27T16:46:00Z">
        <w:r>
          <w:t xml:space="preserve">. </w:t>
        </w:r>
      </w:ins>
      <w:r w:rsidR="006C2CA6">
        <w:t xml:space="preserve"> </w:t>
      </w:r>
      <w:del w:id="60" w:author="Pedro Moreira" w:date="2018-04-27T16:47:00Z">
        <w:r w:rsidR="006C2CA6" w:rsidDel="00093A51">
          <w:delText>e</w:delText>
        </w:r>
        <w:r w:rsidR="00955D7A" w:rsidDel="00093A51">
          <w:delText xml:space="preserve"> que por sua vez </w:delText>
        </w:r>
        <w:r w:rsidR="007266E5" w:rsidDel="00093A51">
          <w:delText xml:space="preserve">foi </w:delText>
        </w:r>
      </w:del>
      <w:del w:id="61" w:author="Pedro Moreira" w:date="2018-04-27T16:48:00Z">
        <w:r w:rsidR="00247F80" w:rsidDel="00093A51">
          <w:delText>validada pelos mesmos</w:delText>
        </w:r>
        <w:r w:rsidR="00DB4CF6" w:rsidDel="00093A51">
          <w:delText xml:space="preserve"> recorrendo a metodologias de</w:delText>
        </w:r>
        <w:r w:rsidR="005B012A" w:rsidDel="00093A51">
          <w:delText xml:space="preserve"> avaliação</w:delText>
        </w:r>
        <w:r w:rsidR="007266E5" w:rsidDel="00093A51">
          <w:delText xml:space="preserve"> de usabilidade</w:delText>
        </w:r>
      </w:del>
      <w:del w:id="62" w:author="Pedro Moreira" w:date="2018-04-27T16:47:00Z">
        <w:r w:rsidR="007266E5" w:rsidDel="00093A51">
          <w:delText xml:space="preserve"> </w:delText>
        </w:r>
      </w:del>
      <w:r w:rsidR="007266E5">
        <w:t>que originaram</w:t>
      </w:r>
      <w:r w:rsidR="005B012A">
        <w:t xml:space="preserve"> </w:t>
      </w:r>
      <w:r w:rsidR="007266E5">
        <w:t>resultados satisfatórios.</w:t>
      </w:r>
      <w:r w:rsidR="006C2CA6">
        <w:t xml:space="preserve"> </w:t>
      </w:r>
    </w:p>
    <w:p w14:paraId="5D54EF4E" w14:textId="764BEF85" w:rsidR="004868E2" w:rsidDel="00093A51" w:rsidRDefault="006C2CA6" w:rsidP="00E77129">
      <w:pPr>
        <w:rPr>
          <w:del w:id="63" w:author="Pedro Moreira" w:date="2018-04-27T16:53:00Z"/>
        </w:rPr>
      </w:pPr>
      <w:r>
        <w:t>N</w:t>
      </w:r>
      <w:ins w:id="64" w:author="Pedro Moreira" w:date="2018-04-27T16:49:00Z">
        <w:r w:rsidR="00093A51">
          <w:t>uma</w:t>
        </w:r>
      </w:ins>
      <w:del w:id="65" w:author="Pedro Moreira" w:date="2018-04-27T16:49:00Z">
        <w:r w:rsidDel="00093A51">
          <w:delText>a</w:delText>
        </w:r>
      </w:del>
      <w:r w:rsidR="0097317C">
        <w:t xml:space="preserve"> fase seguinte foi desenvolvida a HMI e testada num equipamento real de Fabrico Aditivo, onde foi possível realizar a impressão de uma peça e explorar todas as capacidades e mais-valias que a camada de software desenvolvida acrescentou </w:t>
      </w:r>
      <w:r w:rsidR="00142971">
        <w:t>à</w:t>
      </w:r>
      <w:r w:rsidR="0097317C">
        <w:t xml:space="preserve"> solução de automação dentro do respetivo contexto. A solução </w:t>
      </w:r>
      <w:del w:id="66" w:author="Pedro Moreira" w:date="2018-04-27T16:50:00Z">
        <w:r w:rsidR="0097317C" w:rsidDel="00093A51">
          <w:delText xml:space="preserve">desenvolvida </w:delText>
        </w:r>
      </w:del>
      <w:ins w:id="67" w:author="Pedro Moreira" w:date="2018-04-27T16:50:00Z">
        <w:r w:rsidR="00093A51">
          <w:t xml:space="preserve">apresentada </w:t>
        </w:r>
      </w:ins>
      <w:del w:id="68" w:author="Pedro Moreira" w:date="2018-04-27T16:50:00Z">
        <w:r w:rsidR="0097317C" w:rsidDel="00093A51">
          <w:delText xml:space="preserve">foi </w:delText>
        </w:r>
      </w:del>
      <w:ins w:id="69" w:author="Pedro Moreira" w:date="2018-04-27T16:50:00Z">
        <w:r w:rsidR="00093A51">
          <w:t xml:space="preserve">é </w:t>
        </w:r>
      </w:ins>
      <w:r w:rsidR="001F7E4D">
        <w:t xml:space="preserve">ambiciosa e </w:t>
      </w:r>
      <w:del w:id="70" w:author="Pedro Moreira" w:date="2018-04-27T16:50:00Z">
        <w:r w:rsidR="001F7E4D" w:rsidDel="00093A51">
          <w:delText xml:space="preserve">trouxe </w:delText>
        </w:r>
      </w:del>
      <w:r w:rsidR="001F7E4D">
        <w:t>inova</w:t>
      </w:r>
      <w:ins w:id="71" w:author="Pedro Moreira" w:date="2018-04-27T16:50:00Z">
        <w:r w:rsidR="00093A51">
          <w:t>dora</w:t>
        </w:r>
      </w:ins>
      <w:del w:id="72" w:author="Pedro Moreira" w:date="2018-04-27T16:50:00Z">
        <w:r w:rsidR="001F7E4D" w:rsidDel="00093A51">
          <w:delText>ção</w:delText>
        </w:r>
      </w:del>
      <w:r w:rsidR="0097317C">
        <w:t xml:space="preserve">, </w:t>
      </w:r>
      <w:del w:id="73" w:author="Pedro Moreira" w:date="2018-04-27T16:50:00Z">
        <w:r w:rsidR="0097317C" w:rsidDel="00093A51">
          <w:delText xml:space="preserve">pois </w:delText>
        </w:r>
      </w:del>
      <w:r w:rsidR="0097317C">
        <w:t xml:space="preserve">não </w:t>
      </w:r>
      <w:del w:id="74" w:author="Pedro Moreira" w:date="2018-04-27T16:50:00Z">
        <w:r w:rsidR="0097317C" w:rsidDel="00093A51">
          <w:delText xml:space="preserve">foi </w:delText>
        </w:r>
      </w:del>
      <w:ins w:id="75" w:author="Pedro Moreira" w:date="2018-04-27T16:50:00Z">
        <w:r w:rsidR="00093A51">
          <w:t xml:space="preserve">tendo sido </w:t>
        </w:r>
      </w:ins>
      <w:r w:rsidR="0097317C">
        <w:t xml:space="preserve">encontrada nenhuma outra que ao </w:t>
      </w:r>
      <w:del w:id="76" w:author="Pedro Moreira" w:date="2018-04-27T16:50:00Z">
        <w:r w:rsidR="0097317C" w:rsidDel="00093A51">
          <w:delText>mesmo tempo</w:delText>
        </w:r>
      </w:del>
      <w:ins w:id="77" w:author="Pedro Moreira" w:date="2018-04-27T16:50:00Z">
        <w:r w:rsidR="00093A51">
          <w:t>simultaneamente</w:t>
        </w:r>
      </w:ins>
      <w:r w:rsidR="0097317C">
        <w:t xml:space="preserve"> explorasse as potencialidades das tecnologias </w:t>
      </w:r>
      <w:proofErr w:type="spellStart"/>
      <w:r w:rsidR="0097317C">
        <w:t>web</w:t>
      </w:r>
      <w:proofErr w:type="spellEnd"/>
      <w:r w:rsidR="0097317C">
        <w:t xml:space="preserve"> e fosse</w:t>
      </w:r>
      <w:r w:rsidR="001F7E4D">
        <w:t xml:space="preserve"> também</w:t>
      </w:r>
      <w:r w:rsidR="0097317C">
        <w:t xml:space="preserve"> customizada ao processo de Fabrico Aditiv</w:t>
      </w:r>
      <w:ins w:id="78" w:author="Pedro Moreira" w:date="2018-04-27T16:50:00Z">
        <w:r w:rsidR="00093A51">
          <w:t xml:space="preserve">o. </w:t>
        </w:r>
      </w:ins>
      <w:del w:id="79" w:author="Pedro Moreira" w:date="2018-04-27T16:50:00Z">
        <w:r w:rsidR="0097317C" w:rsidDel="00093A51">
          <w:delText>o</w:delText>
        </w:r>
        <w:r w:rsidR="001F7E4D" w:rsidDel="00093A51">
          <w:delText>,</w:delText>
        </w:r>
      </w:del>
      <w:r w:rsidR="001F7E4D">
        <w:t xml:space="preserve"> </w:t>
      </w:r>
      <w:ins w:id="80" w:author="Pedro Moreira" w:date="2018-04-27T16:50:00Z">
        <w:r w:rsidR="00093A51">
          <w:t>C</w:t>
        </w:r>
      </w:ins>
      <w:del w:id="81" w:author="Pedro Moreira" w:date="2018-04-27T16:50:00Z">
        <w:r w:rsidR="001F7E4D" w:rsidDel="00093A51">
          <w:delText>e c</w:delText>
        </w:r>
      </w:del>
      <w:r w:rsidR="001F7E4D">
        <w:t>omo tal</w:t>
      </w:r>
      <w:ins w:id="82" w:author="Pedro Moreira" w:date="2018-04-27T16:51:00Z">
        <w:r w:rsidR="00093A51">
          <w:t xml:space="preserve"> a arquitetura e o processo descrito </w:t>
        </w:r>
      </w:ins>
      <w:del w:id="83" w:author="Pedro Moreira" w:date="2018-04-27T16:51:00Z">
        <w:r w:rsidR="001F7E4D" w:rsidDel="00093A51">
          <w:delText xml:space="preserve">, </w:delText>
        </w:r>
      </w:del>
      <w:r w:rsidR="001F7E4D">
        <w:t>poder</w:t>
      </w:r>
      <w:ins w:id="84" w:author="Pedro Moreira" w:date="2018-04-27T16:51:00Z">
        <w:r w:rsidR="00093A51">
          <w:t>ão</w:t>
        </w:r>
      </w:ins>
      <w:del w:id="85" w:author="Pedro Moreira" w:date="2018-04-27T16:51:00Z">
        <w:r w:rsidR="001F7E4D" w:rsidDel="00093A51">
          <w:delText>á</w:delText>
        </w:r>
      </w:del>
      <w:r w:rsidR="001F7E4D">
        <w:t xml:space="preserve"> </w:t>
      </w:r>
      <w:del w:id="86" w:author="Pedro Moreira" w:date="2018-04-27T16:51:00Z">
        <w:r w:rsidR="001F7E4D" w:rsidDel="00093A51">
          <w:delText xml:space="preserve">servir </w:delText>
        </w:r>
      </w:del>
      <w:ins w:id="87" w:author="Pedro Moreira" w:date="2018-04-27T16:51:00Z">
        <w:r w:rsidR="00093A51">
          <w:t xml:space="preserve">ser </w:t>
        </w:r>
      </w:ins>
      <w:ins w:id="88" w:author="Pedro Moreira" w:date="2018-04-27T16:52:00Z">
        <w:r w:rsidR="00093A51">
          <w:t>adoptadas como</w:t>
        </w:r>
      </w:ins>
      <w:ins w:id="89" w:author="Pedro Moreira" w:date="2018-04-27T16:51:00Z">
        <w:r w:rsidR="00093A51">
          <w:t xml:space="preserve"> </w:t>
        </w:r>
      </w:ins>
      <w:ins w:id="90" w:author="Pedro Moreira" w:date="2018-04-27T16:52:00Z">
        <w:r w:rsidR="00093A51">
          <w:t xml:space="preserve">orientadoras </w:t>
        </w:r>
      </w:ins>
      <w:del w:id="91" w:author="Pedro Moreira" w:date="2018-04-27T16:52:00Z">
        <w:r w:rsidR="001F7E4D" w:rsidDel="00093A51">
          <w:delText xml:space="preserve">de </w:delText>
        </w:r>
      </w:del>
      <w:del w:id="92" w:author="Pedro Moreira" w:date="2018-04-27T16:51:00Z">
        <w:r w:rsidR="001F7E4D" w:rsidDel="00093A51">
          <w:delText xml:space="preserve">inspiração </w:delText>
        </w:r>
      </w:del>
      <w:r w:rsidR="001F7E4D">
        <w:t>para trabalhos futuros</w:t>
      </w:r>
      <w:del w:id="93" w:author="Pedro Moreira" w:date="2018-04-27T16:49:00Z">
        <w:r w:rsidR="001F7E4D" w:rsidDel="00093A51">
          <w:delText xml:space="preserve"> relacionados</w:delText>
        </w:r>
      </w:del>
      <w:r w:rsidR="001F7E4D">
        <w:t>.</w:t>
      </w:r>
      <w:del w:id="94" w:author="Pedro Moreira" w:date="2018-04-27T16:52:00Z">
        <w:r w:rsidR="001F7E4D" w:rsidDel="00093A51">
          <w:delText xml:space="preserve"> Alguns dos objetivos definidos para o projeto ficaram por atin</w:delText>
        </w:r>
        <w:r w:rsidR="006E4440" w:rsidDel="00093A51">
          <w:delText>gir, sendo assim arrastados para trabalho futuro juntamente com a exploração de algumas tecnologias emergentes.</w:delText>
        </w:r>
      </w:del>
    </w:p>
    <w:p w14:paraId="3E6A2632" w14:textId="77777777" w:rsidR="004868E2" w:rsidRDefault="004868E2" w:rsidP="00E77129"/>
    <w:p w14:paraId="0905A12F" w14:textId="77777777" w:rsidR="002626CB" w:rsidRPr="007C0053" w:rsidRDefault="002626CB" w:rsidP="002626CB">
      <w:pPr>
        <w:rPr>
          <w:rFonts w:ascii="Arial" w:hAnsi="Arial" w:cs="Arial"/>
          <w:sz w:val="20"/>
        </w:rPr>
      </w:pPr>
    </w:p>
    <w:p w14:paraId="0905A130" w14:textId="0A832BDD" w:rsidR="002626CB" w:rsidRPr="0047209D" w:rsidRDefault="00ED578C" w:rsidP="002626CB">
      <w:pPr>
        <w:rPr>
          <w:lang w:val="en-US"/>
        </w:rPr>
      </w:pPr>
      <w:proofErr w:type="spellStart"/>
      <w:r>
        <w:rPr>
          <w:lang w:val="en-US"/>
        </w:rPr>
        <w:t>Maio</w:t>
      </w:r>
      <w:proofErr w:type="spellEnd"/>
      <w:r w:rsidR="002626CB" w:rsidRPr="0047209D">
        <w:rPr>
          <w:lang w:val="en-US"/>
        </w:rPr>
        <w:t xml:space="preserve"> de 201</w:t>
      </w:r>
      <w:r w:rsidR="0066289A">
        <w:rPr>
          <w:lang w:val="en-US"/>
        </w:rPr>
        <w:t>8</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1"/>
          <w:footerReference w:type="default" r:id="rId12"/>
          <w:pgSz w:w="11906" w:h="16838" w:code="9"/>
          <w:pgMar w:top="1440" w:right="1440" w:bottom="1440" w:left="1800" w:header="708" w:footer="708" w:gutter="0"/>
          <w:pgNumType w:fmt="lowerRoman" w:start="1"/>
          <w:cols w:space="708"/>
          <w:docGrid w:linePitch="360"/>
        </w:sectPr>
      </w:pPr>
    </w:p>
    <w:p w14:paraId="0905A13A" w14:textId="77777777" w:rsidR="002626CB" w:rsidRPr="0047209D" w:rsidRDefault="002626CB" w:rsidP="002626CB">
      <w:pPr>
        <w:rPr>
          <w:rFonts w:ascii="Arial" w:hAnsi="Arial" w:cs="Arial"/>
          <w:color w:val="6D6E71"/>
          <w:sz w:val="30"/>
          <w:szCs w:val="30"/>
          <w:lang w:val="en-US"/>
        </w:rPr>
      </w:pPr>
      <w:commentRangeStart w:id="95"/>
      <w:r w:rsidRPr="0047209D">
        <w:rPr>
          <w:rFonts w:ascii="Arial" w:hAnsi="Arial" w:cs="Arial"/>
          <w:color w:val="6D6E71"/>
          <w:sz w:val="30"/>
          <w:szCs w:val="30"/>
          <w:lang w:val="en-US"/>
        </w:rPr>
        <w:lastRenderedPageBreak/>
        <w:t>ABSTRACT</w:t>
      </w:r>
    </w:p>
    <w:p w14:paraId="0905A13B" w14:textId="77777777" w:rsidR="002626CB" w:rsidRPr="0047209D" w:rsidRDefault="002626CB" w:rsidP="002626CB">
      <w:pPr>
        <w:rPr>
          <w:lang w:val="en-US"/>
        </w:rPr>
      </w:pPr>
    </w:p>
    <w:p w14:paraId="509AEA75" w14:textId="77777777" w:rsidR="003A6DF6" w:rsidRPr="00652F6E" w:rsidRDefault="003A6DF6" w:rsidP="00F05FA3">
      <w:pPr>
        <w:rPr>
          <w:lang w:val="en-US"/>
        </w:rPr>
      </w:pPr>
      <w:r w:rsidRPr="00652F6E">
        <w:rPr>
          <w:lang w:val="en-US"/>
        </w:rPr>
        <w:t xml:space="preserve">Information and Communication Technologies </w:t>
      </w:r>
      <w:proofErr w:type="gramStart"/>
      <w:r w:rsidRPr="00652F6E">
        <w:rPr>
          <w:lang w:val="en-US"/>
        </w:rPr>
        <w:t>are</w:t>
      </w:r>
      <w:proofErr w:type="gramEnd"/>
      <w:r w:rsidRPr="00652F6E">
        <w:rPr>
          <w:lang w:val="en-US"/>
        </w:rPr>
        <w:t>, nowadays, a field with a huge and very important presence in several industry sectors.</w:t>
      </w:r>
    </w:p>
    <w:p w14:paraId="62216AEF" w14:textId="77777777" w:rsidR="003A6DF6" w:rsidRPr="00652F6E" w:rsidRDefault="003A6DF6" w:rsidP="00F05FA3">
      <w:pPr>
        <w:rPr>
          <w:lang w:val="en-US"/>
        </w:rPr>
      </w:pPr>
      <w:r w:rsidRPr="00652F6E">
        <w:rPr>
          <w:lang w:val="en-US"/>
        </w:rPr>
        <w:t>With the industry always seeking resource optimization, costs decreasing and productivity increasing, the convergence with ICT products has been becoming more natural.</w:t>
      </w:r>
    </w:p>
    <w:p w14:paraId="37104A43" w14:textId="77777777" w:rsidR="003A6DF6" w:rsidRPr="00652F6E" w:rsidRDefault="003A6DF6" w:rsidP="00F05FA3">
      <w:pPr>
        <w:rPr>
          <w:lang w:val="en-US"/>
        </w:rPr>
      </w:pPr>
      <w:r w:rsidRPr="00652F6E">
        <w:rPr>
          <w:lang w:val="en-US"/>
        </w:rPr>
        <w:t xml:space="preserve">This project aims to develop a Human-Machine Interface specifically adapted to </w:t>
      </w:r>
      <w:proofErr w:type="gramStart"/>
      <w:r w:rsidRPr="00652F6E">
        <w:rPr>
          <w:lang w:val="en-US"/>
        </w:rPr>
        <w:t>an Addictive</w:t>
      </w:r>
      <w:proofErr w:type="gramEnd"/>
      <w:r w:rsidRPr="00652F6E">
        <w:rPr>
          <w:lang w:val="en-US"/>
        </w:rPr>
        <w:t xml:space="preserve"> Manufacturing equipment. Additive Manufacturing is also known as 3d printing, and its purpose is to create solid objects in three dimensions starting from a digital representation.</w:t>
      </w:r>
    </w:p>
    <w:p w14:paraId="06FDB45A" w14:textId="77777777" w:rsidR="003A6DF6" w:rsidRPr="00652F6E" w:rsidRDefault="003A6DF6" w:rsidP="00F05FA3">
      <w:pPr>
        <w:rPr>
          <w:lang w:val="en-US"/>
        </w:rPr>
      </w:pPr>
      <w:r w:rsidRPr="00652F6E">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F" w14:textId="6B06D002" w:rsidR="002626CB" w:rsidRPr="0065517C" w:rsidRDefault="003A6DF6" w:rsidP="002626CB">
      <w:pPr>
        <w:rPr>
          <w:lang w:val="en-US"/>
        </w:rPr>
      </w:pPr>
      <w:r w:rsidRPr="00652F6E">
        <w:rPr>
          <w:lang w:val="en-US"/>
        </w:rPr>
        <w:t xml:space="preserve">Finally, a development proposal is discussed for the next stage of the project and a functional prototype that is already developed is presented. </w:t>
      </w:r>
      <w:r w:rsidRPr="000A5BF8">
        <w:rPr>
          <w:lang w:val="en-US"/>
        </w:rPr>
        <w:t>This prototype validates the design and used technologies.</w:t>
      </w: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04FC827D" w:rsidR="00576A4F" w:rsidRPr="003A6DF6" w:rsidRDefault="00ED578C" w:rsidP="002626CB">
      <w:pPr>
        <w:rPr>
          <w:lang w:val="en-US"/>
        </w:rPr>
      </w:pPr>
      <w:r>
        <w:rPr>
          <w:lang w:val="en-US"/>
        </w:rPr>
        <w:t>May</w:t>
      </w:r>
      <w:r w:rsidR="002626CB" w:rsidRPr="003A6DF6">
        <w:rPr>
          <w:lang w:val="en-US"/>
        </w:rPr>
        <w:t xml:space="preserve"> 201</w:t>
      </w:r>
      <w:r w:rsidR="00BA26C3" w:rsidRPr="003A6DF6">
        <w:rPr>
          <w:lang w:val="en-US"/>
        </w:rPr>
        <w:t>7</w:t>
      </w:r>
    </w:p>
    <w:commentRangeEnd w:id="95"/>
    <w:p w14:paraId="0905A143" w14:textId="77777777" w:rsidR="002626CB" w:rsidRPr="003A6DF6" w:rsidRDefault="00093A51" w:rsidP="00AA60D4">
      <w:pPr>
        <w:rPr>
          <w:lang w:val="en-US"/>
        </w:rPr>
      </w:pPr>
      <w:r>
        <w:rPr>
          <w:rStyle w:val="CommentReference"/>
        </w:rPr>
        <w:commentReference w:id="95"/>
      </w:r>
    </w:p>
    <w:p w14:paraId="0905A144" w14:textId="77777777" w:rsidR="004A6464" w:rsidRPr="003A6DF6" w:rsidRDefault="004A6464">
      <w:pPr>
        <w:pStyle w:val="TOCHeading"/>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TOCHeading"/>
        <w:rPr>
          <w:smallCaps w:val="0"/>
          <w:spacing w:val="0"/>
          <w:sz w:val="24"/>
          <w:szCs w:val="24"/>
          <w:lang w:val="en-US" w:bidi="ar-SA"/>
        </w:rPr>
      </w:pPr>
    </w:p>
    <w:p w14:paraId="0905A146" w14:textId="77777777" w:rsidR="004A6464" w:rsidRPr="003A6DF6" w:rsidRDefault="004A6464">
      <w:pPr>
        <w:pStyle w:val="TOCHeading"/>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TOCHeading"/>
            <w:rPr>
              <w:lang w:val="en-US"/>
            </w:rPr>
          </w:pPr>
          <w:proofErr w:type="spellStart"/>
          <w:r w:rsidRPr="003A6DF6">
            <w:rPr>
              <w:lang w:val="en-US"/>
            </w:rPr>
            <w:t>Conteúdo</w:t>
          </w:r>
          <w:proofErr w:type="spellEnd"/>
        </w:p>
        <w:p w14:paraId="6EE52C4F" w14:textId="236AA0F8" w:rsidR="000A5BF8" w:rsidRDefault="003B1627">
          <w:pPr>
            <w:pStyle w:val="TOC1"/>
            <w:rPr>
              <w:rFonts w:eastAsiaTheme="minorEastAsia" w:cstheme="minorBidi"/>
              <w:noProof/>
              <w:sz w:val="22"/>
              <w:szCs w:val="22"/>
              <w:lang w:eastAsia="pt-PT"/>
            </w:rPr>
          </w:pPr>
          <w:r>
            <w:fldChar w:fldCharType="begin"/>
          </w:r>
          <w:r>
            <w:instrText xml:space="preserve"> TOC \o "1-3" \h \z \u </w:instrText>
          </w:r>
          <w:r>
            <w:fldChar w:fldCharType="separate"/>
          </w:r>
          <w:hyperlink w:anchor="_Toc512597189" w:history="1">
            <w:r w:rsidR="000A5BF8" w:rsidRPr="00ED3627">
              <w:rPr>
                <w:rStyle w:val="Hyperlink"/>
                <w:noProof/>
              </w:rPr>
              <w:t>1. Introdução</w:t>
            </w:r>
            <w:r w:rsidR="000A5BF8">
              <w:rPr>
                <w:noProof/>
                <w:webHidden/>
              </w:rPr>
              <w:tab/>
            </w:r>
            <w:r w:rsidR="000A5BF8">
              <w:rPr>
                <w:noProof/>
                <w:webHidden/>
              </w:rPr>
              <w:fldChar w:fldCharType="begin"/>
            </w:r>
            <w:r w:rsidR="000A5BF8">
              <w:rPr>
                <w:noProof/>
                <w:webHidden/>
              </w:rPr>
              <w:instrText xml:space="preserve"> PAGEREF _Toc512597189 \h </w:instrText>
            </w:r>
            <w:r w:rsidR="000A5BF8">
              <w:rPr>
                <w:noProof/>
                <w:webHidden/>
              </w:rPr>
            </w:r>
            <w:r w:rsidR="000A5BF8">
              <w:rPr>
                <w:noProof/>
                <w:webHidden/>
              </w:rPr>
              <w:fldChar w:fldCharType="separate"/>
            </w:r>
            <w:r w:rsidR="00BF6FDB">
              <w:rPr>
                <w:noProof/>
                <w:webHidden/>
              </w:rPr>
              <w:t>1</w:t>
            </w:r>
            <w:r w:rsidR="000A5BF8">
              <w:rPr>
                <w:noProof/>
                <w:webHidden/>
              </w:rPr>
              <w:fldChar w:fldCharType="end"/>
            </w:r>
          </w:hyperlink>
        </w:p>
        <w:p w14:paraId="68E1D6F2" w14:textId="0E42F2DE" w:rsidR="000A5BF8" w:rsidRDefault="00093A51">
          <w:pPr>
            <w:pStyle w:val="TOC2"/>
            <w:rPr>
              <w:rFonts w:eastAsiaTheme="minorEastAsia" w:cstheme="minorBidi"/>
              <w:noProof/>
              <w:sz w:val="22"/>
              <w:szCs w:val="22"/>
              <w:lang w:eastAsia="pt-PT"/>
            </w:rPr>
          </w:pPr>
          <w:hyperlink w:anchor="_Toc512597190" w:history="1">
            <w:r w:rsidR="000A5BF8" w:rsidRPr="00ED3627">
              <w:rPr>
                <w:rStyle w:val="Hyperlink"/>
                <w:noProof/>
              </w:rPr>
              <w:t>1.1 Contexto e Motivação</w:t>
            </w:r>
            <w:r w:rsidR="000A5BF8">
              <w:rPr>
                <w:noProof/>
                <w:webHidden/>
              </w:rPr>
              <w:tab/>
            </w:r>
            <w:r w:rsidR="000A5BF8">
              <w:rPr>
                <w:noProof/>
                <w:webHidden/>
              </w:rPr>
              <w:fldChar w:fldCharType="begin"/>
            </w:r>
            <w:r w:rsidR="000A5BF8">
              <w:rPr>
                <w:noProof/>
                <w:webHidden/>
              </w:rPr>
              <w:instrText xml:space="preserve"> PAGEREF _Toc512597190 \h </w:instrText>
            </w:r>
            <w:r w:rsidR="000A5BF8">
              <w:rPr>
                <w:noProof/>
                <w:webHidden/>
              </w:rPr>
            </w:r>
            <w:r w:rsidR="000A5BF8">
              <w:rPr>
                <w:noProof/>
                <w:webHidden/>
              </w:rPr>
              <w:fldChar w:fldCharType="separate"/>
            </w:r>
            <w:r w:rsidR="00BF6FDB">
              <w:rPr>
                <w:noProof/>
                <w:webHidden/>
              </w:rPr>
              <w:t>1</w:t>
            </w:r>
            <w:r w:rsidR="000A5BF8">
              <w:rPr>
                <w:noProof/>
                <w:webHidden/>
              </w:rPr>
              <w:fldChar w:fldCharType="end"/>
            </w:r>
          </w:hyperlink>
        </w:p>
        <w:p w14:paraId="3AFFF2AF" w14:textId="7D471AD7" w:rsidR="000A5BF8" w:rsidRDefault="00093A51">
          <w:pPr>
            <w:pStyle w:val="TOC2"/>
            <w:rPr>
              <w:rFonts w:eastAsiaTheme="minorEastAsia" w:cstheme="minorBidi"/>
              <w:noProof/>
              <w:sz w:val="22"/>
              <w:szCs w:val="22"/>
              <w:lang w:eastAsia="pt-PT"/>
            </w:rPr>
          </w:pPr>
          <w:hyperlink w:anchor="_Toc512597191" w:history="1">
            <w:r w:rsidR="000A5BF8" w:rsidRPr="00ED3627">
              <w:rPr>
                <w:rStyle w:val="Hyperlink"/>
                <w:noProof/>
              </w:rPr>
              <w:t>1.2 Problema</w:t>
            </w:r>
            <w:r w:rsidR="000A5BF8">
              <w:rPr>
                <w:noProof/>
                <w:webHidden/>
              </w:rPr>
              <w:tab/>
            </w:r>
            <w:r w:rsidR="000A5BF8">
              <w:rPr>
                <w:noProof/>
                <w:webHidden/>
              </w:rPr>
              <w:fldChar w:fldCharType="begin"/>
            </w:r>
            <w:r w:rsidR="000A5BF8">
              <w:rPr>
                <w:noProof/>
                <w:webHidden/>
              </w:rPr>
              <w:instrText xml:space="preserve"> PAGEREF _Toc512597191 \h </w:instrText>
            </w:r>
            <w:r w:rsidR="000A5BF8">
              <w:rPr>
                <w:noProof/>
                <w:webHidden/>
              </w:rPr>
            </w:r>
            <w:r w:rsidR="000A5BF8">
              <w:rPr>
                <w:noProof/>
                <w:webHidden/>
              </w:rPr>
              <w:fldChar w:fldCharType="separate"/>
            </w:r>
            <w:r w:rsidR="00BF6FDB">
              <w:rPr>
                <w:noProof/>
                <w:webHidden/>
              </w:rPr>
              <w:t>3</w:t>
            </w:r>
            <w:r w:rsidR="000A5BF8">
              <w:rPr>
                <w:noProof/>
                <w:webHidden/>
              </w:rPr>
              <w:fldChar w:fldCharType="end"/>
            </w:r>
          </w:hyperlink>
        </w:p>
        <w:p w14:paraId="080DE537" w14:textId="73E692E8" w:rsidR="000A5BF8" w:rsidRDefault="00093A51">
          <w:pPr>
            <w:pStyle w:val="TOC2"/>
            <w:rPr>
              <w:rFonts w:eastAsiaTheme="minorEastAsia" w:cstheme="minorBidi"/>
              <w:noProof/>
              <w:sz w:val="22"/>
              <w:szCs w:val="22"/>
              <w:lang w:eastAsia="pt-PT"/>
            </w:rPr>
          </w:pPr>
          <w:hyperlink w:anchor="_Toc512597192" w:history="1">
            <w:r w:rsidR="000A5BF8" w:rsidRPr="00ED3627">
              <w:rPr>
                <w:rStyle w:val="Hyperlink"/>
                <w:noProof/>
              </w:rPr>
              <w:t>1.3 Objetivos</w:t>
            </w:r>
            <w:r w:rsidR="000A5BF8">
              <w:rPr>
                <w:noProof/>
                <w:webHidden/>
              </w:rPr>
              <w:tab/>
            </w:r>
            <w:r w:rsidR="000A5BF8">
              <w:rPr>
                <w:noProof/>
                <w:webHidden/>
              </w:rPr>
              <w:fldChar w:fldCharType="begin"/>
            </w:r>
            <w:r w:rsidR="000A5BF8">
              <w:rPr>
                <w:noProof/>
                <w:webHidden/>
              </w:rPr>
              <w:instrText xml:space="preserve"> PAGEREF _Toc512597192 \h </w:instrText>
            </w:r>
            <w:r w:rsidR="000A5BF8">
              <w:rPr>
                <w:noProof/>
                <w:webHidden/>
              </w:rPr>
            </w:r>
            <w:r w:rsidR="000A5BF8">
              <w:rPr>
                <w:noProof/>
                <w:webHidden/>
              </w:rPr>
              <w:fldChar w:fldCharType="separate"/>
            </w:r>
            <w:r w:rsidR="00BF6FDB">
              <w:rPr>
                <w:noProof/>
                <w:webHidden/>
              </w:rPr>
              <w:t>4</w:t>
            </w:r>
            <w:r w:rsidR="000A5BF8">
              <w:rPr>
                <w:noProof/>
                <w:webHidden/>
              </w:rPr>
              <w:fldChar w:fldCharType="end"/>
            </w:r>
          </w:hyperlink>
        </w:p>
        <w:p w14:paraId="181F26F4" w14:textId="3833B5F0" w:rsidR="000A5BF8" w:rsidRDefault="00093A51">
          <w:pPr>
            <w:pStyle w:val="TOC2"/>
            <w:rPr>
              <w:rFonts w:eastAsiaTheme="minorEastAsia" w:cstheme="minorBidi"/>
              <w:noProof/>
              <w:sz w:val="22"/>
              <w:szCs w:val="22"/>
              <w:lang w:eastAsia="pt-PT"/>
            </w:rPr>
          </w:pPr>
          <w:hyperlink w:anchor="_Toc512597193" w:history="1">
            <w:r w:rsidR="000A5BF8" w:rsidRPr="00ED3627">
              <w:rPr>
                <w:rStyle w:val="Hyperlink"/>
                <w:noProof/>
              </w:rPr>
              <w:t>1.4 Estrutura do Documento</w:t>
            </w:r>
            <w:r w:rsidR="000A5BF8">
              <w:rPr>
                <w:noProof/>
                <w:webHidden/>
              </w:rPr>
              <w:tab/>
            </w:r>
            <w:r w:rsidR="000A5BF8">
              <w:rPr>
                <w:noProof/>
                <w:webHidden/>
              </w:rPr>
              <w:fldChar w:fldCharType="begin"/>
            </w:r>
            <w:r w:rsidR="000A5BF8">
              <w:rPr>
                <w:noProof/>
                <w:webHidden/>
              </w:rPr>
              <w:instrText xml:space="preserve"> PAGEREF _Toc512597193 \h </w:instrText>
            </w:r>
            <w:r w:rsidR="000A5BF8">
              <w:rPr>
                <w:noProof/>
                <w:webHidden/>
              </w:rPr>
            </w:r>
            <w:r w:rsidR="000A5BF8">
              <w:rPr>
                <w:noProof/>
                <w:webHidden/>
              </w:rPr>
              <w:fldChar w:fldCharType="separate"/>
            </w:r>
            <w:r w:rsidR="00BF6FDB">
              <w:rPr>
                <w:noProof/>
                <w:webHidden/>
              </w:rPr>
              <w:t>5</w:t>
            </w:r>
            <w:r w:rsidR="000A5BF8">
              <w:rPr>
                <w:noProof/>
                <w:webHidden/>
              </w:rPr>
              <w:fldChar w:fldCharType="end"/>
            </w:r>
          </w:hyperlink>
        </w:p>
        <w:p w14:paraId="7E262C6A" w14:textId="12ADEC5B" w:rsidR="000A5BF8" w:rsidRDefault="00093A51">
          <w:pPr>
            <w:pStyle w:val="TOC1"/>
            <w:rPr>
              <w:rFonts w:eastAsiaTheme="minorEastAsia" w:cstheme="minorBidi"/>
              <w:noProof/>
              <w:sz w:val="22"/>
              <w:szCs w:val="22"/>
              <w:lang w:eastAsia="pt-PT"/>
            </w:rPr>
          </w:pPr>
          <w:hyperlink w:anchor="_Toc512597194" w:history="1">
            <w:r w:rsidR="000A5BF8" w:rsidRPr="00ED3627">
              <w:rPr>
                <w:rStyle w:val="Hyperlink"/>
                <w:noProof/>
              </w:rPr>
              <w:t>2. Estado da Arte</w:t>
            </w:r>
            <w:r w:rsidR="000A5BF8">
              <w:rPr>
                <w:noProof/>
                <w:webHidden/>
              </w:rPr>
              <w:tab/>
            </w:r>
            <w:r w:rsidR="000A5BF8">
              <w:rPr>
                <w:noProof/>
                <w:webHidden/>
              </w:rPr>
              <w:fldChar w:fldCharType="begin"/>
            </w:r>
            <w:r w:rsidR="000A5BF8">
              <w:rPr>
                <w:noProof/>
                <w:webHidden/>
              </w:rPr>
              <w:instrText xml:space="preserve"> PAGEREF _Toc512597194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1982CD2E" w14:textId="04B38741" w:rsidR="000A5BF8" w:rsidRDefault="00093A51">
          <w:pPr>
            <w:pStyle w:val="TOC2"/>
            <w:rPr>
              <w:rFonts w:eastAsiaTheme="minorEastAsia" w:cstheme="minorBidi"/>
              <w:noProof/>
              <w:sz w:val="22"/>
              <w:szCs w:val="22"/>
              <w:lang w:eastAsia="pt-PT"/>
            </w:rPr>
          </w:pPr>
          <w:hyperlink w:anchor="_Toc512597195" w:history="1">
            <w:r w:rsidR="000A5BF8" w:rsidRPr="00ED3627">
              <w:rPr>
                <w:rStyle w:val="Hyperlink"/>
                <w:noProof/>
              </w:rPr>
              <w:t>2.1 Introdução</w:t>
            </w:r>
            <w:r w:rsidR="000A5BF8">
              <w:rPr>
                <w:noProof/>
                <w:webHidden/>
              </w:rPr>
              <w:tab/>
            </w:r>
            <w:r w:rsidR="000A5BF8">
              <w:rPr>
                <w:noProof/>
                <w:webHidden/>
              </w:rPr>
              <w:fldChar w:fldCharType="begin"/>
            </w:r>
            <w:r w:rsidR="000A5BF8">
              <w:rPr>
                <w:noProof/>
                <w:webHidden/>
              </w:rPr>
              <w:instrText xml:space="preserve"> PAGEREF _Toc512597195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4A061C20" w14:textId="3924EC7B" w:rsidR="000A5BF8" w:rsidRDefault="00093A51">
          <w:pPr>
            <w:pStyle w:val="TOC2"/>
            <w:rPr>
              <w:rFonts w:eastAsiaTheme="minorEastAsia" w:cstheme="minorBidi"/>
              <w:noProof/>
              <w:sz w:val="22"/>
              <w:szCs w:val="22"/>
              <w:lang w:eastAsia="pt-PT"/>
            </w:rPr>
          </w:pPr>
          <w:hyperlink w:anchor="_Toc512597196" w:history="1">
            <w:r w:rsidR="000A5BF8" w:rsidRPr="00ED3627">
              <w:rPr>
                <w:rStyle w:val="Hyperlink"/>
                <w:noProof/>
              </w:rPr>
              <w:t>2.2 Automação</w:t>
            </w:r>
            <w:r w:rsidR="000A5BF8">
              <w:rPr>
                <w:noProof/>
                <w:webHidden/>
              </w:rPr>
              <w:tab/>
            </w:r>
            <w:r w:rsidR="000A5BF8">
              <w:rPr>
                <w:noProof/>
                <w:webHidden/>
              </w:rPr>
              <w:fldChar w:fldCharType="begin"/>
            </w:r>
            <w:r w:rsidR="000A5BF8">
              <w:rPr>
                <w:noProof/>
                <w:webHidden/>
              </w:rPr>
              <w:instrText xml:space="preserve"> PAGEREF _Toc512597196 \h </w:instrText>
            </w:r>
            <w:r w:rsidR="000A5BF8">
              <w:rPr>
                <w:noProof/>
                <w:webHidden/>
              </w:rPr>
            </w:r>
            <w:r w:rsidR="000A5BF8">
              <w:rPr>
                <w:noProof/>
                <w:webHidden/>
              </w:rPr>
              <w:fldChar w:fldCharType="separate"/>
            </w:r>
            <w:r w:rsidR="00BF6FDB">
              <w:rPr>
                <w:noProof/>
                <w:webHidden/>
              </w:rPr>
              <w:t>6</w:t>
            </w:r>
            <w:r w:rsidR="000A5BF8">
              <w:rPr>
                <w:noProof/>
                <w:webHidden/>
              </w:rPr>
              <w:fldChar w:fldCharType="end"/>
            </w:r>
          </w:hyperlink>
        </w:p>
        <w:p w14:paraId="6771DD3A" w14:textId="4C3F732F" w:rsidR="000A5BF8" w:rsidRDefault="00093A51">
          <w:pPr>
            <w:pStyle w:val="TOC3"/>
            <w:rPr>
              <w:rFonts w:eastAsiaTheme="minorEastAsia" w:cstheme="minorBidi"/>
              <w:noProof/>
              <w:sz w:val="22"/>
              <w:szCs w:val="22"/>
              <w:lang w:eastAsia="pt-PT"/>
            </w:rPr>
          </w:pPr>
          <w:hyperlink w:anchor="_Toc512597197" w:history="1">
            <w:r w:rsidR="000A5BF8" w:rsidRPr="00ED3627">
              <w:rPr>
                <w:rStyle w:val="Hyperlink"/>
                <w:noProof/>
              </w:rPr>
              <w:t>2.2.1 História</w:t>
            </w:r>
            <w:r w:rsidR="000A5BF8">
              <w:rPr>
                <w:noProof/>
                <w:webHidden/>
              </w:rPr>
              <w:tab/>
            </w:r>
            <w:r w:rsidR="000A5BF8">
              <w:rPr>
                <w:noProof/>
                <w:webHidden/>
              </w:rPr>
              <w:fldChar w:fldCharType="begin"/>
            </w:r>
            <w:r w:rsidR="000A5BF8">
              <w:rPr>
                <w:noProof/>
                <w:webHidden/>
              </w:rPr>
              <w:instrText xml:space="preserve"> PAGEREF _Toc512597197 \h </w:instrText>
            </w:r>
            <w:r w:rsidR="000A5BF8">
              <w:rPr>
                <w:noProof/>
                <w:webHidden/>
              </w:rPr>
            </w:r>
            <w:r w:rsidR="000A5BF8">
              <w:rPr>
                <w:noProof/>
                <w:webHidden/>
              </w:rPr>
              <w:fldChar w:fldCharType="separate"/>
            </w:r>
            <w:r w:rsidR="00BF6FDB">
              <w:rPr>
                <w:noProof/>
                <w:webHidden/>
              </w:rPr>
              <w:t>7</w:t>
            </w:r>
            <w:r w:rsidR="000A5BF8">
              <w:rPr>
                <w:noProof/>
                <w:webHidden/>
              </w:rPr>
              <w:fldChar w:fldCharType="end"/>
            </w:r>
          </w:hyperlink>
        </w:p>
        <w:p w14:paraId="1640DF9A" w14:textId="65C0DB49" w:rsidR="000A5BF8" w:rsidRDefault="00093A51">
          <w:pPr>
            <w:pStyle w:val="TOC3"/>
            <w:rPr>
              <w:rFonts w:eastAsiaTheme="minorEastAsia" w:cstheme="minorBidi"/>
              <w:noProof/>
              <w:sz w:val="22"/>
              <w:szCs w:val="22"/>
              <w:lang w:eastAsia="pt-PT"/>
            </w:rPr>
          </w:pPr>
          <w:hyperlink w:anchor="_Toc512597198" w:history="1">
            <w:r w:rsidR="000A5BF8" w:rsidRPr="00ED3627">
              <w:rPr>
                <w:rStyle w:val="Hyperlink"/>
                <w:noProof/>
              </w:rPr>
              <w:t>2.2.2 Objetivos</w:t>
            </w:r>
            <w:r w:rsidR="000A5BF8">
              <w:rPr>
                <w:noProof/>
                <w:webHidden/>
              </w:rPr>
              <w:tab/>
            </w:r>
            <w:r w:rsidR="000A5BF8">
              <w:rPr>
                <w:noProof/>
                <w:webHidden/>
              </w:rPr>
              <w:fldChar w:fldCharType="begin"/>
            </w:r>
            <w:r w:rsidR="000A5BF8">
              <w:rPr>
                <w:noProof/>
                <w:webHidden/>
              </w:rPr>
              <w:instrText xml:space="preserve"> PAGEREF _Toc512597198 \h </w:instrText>
            </w:r>
            <w:r w:rsidR="000A5BF8">
              <w:rPr>
                <w:noProof/>
                <w:webHidden/>
              </w:rPr>
            </w:r>
            <w:r w:rsidR="000A5BF8">
              <w:rPr>
                <w:noProof/>
                <w:webHidden/>
              </w:rPr>
              <w:fldChar w:fldCharType="separate"/>
            </w:r>
            <w:r w:rsidR="00BF6FDB">
              <w:rPr>
                <w:noProof/>
                <w:webHidden/>
              </w:rPr>
              <w:t>8</w:t>
            </w:r>
            <w:r w:rsidR="000A5BF8">
              <w:rPr>
                <w:noProof/>
                <w:webHidden/>
              </w:rPr>
              <w:fldChar w:fldCharType="end"/>
            </w:r>
          </w:hyperlink>
        </w:p>
        <w:p w14:paraId="51CECF24" w14:textId="27515F06" w:rsidR="000A5BF8" w:rsidRDefault="00093A51">
          <w:pPr>
            <w:pStyle w:val="TOC3"/>
            <w:rPr>
              <w:rFonts w:eastAsiaTheme="minorEastAsia" w:cstheme="minorBidi"/>
              <w:noProof/>
              <w:sz w:val="22"/>
              <w:szCs w:val="22"/>
              <w:lang w:eastAsia="pt-PT"/>
            </w:rPr>
          </w:pPr>
          <w:hyperlink w:anchor="_Toc512597199" w:history="1">
            <w:r w:rsidR="000A5BF8" w:rsidRPr="00ED3627">
              <w:rPr>
                <w:rStyle w:val="Hyperlink"/>
                <w:noProof/>
              </w:rPr>
              <w:t>2.2.3 Componentes</w:t>
            </w:r>
            <w:r w:rsidR="000A5BF8">
              <w:rPr>
                <w:noProof/>
                <w:webHidden/>
              </w:rPr>
              <w:tab/>
            </w:r>
            <w:r w:rsidR="000A5BF8">
              <w:rPr>
                <w:noProof/>
                <w:webHidden/>
              </w:rPr>
              <w:fldChar w:fldCharType="begin"/>
            </w:r>
            <w:r w:rsidR="000A5BF8">
              <w:rPr>
                <w:noProof/>
                <w:webHidden/>
              </w:rPr>
              <w:instrText xml:space="preserve"> PAGEREF _Toc512597199 \h </w:instrText>
            </w:r>
            <w:r w:rsidR="000A5BF8">
              <w:rPr>
                <w:noProof/>
                <w:webHidden/>
              </w:rPr>
            </w:r>
            <w:r w:rsidR="000A5BF8">
              <w:rPr>
                <w:noProof/>
                <w:webHidden/>
              </w:rPr>
              <w:fldChar w:fldCharType="separate"/>
            </w:r>
            <w:r w:rsidR="00BF6FDB">
              <w:rPr>
                <w:noProof/>
                <w:webHidden/>
              </w:rPr>
              <w:t>9</w:t>
            </w:r>
            <w:r w:rsidR="000A5BF8">
              <w:rPr>
                <w:noProof/>
                <w:webHidden/>
              </w:rPr>
              <w:fldChar w:fldCharType="end"/>
            </w:r>
          </w:hyperlink>
        </w:p>
        <w:p w14:paraId="05ED7AC3" w14:textId="4B793529" w:rsidR="000A5BF8" w:rsidRDefault="00093A51">
          <w:pPr>
            <w:pStyle w:val="TOC3"/>
            <w:rPr>
              <w:rFonts w:eastAsiaTheme="minorEastAsia" w:cstheme="minorBidi"/>
              <w:noProof/>
              <w:sz w:val="22"/>
              <w:szCs w:val="22"/>
              <w:lang w:eastAsia="pt-PT"/>
            </w:rPr>
          </w:pPr>
          <w:hyperlink w:anchor="_Toc512597200" w:history="1">
            <w:r w:rsidR="000A5BF8" w:rsidRPr="00ED3627">
              <w:rPr>
                <w:rStyle w:val="Hyperlink"/>
                <w:noProof/>
              </w:rPr>
              <w:t>2.2.4 Software para Automação</w:t>
            </w:r>
            <w:r w:rsidR="000A5BF8">
              <w:rPr>
                <w:noProof/>
                <w:webHidden/>
              </w:rPr>
              <w:tab/>
            </w:r>
            <w:r w:rsidR="000A5BF8">
              <w:rPr>
                <w:noProof/>
                <w:webHidden/>
              </w:rPr>
              <w:fldChar w:fldCharType="begin"/>
            </w:r>
            <w:r w:rsidR="000A5BF8">
              <w:rPr>
                <w:noProof/>
                <w:webHidden/>
              </w:rPr>
              <w:instrText xml:space="preserve"> PAGEREF _Toc512597200 \h </w:instrText>
            </w:r>
            <w:r w:rsidR="000A5BF8">
              <w:rPr>
                <w:noProof/>
                <w:webHidden/>
              </w:rPr>
            </w:r>
            <w:r w:rsidR="000A5BF8">
              <w:rPr>
                <w:noProof/>
                <w:webHidden/>
              </w:rPr>
              <w:fldChar w:fldCharType="separate"/>
            </w:r>
            <w:r w:rsidR="00BF6FDB">
              <w:rPr>
                <w:noProof/>
                <w:webHidden/>
              </w:rPr>
              <w:t>11</w:t>
            </w:r>
            <w:r w:rsidR="000A5BF8">
              <w:rPr>
                <w:noProof/>
                <w:webHidden/>
              </w:rPr>
              <w:fldChar w:fldCharType="end"/>
            </w:r>
          </w:hyperlink>
        </w:p>
        <w:p w14:paraId="028B46C9" w14:textId="0F05BED4" w:rsidR="000A5BF8" w:rsidRDefault="00093A51">
          <w:pPr>
            <w:pStyle w:val="TOC2"/>
            <w:rPr>
              <w:rFonts w:eastAsiaTheme="minorEastAsia" w:cstheme="minorBidi"/>
              <w:noProof/>
              <w:sz w:val="22"/>
              <w:szCs w:val="22"/>
              <w:lang w:eastAsia="pt-PT"/>
            </w:rPr>
          </w:pPr>
          <w:hyperlink w:anchor="_Toc512597201" w:history="1">
            <w:r w:rsidR="000A5BF8" w:rsidRPr="00ED3627">
              <w:rPr>
                <w:rStyle w:val="Hyperlink"/>
                <w:noProof/>
              </w:rPr>
              <w:t>2.3 Indústria 4.0</w:t>
            </w:r>
            <w:r w:rsidR="000A5BF8">
              <w:rPr>
                <w:noProof/>
                <w:webHidden/>
              </w:rPr>
              <w:tab/>
            </w:r>
            <w:r w:rsidR="000A5BF8">
              <w:rPr>
                <w:noProof/>
                <w:webHidden/>
              </w:rPr>
              <w:fldChar w:fldCharType="begin"/>
            </w:r>
            <w:r w:rsidR="000A5BF8">
              <w:rPr>
                <w:noProof/>
                <w:webHidden/>
              </w:rPr>
              <w:instrText xml:space="preserve"> PAGEREF _Toc512597201 \h </w:instrText>
            </w:r>
            <w:r w:rsidR="000A5BF8">
              <w:rPr>
                <w:noProof/>
                <w:webHidden/>
              </w:rPr>
            </w:r>
            <w:r w:rsidR="000A5BF8">
              <w:rPr>
                <w:noProof/>
                <w:webHidden/>
              </w:rPr>
              <w:fldChar w:fldCharType="separate"/>
            </w:r>
            <w:r w:rsidR="00BF6FDB">
              <w:rPr>
                <w:noProof/>
                <w:webHidden/>
              </w:rPr>
              <w:t>15</w:t>
            </w:r>
            <w:r w:rsidR="000A5BF8">
              <w:rPr>
                <w:noProof/>
                <w:webHidden/>
              </w:rPr>
              <w:fldChar w:fldCharType="end"/>
            </w:r>
          </w:hyperlink>
        </w:p>
        <w:p w14:paraId="34274C7C" w14:textId="627D0FCD" w:rsidR="000A5BF8" w:rsidRDefault="00093A51">
          <w:pPr>
            <w:pStyle w:val="TOC2"/>
            <w:rPr>
              <w:rFonts w:eastAsiaTheme="minorEastAsia" w:cstheme="minorBidi"/>
              <w:noProof/>
              <w:sz w:val="22"/>
              <w:szCs w:val="22"/>
              <w:lang w:eastAsia="pt-PT"/>
            </w:rPr>
          </w:pPr>
          <w:hyperlink w:anchor="_Toc512597202" w:history="1">
            <w:r w:rsidR="000A5BF8" w:rsidRPr="00ED3627">
              <w:rPr>
                <w:rStyle w:val="Hyperlink"/>
                <w:noProof/>
              </w:rPr>
              <w:t>2.4 Tecnologias de Suporte</w:t>
            </w:r>
            <w:r w:rsidR="000A5BF8">
              <w:rPr>
                <w:noProof/>
                <w:webHidden/>
              </w:rPr>
              <w:tab/>
            </w:r>
            <w:r w:rsidR="000A5BF8">
              <w:rPr>
                <w:noProof/>
                <w:webHidden/>
              </w:rPr>
              <w:fldChar w:fldCharType="begin"/>
            </w:r>
            <w:r w:rsidR="000A5BF8">
              <w:rPr>
                <w:noProof/>
                <w:webHidden/>
              </w:rPr>
              <w:instrText xml:space="preserve"> PAGEREF _Toc512597202 \h </w:instrText>
            </w:r>
            <w:r w:rsidR="000A5BF8">
              <w:rPr>
                <w:noProof/>
                <w:webHidden/>
              </w:rPr>
            </w:r>
            <w:r w:rsidR="000A5BF8">
              <w:rPr>
                <w:noProof/>
                <w:webHidden/>
              </w:rPr>
              <w:fldChar w:fldCharType="separate"/>
            </w:r>
            <w:r w:rsidR="00BF6FDB">
              <w:rPr>
                <w:noProof/>
                <w:webHidden/>
              </w:rPr>
              <w:t>17</w:t>
            </w:r>
            <w:r w:rsidR="000A5BF8">
              <w:rPr>
                <w:noProof/>
                <w:webHidden/>
              </w:rPr>
              <w:fldChar w:fldCharType="end"/>
            </w:r>
          </w:hyperlink>
        </w:p>
        <w:p w14:paraId="62AE051E" w14:textId="4D27055A" w:rsidR="000A5BF8" w:rsidRDefault="00093A51">
          <w:pPr>
            <w:pStyle w:val="TOC3"/>
            <w:rPr>
              <w:rFonts w:eastAsiaTheme="minorEastAsia" w:cstheme="minorBidi"/>
              <w:noProof/>
              <w:sz w:val="22"/>
              <w:szCs w:val="22"/>
              <w:lang w:eastAsia="pt-PT"/>
            </w:rPr>
          </w:pPr>
          <w:hyperlink w:anchor="_Toc512597203" w:history="1">
            <w:r w:rsidR="000A5BF8" w:rsidRPr="00ED3627">
              <w:rPr>
                <w:rStyle w:val="Hyperlink"/>
                <w:noProof/>
              </w:rPr>
              <w:t>2.4.1 Redes e Internet</w:t>
            </w:r>
            <w:r w:rsidR="000A5BF8">
              <w:rPr>
                <w:noProof/>
                <w:webHidden/>
              </w:rPr>
              <w:tab/>
            </w:r>
            <w:r w:rsidR="000A5BF8">
              <w:rPr>
                <w:noProof/>
                <w:webHidden/>
              </w:rPr>
              <w:fldChar w:fldCharType="begin"/>
            </w:r>
            <w:r w:rsidR="000A5BF8">
              <w:rPr>
                <w:noProof/>
                <w:webHidden/>
              </w:rPr>
              <w:instrText xml:space="preserve"> PAGEREF _Toc512597203 \h </w:instrText>
            </w:r>
            <w:r w:rsidR="000A5BF8">
              <w:rPr>
                <w:noProof/>
                <w:webHidden/>
              </w:rPr>
            </w:r>
            <w:r w:rsidR="000A5BF8">
              <w:rPr>
                <w:noProof/>
                <w:webHidden/>
              </w:rPr>
              <w:fldChar w:fldCharType="separate"/>
            </w:r>
            <w:r w:rsidR="00BF6FDB">
              <w:rPr>
                <w:noProof/>
                <w:webHidden/>
              </w:rPr>
              <w:t>17</w:t>
            </w:r>
            <w:r w:rsidR="000A5BF8">
              <w:rPr>
                <w:noProof/>
                <w:webHidden/>
              </w:rPr>
              <w:fldChar w:fldCharType="end"/>
            </w:r>
          </w:hyperlink>
        </w:p>
        <w:p w14:paraId="49073919" w14:textId="7A3D7F44" w:rsidR="000A5BF8" w:rsidRDefault="00093A51">
          <w:pPr>
            <w:pStyle w:val="TOC3"/>
            <w:rPr>
              <w:rFonts w:eastAsiaTheme="minorEastAsia" w:cstheme="minorBidi"/>
              <w:noProof/>
              <w:sz w:val="22"/>
              <w:szCs w:val="22"/>
              <w:lang w:eastAsia="pt-PT"/>
            </w:rPr>
          </w:pPr>
          <w:hyperlink w:anchor="_Toc512597204" w:history="1">
            <w:r w:rsidR="000A5BF8" w:rsidRPr="00ED3627">
              <w:rPr>
                <w:rStyle w:val="Hyperlink"/>
                <w:noProof/>
              </w:rPr>
              <w:t>2.4.2 Tecnologias Web</w:t>
            </w:r>
            <w:r w:rsidR="000A5BF8">
              <w:rPr>
                <w:noProof/>
                <w:webHidden/>
              </w:rPr>
              <w:tab/>
            </w:r>
            <w:r w:rsidR="000A5BF8">
              <w:rPr>
                <w:noProof/>
                <w:webHidden/>
              </w:rPr>
              <w:fldChar w:fldCharType="begin"/>
            </w:r>
            <w:r w:rsidR="000A5BF8">
              <w:rPr>
                <w:noProof/>
                <w:webHidden/>
              </w:rPr>
              <w:instrText xml:space="preserve"> PAGEREF _Toc512597204 \h </w:instrText>
            </w:r>
            <w:r w:rsidR="000A5BF8">
              <w:rPr>
                <w:noProof/>
                <w:webHidden/>
              </w:rPr>
            </w:r>
            <w:r w:rsidR="000A5BF8">
              <w:rPr>
                <w:noProof/>
                <w:webHidden/>
              </w:rPr>
              <w:fldChar w:fldCharType="separate"/>
            </w:r>
            <w:r w:rsidR="00BF6FDB">
              <w:rPr>
                <w:noProof/>
                <w:webHidden/>
              </w:rPr>
              <w:t>19</w:t>
            </w:r>
            <w:r w:rsidR="000A5BF8">
              <w:rPr>
                <w:noProof/>
                <w:webHidden/>
              </w:rPr>
              <w:fldChar w:fldCharType="end"/>
            </w:r>
          </w:hyperlink>
        </w:p>
        <w:p w14:paraId="35264ED2" w14:textId="04075135" w:rsidR="000A5BF8" w:rsidRDefault="00093A51">
          <w:pPr>
            <w:pStyle w:val="TOC3"/>
            <w:rPr>
              <w:rFonts w:eastAsiaTheme="minorEastAsia" w:cstheme="minorBidi"/>
              <w:noProof/>
              <w:sz w:val="22"/>
              <w:szCs w:val="22"/>
              <w:lang w:eastAsia="pt-PT"/>
            </w:rPr>
          </w:pPr>
          <w:hyperlink w:anchor="_Toc512597205" w:history="1">
            <w:r w:rsidR="000A5BF8" w:rsidRPr="00ED3627">
              <w:rPr>
                <w:rStyle w:val="Hyperlink"/>
                <w:noProof/>
              </w:rPr>
              <w:t>2.4.3 Cloud Computing</w:t>
            </w:r>
            <w:r w:rsidR="000A5BF8">
              <w:rPr>
                <w:noProof/>
                <w:webHidden/>
              </w:rPr>
              <w:tab/>
            </w:r>
            <w:r w:rsidR="000A5BF8">
              <w:rPr>
                <w:noProof/>
                <w:webHidden/>
              </w:rPr>
              <w:fldChar w:fldCharType="begin"/>
            </w:r>
            <w:r w:rsidR="000A5BF8">
              <w:rPr>
                <w:noProof/>
                <w:webHidden/>
              </w:rPr>
              <w:instrText xml:space="preserve"> PAGEREF _Toc512597205 \h </w:instrText>
            </w:r>
            <w:r w:rsidR="000A5BF8">
              <w:rPr>
                <w:noProof/>
                <w:webHidden/>
              </w:rPr>
            </w:r>
            <w:r w:rsidR="000A5BF8">
              <w:rPr>
                <w:noProof/>
                <w:webHidden/>
              </w:rPr>
              <w:fldChar w:fldCharType="separate"/>
            </w:r>
            <w:r w:rsidR="00BF6FDB">
              <w:rPr>
                <w:noProof/>
                <w:webHidden/>
              </w:rPr>
              <w:t>23</w:t>
            </w:r>
            <w:r w:rsidR="000A5BF8">
              <w:rPr>
                <w:noProof/>
                <w:webHidden/>
              </w:rPr>
              <w:fldChar w:fldCharType="end"/>
            </w:r>
          </w:hyperlink>
        </w:p>
        <w:p w14:paraId="19AAA6DB" w14:textId="0121A965" w:rsidR="000A5BF8" w:rsidRDefault="00093A51">
          <w:pPr>
            <w:pStyle w:val="TOC3"/>
            <w:rPr>
              <w:rFonts w:eastAsiaTheme="minorEastAsia" w:cstheme="minorBidi"/>
              <w:noProof/>
              <w:sz w:val="22"/>
              <w:szCs w:val="22"/>
              <w:lang w:eastAsia="pt-PT"/>
            </w:rPr>
          </w:pPr>
          <w:hyperlink w:anchor="_Toc512597206" w:history="1">
            <w:r w:rsidR="000A5BF8" w:rsidRPr="00ED3627">
              <w:rPr>
                <w:rStyle w:val="Hyperlink"/>
                <w:noProof/>
              </w:rPr>
              <w:t>2.4.4 Human-Machine Interfaces</w:t>
            </w:r>
            <w:r w:rsidR="000A5BF8">
              <w:rPr>
                <w:noProof/>
                <w:webHidden/>
              </w:rPr>
              <w:tab/>
            </w:r>
            <w:r w:rsidR="000A5BF8">
              <w:rPr>
                <w:noProof/>
                <w:webHidden/>
              </w:rPr>
              <w:fldChar w:fldCharType="begin"/>
            </w:r>
            <w:r w:rsidR="000A5BF8">
              <w:rPr>
                <w:noProof/>
                <w:webHidden/>
              </w:rPr>
              <w:instrText xml:space="preserve"> PAGEREF _Toc512597206 \h </w:instrText>
            </w:r>
            <w:r w:rsidR="000A5BF8">
              <w:rPr>
                <w:noProof/>
                <w:webHidden/>
              </w:rPr>
            </w:r>
            <w:r w:rsidR="000A5BF8">
              <w:rPr>
                <w:noProof/>
                <w:webHidden/>
              </w:rPr>
              <w:fldChar w:fldCharType="separate"/>
            </w:r>
            <w:r w:rsidR="00BF6FDB">
              <w:rPr>
                <w:noProof/>
                <w:webHidden/>
              </w:rPr>
              <w:t>26</w:t>
            </w:r>
            <w:r w:rsidR="000A5BF8">
              <w:rPr>
                <w:noProof/>
                <w:webHidden/>
              </w:rPr>
              <w:fldChar w:fldCharType="end"/>
            </w:r>
          </w:hyperlink>
        </w:p>
        <w:p w14:paraId="42CFEDDC" w14:textId="69F014C0" w:rsidR="000A5BF8" w:rsidRDefault="00093A51">
          <w:pPr>
            <w:pStyle w:val="TOC3"/>
            <w:rPr>
              <w:rFonts w:eastAsiaTheme="minorEastAsia" w:cstheme="minorBidi"/>
              <w:noProof/>
              <w:sz w:val="22"/>
              <w:szCs w:val="22"/>
              <w:lang w:eastAsia="pt-PT"/>
            </w:rPr>
          </w:pPr>
          <w:hyperlink w:anchor="_Toc512597207" w:history="1">
            <w:r w:rsidR="000A5BF8" w:rsidRPr="00ED3627">
              <w:rPr>
                <w:rStyle w:val="Hyperlink"/>
                <w:noProof/>
              </w:rPr>
              <w:t>2.4.5 Realidade Aumentada</w:t>
            </w:r>
            <w:r w:rsidR="000A5BF8">
              <w:rPr>
                <w:noProof/>
                <w:webHidden/>
              </w:rPr>
              <w:tab/>
            </w:r>
            <w:r w:rsidR="000A5BF8">
              <w:rPr>
                <w:noProof/>
                <w:webHidden/>
              </w:rPr>
              <w:fldChar w:fldCharType="begin"/>
            </w:r>
            <w:r w:rsidR="000A5BF8">
              <w:rPr>
                <w:noProof/>
                <w:webHidden/>
              </w:rPr>
              <w:instrText xml:space="preserve"> PAGEREF _Toc512597207 \h </w:instrText>
            </w:r>
            <w:r w:rsidR="000A5BF8">
              <w:rPr>
                <w:noProof/>
                <w:webHidden/>
              </w:rPr>
            </w:r>
            <w:r w:rsidR="000A5BF8">
              <w:rPr>
                <w:noProof/>
                <w:webHidden/>
              </w:rPr>
              <w:fldChar w:fldCharType="separate"/>
            </w:r>
            <w:r w:rsidR="00BF6FDB">
              <w:rPr>
                <w:noProof/>
                <w:webHidden/>
              </w:rPr>
              <w:t>28</w:t>
            </w:r>
            <w:r w:rsidR="000A5BF8">
              <w:rPr>
                <w:noProof/>
                <w:webHidden/>
              </w:rPr>
              <w:fldChar w:fldCharType="end"/>
            </w:r>
          </w:hyperlink>
        </w:p>
        <w:p w14:paraId="3DE4E3A5" w14:textId="010415C6" w:rsidR="000A5BF8" w:rsidRDefault="00093A51">
          <w:pPr>
            <w:pStyle w:val="TOC3"/>
            <w:rPr>
              <w:rFonts w:eastAsiaTheme="minorEastAsia" w:cstheme="minorBidi"/>
              <w:noProof/>
              <w:sz w:val="22"/>
              <w:szCs w:val="22"/>
              <w:lang w:eastAsia="pt-PT"/>
            </w:rPr>
          </w:pPr>
          <w:hyperlink w:anchor="_Toc512597208" w:history="1">
            <w:r w:rsidR="000A5BF8" w:rsidRPr="00ED3627">
              <w:rPr>
                <w:rStyle w:val="Hyperlink"/>
                <w:noProof/>
              </w:rPr>
              <w:t>2.4.6 Sistemas Scada</w:t>
            </w:r>
            <w:r w:rsidR="000A5BF8">
              <w:rPr>
                <w:noProof/>
                <w:webHidden/>
              </w:rPr>
              <w:tab/>
            </w:r>
            <w:r w:rsidR="000A5BF8">
              <w:rPr>
                <w:noProof/>
                <w:webHidden/>
              </w:rPr>
              <w:fldChar w:fldCharType="begin"/>
            </w:r>
            <w:r w:rsidR="000A5BF8">
              <w:rPr>
                <w:noProof/>
                <w:webHidden/>
              </w:rPr>
              <w:instrText xml:space="preserve"> PAGEREF _Toc512597208 \h </w:instrText>
            </w:r>
            <w:r w:rsidR="000A5BF8">
              <w:rPr>
                <w:noProof/>
                <w:webHidden/>
              </w:rPr>
            </w:r>
            <w:r w:rsidR="000A5BF8">
              <w:rPr>
                <w:noProof/>
                <w:webHidden/>
              </w:rPr>
              <w:fldChar w:fldCharType="separate"/>
            </w:r>
            <w:r w:rsidR="00BF6FDB">
              <w:rPr>
                <w:noProof/>
                <w:webHidden/>
              </w:rPr>
              <w:t>29</w:t>
            </w:r>
            <w:r w:rsidR="000A5BF8">
              <w:rPr>
                <w:noProof/>
                <w:webHidden/>
              </w:rPr>
              <w:fldChar w:fldCharType="end"/>
            </w:r>
          </w:hyperlink>
        </w:p>
        <w:p w14:paraId="10FDF8CD" w14:textId="3B28ABCC" w:rsidR="000A5BF8" w:rsidRDefault="00093A51">
          <w:pPr>
            <w:pStyle w:val="TOC2"/>
            <w:rPr>
              <w:rFonts w:eastAsiaTheme="minorEastAsia" w:cstheme="minorBidi"/>
              <w:noProof/>
              <w:sz w:val="22"/>
              <w:szCs w:val="22"/>
              <w:lang w:eastAsia="pt-PT"/>
            </w:rPr>
          </w:pPr>
          <w:hyperlink w:anchor="_Toc512597209" w:history="1">
            <w:r w:rsidR="000A5BF8" w:rsidRPr="00ED3627">
              <w:rPr>
                <w:rStyle w:val="Hyperlink"/>
                <w:noProof/>
              </w:rPr>
              <w:t>2.5 Fabrico Aditivo</w:t>
            </w:r>
            <w:r w:rsidR="000A5BF8">
              <w:rPr>
                <w:noProof/>
                <w:webHidden/>
              </w:rPr>
              <w:tab/>
            </w:r>
            <w:r w:rsidR="000A5BF8">
              <w:rPr>
                <w:noProof/>
                <w:webHidden/>
              </w:rPr>
              <w:fldChar w:fldCharType="begin"/>
            </w:r>
            <w:r w:rsidR="000A5BF8">
              <w:rPr>
                <w:noProof/>
                <w:webHidden/>
              </w:rPr>
              <w:instrText xml:space="preserve"> PAGEREF _Toc512597209 \h </w:instrText>
            </w:r>
            <w:r w:rsidR="000A5BF8">
              <w:rPr>
                <w:noProof/>
                <w:webHidden/>
              </w:rPr>
            </w:r>
            <w:r w:rsidR="000A5BF8">
              <w:rPr>
                <w:noProof/>
                <w:webHidden/>
              </w:rPr>
              <w:fldChar w:fldCharType="separate"/>
            </w:r>
            <w:r w:rsidR="00BF6FDB">
              <w:rPr>
                <w:noProof/>
                <w:webHidden/>
              </w:rPr>
              <w:t>32</w:t>
            </w:r>
            <w:r w:rsidR="000A5BF8">
              <w:rPr>
                <w:noProof/>
                <w:webHidden/>
              </w:rPr>
              <w:fldChar w:fldCharType="end"/>
            </w:r>
          </w:hyperlink>
        </w:p>
        <w:p w14:paraId="7A3E8B5D" w14:textId="76FFB0C3" w:rsidR="000A5BF8" w:rsidRDefault="00093A51">
          <w:pPr>
            <w:pStyle w:val="TOC2"/>
            <w:rPr>
              <w:rFonts w:eastAsiaTheme="minorEastAsia" w:cstheme="minorBidi"/>
              <w:noProof/>
              <w:sz w:val="22"/>
              <w:szCs w:val="22"/>
              <w:lang w:eastAsia="pt-PT"/>
            </w:rPr>
          </w:pPr>
          <w:hyperlink w:anchor="_Toc512597210" w:history="1">
            <w:r w:rsidR="000A5BF8" w:rsidRPr="00ED3627">
              <w:rPr>
                <w:rStyle w:val="Hyperlink"/>
                <w:noProof/>
              </w:rPr>
              <w:t>2.6 Trabalho Relacionado</w:t>
            </w:r>
            <w:r w:rsidR="000A5BF8">
              <w:rPr>
                <w:noProof/>
                <w:webHidden/>
              </w:rPr>
              <w:tab/>
            </w:r>
            <w:r w:rsidR="000A5BF8">
              <w:rPr>
                <w:noProof/>
                <w:webHidden/>
              </w:rPr>
              <w:fldChar w:fldCharType="begin"/>
            </w:r>
            <w:r w:rsidR="000A5BF8">
              <w:rPr>
                <w:noProof/>
                <w:webHidden/>
              </w:rPr>
              <w:instrText xml:space="preserve"> PAGEREF _Toc512597210 \h </w:instrText>
            </w:r>
            <w:r w:rsidR="000A5BF8">
              <w:rPr>
                <w:noProof/>
                <w:webHidden/>
              </w:rPr>
            </w:r>
            <w:r w:rsidR="000A5BF8">
              <w:rPr>
                <w:noProof/>
                <w:webHidden/>
              </w:rPr>
              <w:fldChar w:fldCharType="separate"/>
            </w:r>
            <w:r w:rsidR="00BF6FDB">
              <w:rPr>
                <w:noProof/>
                <w:webHidden/>
              </w:rPr>
              <w:t>35</w:t>
            </w:r>
            <w:r w:rsidR="000A5BF8">
              <w:rPr>
                <w:noProof/>
                <w:webHidden/>
              </w:rPr>
              <w:fldChar w:fldCharType="end"/>
            </w:r>
          </w:hyperlink>
        </w:p>
        <w:p w14:paraId="4C756625" w14:textId="40AC26D5" w:rsidR="000A5BF8" w:rsidRDefault="00093A51">
          <w:pPr>
            <w:pStyle w:val="TOC3"/>
            <w:rPr>
              <w:rFonts w:eastAsiaTheme="minorEastAsia" w:cstheme="minorBidi"/>
              <w:noProof/>
              <w:sz w:val="22"/>
              <w:szCs w:val="22"/>
              <w:lang w:eastAsia="pt-PT"/>
            </w:rPr>
          </w:pPr>
          <w:hyperlink w:anchor="_Toc512597211" w:history="1">
            <w:r w:rsidR="000A5BF8" w:rsidRPr="00ED3627">
              <w:rPr>
                <w:rStyle w:val="Hyperlink"/>
                <w:noProof/>
              </w:rPr>
              <w:t>2.6.1 Controlo e Automação na Indústria</w:t>
            </w:r>
            <w:r w:rsidR="000A5BF8">
              <w:rPr>
                <w:noProof/>
                <w:webHidden/>
              </w:rPr>
              <w:tab/>
            </w:r>
            <w:r w:rsidR="000A5BF8">
              <w:rPr>
                <w:noProof/>
                <w:webHidden/>
              </w:rPr>
              <w:fldChar w:fldCharType="begin"/>
            </w:r>
            <w:r w:rsidR="000A5BF8">
              <w:rPr>
                <w:noProof/>
                <w:webHidden/>
              </w:rPr>
              <w:instrText xml:space="preserve"> PAGEREF _Toc512597211 \h </w:instrText>
            </w:r>
            <w:r w:rsidR="000A5BF8">
              <w:rPr>
                <w:noProof/>
                <w:webHidden/>
              </w:rPr>
            </w:r>
            <w:r w:rsidR="000A5BF8">
              <w:rPr>
                <w:noProof/>
                <w:webHidden/>
              </w:rPr>
              <w:fldChar w:fldCharType="separate"/>
            </w:r>
            <w:r w:rsidR="00BF6FDB">
              <w:rPr>
                <w:noProof/>
                <w:webHidden/>
              </w:rPr>
              <w:t>35</w:t>
            </w:r>
            <w:r w:rsidR="000A5BF8">
              <w:rPr>
                <w:noProof/>
                <w:webHidden/>
              </w:rPr>
              <w:fldChar w:fldCharType="end"/>
            </w:r>
          </w:hyperlink>
        </w:p>
        <w:p w14:paraId="4EDC80EB" w14:textId="56369AE4" w:rsidR="000A5BF8" w:rsidRDefault="00093A51">
          <w:pPr>
            <w:pStyle w:val="TOC3"/>
            <w:rPr>
              <w:rFonts w:eastAsiaTheme="minorEastAsia" w:cstheme="minorBidi"/>
              <w:noProof/>
              <w:sz w:val="22"/>
              <w:szCs w:val="22"/>
              <w:lang w:eastAsia="pt-PT"/>
            </w:rPr>
          </w:pPr>
          <w:hyperlink w:anchor="_Toc512597212" w:history="1">
            <w:r w:rsidR="000A5BF8" w:rsidRPr="00ED3627">
              <w:rPr>
                <w:rStyle w:val="Hyperlink"/>
                <w:noProof/>
              </w:rPr>
              <w:t>2.6.2 Sistemas Web-Based para Controlo e Automação</w:t>
            </w:r>
            <w:r w:rsidR="000A5BF8">
              <w:rPr>
                <w:noProof/>
                <w:webHidden/>
              </w:rPr>
              <w:tab/>
            </w:r>
            <w:r w:rsidR="000A5BF8">
              <w:rPr>
                <w:noProof/>
                <w:webHidden/>
              </w:rPr>
              <w:fldChar w:fldCharType="begin"/>
            </w:r>
            <w:r w:rsidR="000A5BF8">
              <w:rPr>
                <w:noProof/>
                <w:webHidden/>
              </w:rPr>
              <w:instrText xml:space="preserve"> PAGEREF _Toc512597212 \h </w:instrText>
            </w:r>
            <w:r w:rsidR="000A5BF8">
              <w:rPr>
                <w:noProof/>
                <w:webHidden/>
              </w:rPr>
            </w:r>
            <w:r w:rsidR="000A5BF8">
              <w:rPr>
                <w:noProof/>
                <w:webHidden/>
              </w:rPr>
              <w:fldChar w:fldCharType="separate"/>
            </w:r>
            <w:r w:rsidR="00BF6FDB">
              <w:rPr>
                <w:noProof/>
                <w:webHidden/>
              </w:rPr>
              <w:t>38</w:t>
            </w:r>
            <w:r w:rsidR="000A5BF8">
              <w:rPr>
                <w:noProof/>
                <w:webHidden/>
              </w:rPr>
              <w:fldChar w:fldCharType="end"/>
            </w:r>
          </w:hyperlink>
        </w:p>
        <w:p w14:paraId="7C4A8B4A" w14:textId="5B417CDA" w:rsidR="000A5BF8" w:rsidRDefault="00093A51">
          <w:pPr>
            <w:pStyle w:val="TOC3"/>
            <w:rPr>
              <w:rFonts w:eastAsiaTheme="minorEastAsia" w:cstheme="minorBidi"/>
              <w:noProof/>
              <w:sz w:val="22"/>
              <w:szCs w:val="22"/>
              <w:lang w:eastAsia="pt-PT"/>
            </w:rPr>
          </w:pPr>
          <w:hyperlink w:anchor="_Toc512597213" w:history="1">
            <w:r w:rsidR="000A5BF8" w:rsidRPr="00ED3627">
              <w:rPr>
                <w:rStyle w:val="Hyperlink"/>
                <w:noProof/>
              </w:rPr>
              <w:t>2.6.3 Realidade Aumentada na Indústria</w:t>
            </w:r>
            <w:r w:rsidR="000A5BF8">
              <w:rPr>
                <w:noProof/>
                <w:webHidden/>
              </w:rPr>
              <w:tab/>
            </w:r>
            <w:r w:rsidR="000A5BF8">
              <w:rPr>
                <w:noProof/>
                <w:webHidden/>
              </w:rPr>
              <w:fldChar w:fldCharType="begin"/>
            </w:r>
            <w:r w:rsidR="000A5BF8">
              <w:rPr>
                <w:noProof/>
                <w:webHidden/>
              </w:rPr>
              <w:instrText xml:space="preserve"> PAGEREF _Toc512597213 \h </w:instrText>
            </w:r>
            <w:r w:rsidR="000A5BF8">
              <w:rPr>
                <w:noProof/>
                <w:webHidden/>
              </w:rPr>
            </w:r>
            <w:r w:rsidR="000A5BF8">
              <w:rPr>
                <w:noProof/>
                <w:webHidden/>
              </w:rPr>
              <w:fldChar w:fldCharType="separate"/>
            </w:r>
            <w:r w:rsidR="00BF6FDB">
              <w:rPr>
                <w:noProof/>
                <w:webHidden/>
              </w:rPr>
              <w:t>47</w:t>
            </w:r>
            <w:r w:rsidR="000A5BF8">
              <w:rPr>
                <w:noProof/>
                <w:webHidden/>
              </w:rPr>
              <w:fldChar w:fldCharType="end"/>
            </w:r>
          </w:hyperlink>
        </w:p>
        <w:p w14:paraId="52CE8081" w14:textId="441D0076" w:rsidR="000A5BF8" w:rsidRDefault="00093A51">
          <w:pPr>
            <w:pStyle w:val="TOC1"/>
            <w:rPr>
              <w:rFonts w:eastAsiaTheme="minorEastAsia" w:cstheme="minorBidi"/>
              <w:noProof/>
              <w:sz w:val="22"/>
              <w:szCs w:val="22"/>
              <w:lang w:eastAsia="pt-PT"/>
            </w:rPr>
          </w:pPr>
          <w:hyperlink w:anchor="_Toc512597214" w:history="1">
            <w:r w:rsidR="000A5BF8" w:rsidRPr="00ED3627">
              <w:rPr>
                <w:rStyle w:val="Hyperlink"/>
                <w:noProof/>
              </w:rPr>
              <w:t>3. Desenvolvimento de Proposta de Solução</w:t>
            </w:r>
            <w:r w:rsidR="000A5BF8">
              <w:rPr>
                <w:noProof/>
                <w:webHidden/>
              </w:rPr>
              <w:tab/>
            </w:r>
            <w:r w:rsidR="000A5BF8">
              <w:rPr>
                <w:noProof/>
                <w:webHidden/>
              </w:rPr>
              <w:fldChar w:fldCharType="begin"/>
            </w:r>
            <w:r w:rsidR="000A5BF8">
              <w:rPr>
                <w:noProof/>
                <w:webHidden/>
              </w:rPr>
              <w:instrText xml:space="preserve"> PAGEREF _Toc512597214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5724C0FC" w14:textId="60AA5FA2" w:rsidR="000A5BF8" w:rsidRDefault="00093A51">
          <w:pPr>
            <w:pStyle w:val="TOC2"/>
            <w:rPr>
              <w:rFonts w:eastAsiaTheme="minorEastAsia" w:cstheme="minorBidi"/>
              <w:noProof/>
              <w:sz w:val="22"/>
              <w:szCs w:val="22"/>
              <w:lang w:eastAsia="pt-PT"/>
            </w:rPr>
          </w:pPr>
          <w:hyperlink w:anchor="_Toc512597215" w:history="1">
            <w:r w:rsidR="000A5BF8" w:rsidRPr="00ED3627">
              <w:rPr>
                <w:rStyle w:val="Hyperlink"/>
                <w:noProof/>
              </w:rPr>
              <w:t>3.1 Introdução</w:t>
            </w:r>
            <w:r w:rsidR="000A5BF8">
              <w:rPr>
                <w:noProof/>
                <w:webHidden/>
              </w:rPr>
              <w:tab/>
            </w:r>
            <w:r w:rsidR="000A5BF8">
              <w:rPr>
                <w:noProof/>
                <w:webHidden/>
              </w:rPr>
              <w:fldChar w:fldCharType="begin"/>
            </w:r>
            <w:r w:rsidR="000A5BF8">
              <w:rPr>
                <w:noProof/>
                <w:webHidden/>
              </w:rPr>
              <w:instrText xml:space="preserve"> PAGEREF _Toc512597215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380C6182" w14:textId="0A204568" w:rsidR="000A5BF8" w:rsidRDefault="00093A51">
          <w:pPr>
            <w:pStyle w:val="TOC2"/>
            <w:rPr>
              <w:rFonts w:eastAsiaTheme="minorEastAsia" w:cstheme="minorBidi"/>
              <w:noProof/>
              <w:sz w:val="22"/>
              <w:szCs w:val="22"/>
              <w:lang w:eastAsia="pt-PT"/>
            </w:rPr>
          </w:pPr>
          <w:hyperlink w:anchor="_Toc512597216" w:history="1">
            <w:r w:rsidR="000A5BF8" w:rsidRPr="00ED3627">
              <w:rPr>
                <w:rStyle w:val="Hyperlink"/>
                <w:noProof/>
              </w:rPr>
              <w:t>3.2 Descrição dos Equipamentos</w:t>
            </w:r>
            <w:r w:rsidR="000A5BF8">
              <w:rPr>
                <w:noProof/>
                <w:webHidden/>
              </w:rPr>
              <w:tab/>
            </w:r>
            <w:r w:rsidR="000A5BF8">
              <w:rPr>
                <w:noProof/>
                <w:webHidden/>
              </w:rPr>
              <w:fldChar w:fldCharType="begin"/>
            </w:r>
            <w:r w:rsidR="000A5BF8">
              <w:rPr>
                <w:noProof/>
                <w:webHidden/>
              </w:rPr>
              <w:instrText xml:space="preserve"> PAGEREF _Toc512597216 \h </w:instrText>
            </w:r>
            <w:r w:rsidR="000A5BF8">
              <w:rPr>
                <w:noProof/>
                <w:webHidden/>
              </w:rPr>
            </w:r>
            <w:r w:rsidR="000A5BF8">
              <w:rPr>
                <w:noProof/>
                <w:webHidden/>
              </w:rPr>
              <w:fldChar w:fldCharType="separate"/>
            </w:r>
            <w:r w:rsidR="00BF6FDB">
              <w:rPr>
                <w:noProof/>
                <w:webHidden/>
              </w:rPr>
              <w:t>51</w:t>
            </w:r>
            <w:r w:rsidR="000A5BF8">
              <w:rPr>
                <w:noProof/>
                <w:webHidden/>
              </w:rPr>
              <w:fldChar w:fldCharType="end"/>
            </w:r>
          </w:hyperlink>
        </w:p>
        <w:p w14:paraId="4E058986" w14:textId="68B3FC0E" w:rsidR="000A5BF8" w:rsidRDefault="00093A51">
          <w:pPr>
            <w:pStyle w:val="TOC2"/>
            <w:rPr>
              <w:rFonts w:eastAsiaTheme="minorEastAsia" w:cstheme="minorBidi"/>
              <w:noProof/>
              <w:sz w:val="22"/>
              <w:szCs w:val="22"/>
              <w:lang w:eastAsia="pt-PT"/>
            </w:rPr>
          </w:pPr>
          <w:hyperlink w:anchor="_Toc512597217" w:history="1">
            <w:r w:rsidR="000A5BF8" w:rsidRPr="00ED3627">
              <w:rPr>
                <w:rStyle w:val="Hyperlink"/>
                <w:noProof/>
              </w:rPr>
              <w:t>3.2 Sub-Objetivos</w:t>
            </w:r>
            <w:r w:rsidR="000A5BF8">
              <w:rPr>
                <w:noProof/>
                <w:webHidden/>
              </w:rPr>
              <w:tab/>
            </w:r>
            <w:r w:rsidR="000A5BF8">
              <w:rPr>
                <w:noProof/>
                <w:webHidden/>
              </w:rPr>
              <w:fldChar w:fldCharType="begin"/>
            </w:r>
            <w:r w:rsidR="000A5BF8">
              <w:rPr>
                <w:noProof/>
                <w:webHidden/>
              </w:rPr>
              <w:instrText xml:space="preserve"> PAGEREF _Toc512597217 \h </w:instrText>
            </w:r>
            <w:r w:rsidR="000A5BF8">
              <w:rPr>
                <w:noProof/>
                <w:webHidden/>
              </w:rPr>
            </w:r>
            <w:r w:rsidR="000A5BF8">
              <w:rPr>
                <w:noProof/>
                <w:webHidden/>
              </w:rPr>
              <w:fldChar w:fldCharType="separate"/>
            </w:r>
            <w:r w:rsidR="00BF6FDB">
              <w:rPr>
                <w:noProof/>
                <w:webHidden/>
              </w:rPr>
              <w:t>56</w:t>
            </w:r>
            <w:r w:rsidR="000A5BF8">
              <w:rPr>
                <w:noProof/>
                <w:webHidden/>
              </w:rPr>
              <w:fldChar w:fldCharType="end"/>
            </w:r>
          </w:hyperlink>
        </w:p>
        <w:p w14:paraId="4579B697" w14:textId="43165E2A" w:rsidR="000A5BF8" w:rsidRDefault="00093A51">
          <w:pPr>
            <w:pStyle w:val="TOC2"/>
            <w:rPr>
              <w:rFonts w:eastAsiaTheme="minorEastAsia" w:cstheme="minorBidi"/>
              <w:noProof/>
              <w:sz w:val="22"/>
              <w:szCs w:val="22"/>
              <w:lang w:eastAsia="pt-PT"/>
            </w:rPr>
          </w:pPr>
          <w:hyperlink w:anchor="_Toc512597218" w:history="1">
            <w:r w:rsidR="000A5BF8" w:rsidRPr="00ED3627">
              <w:rPr>
                <w:rStyle w:val="Hyperlink"/>
                <w:noProof/>
              </w:rPr>
              <w:t>3.3 Arquitetura do Protótipo</w:t>
            </w:r>
            <w:r w:rsidR="000A5BF8">
              <w:rPr>
                <w:noProof/>
                <w:webHidden/>
              </w:rPr>
              <w:tab/>
            </w:r>
            <w:r w:rsidR="000A5BF8">
              <w:rPr>
                <w:noProof/>
                <w:webHidden/>
              </w:rPr>
              <w:fldChar w:fldCharType="begin"/>
            </w:r>
            <w:r w:rsidR="000A5BF8">
              <w:rPr>
                <w:noProof/>
                <w:webHidden/>
              </w:rPr>
              <w:instrText xml:space="preserve"> PAGEREF _Toc512597218 \h </w:instrText>
            </w:r>
            <w:r w:rsidR="000A5BF8">
              <w:rPr>
                <w:noProof/>
                <w:webHidden/>
              </w:rPr>
            </w:r>
            <w:r w:rsidR="000A5BF8">
              <w:rPr>
                <w:noProof/>
                <w:webHidden/>
              </w:rPr>
              <w:fldChar w:fldCharType="separate"/>
            </w:r>
            <w:r w:rsidR="00BF6FDB">
              <w:rPr>
                <w:noProof/>
                <w:webHidden/>
              </w:rPr>
              <w:t>58</w:t>
            </w:r>
            <w:r w:rsidR="000A5BF8">
              <w:rPr>
                <w:noProof/>
                <w:webHidden/>
              </w:rPr>
              <w:fldChar w:fldCharType="end"/>
            </w:r>
          </w:hyperlink>
        </w:p>
        <w:p w14:paraId="695EA1AF" w14:textId="19032092" w:rsidR="000A5BF8" w:rsidRDefault="00093A51">
          <w:pPr>
            <w:pStyle w:val="TOC2"/>
            <w:rPr>
              <w:rFonts w:eastAsiaTheme="minorEastAsia" w:cstheme="minorBidi"/>
              <w:noProof/>
              <w:sz w:val="22"/>
              <w:szCs w:val="22"/>
              <w:lang w:eastAsia="pt-PT"/>
            </w:rPr>
          </w:pPr>
          <w:hyperlink w:anchor="_Toc512597219" w:history="1">
            <w:r w:rsidR="000A5BF8" w:rsidRPr="00ED3627">
              <w:rPr>
                <w:rStyle w:val="Hyperlink"/>
                <w:noProof/>
              </w:rPr>
              <w:t>3.4 Protótipo Funcional</w:t>
            </w:r>
            <w:r w:rsidR="000A5BF8">
              <w:rPr>
                <w:noProof/>
                <w:webHidden/>
              </w:rPr>
              <w:tab/>
            </w:r>
            <w:r w:rsidR="000A5BF8">
              <w:rPr>
                <w:noProof/>
                <w:webHidden/>
              </w:rPr>
              <w:fldChar w:fldCharType="begin"/>
            </w:r>
            <w:r w:rsidR="000A5BF8">
              <w:rPr>
                <w:noProof/>
                <w:webHidden/>
              </w:rPr>
              <w:instrText xml:space="preserve"> PAGEREF _Toc512597219 \h </w:instrText>
            </w:r>
            <w:r w:rsidR="000A5BF8">
              <w:rPr>
                <w:noProof/>
                <w:webHidden/>
              </w:rPr>
            </w:r>
            <w:r w:rsidR="000A5BF8">
              <w:rPr>
                <w:noProof/>
                <w:webHidden/>
              </w:rPr>
              <w:fldChar w:fldCharType="separate"/>
            </w:r>
            <w:r w:rsidR="00BF6FDB">
              <w:rPr>
                <w:noProof/>
                <w:webHidden/>
              </w:rPr>
              <w:t>59</w:t>
            </w:r>
            <w:r w:rsidR="000A5BF8">
              <w:rPr>
                <w:noProof/>
                <w:webHidden/>
              </w:rPr>
              <w:fldChar w:fldCharType="end"/>
            </w:r>
          </w:hyperlink>
        </w:p>
        <w:p w14:paraId="6E6DA6D0" w14:textId="6A7780BA" w:rsidR="000A5BF8" w:rsidRDefault="00093A51">
          <w:pPr>
            <w:pStyle w:val="TOC2"/>
            <w:rPr>
              <w:rFonts w:eastAsiaTheme="minorEastAsia" w:cstheme="minorBidi"/>
              <w:noProof/>
              <w:sz w:val="22"/>
              <w:szCs w:val="22"/>
              <w:lang w:eastAsia="pt-PT"/>
            </w:rPr>
          </w:pPr>
          <w:hyperlink w:anchor="_Toc512597220" w:history="1">
            <w:r w:rsidR="000A5BF8" w:rsidRPr="00ED3627">
              <w:rPr>
                <w:rStyle w:val="Hyperlink"/>
                <w:noProof/>
              </w:rPr>
              <w:t>3.4 Conclusões</w:t>
            </w:r>
            <w:r w:rsidR="000A5BF8">
              <w:rPr>
                <w:noProof/>
                <w:webHidden/>
              </w:rPr>
              <w:tab/>
            </w:r>
            <w:r w:rsidR="000A5BF8">
              <w:rPr>
                <w:noProof/>
                <w:webHidden/>
              </w:rPr>
              <w:fldChar w:fldCharType="begin"/>
            </w:r>
            <w:r w:rsidR="000A5BF8">
              <w:rPr>
                <w:noProof/>
                <w:webHidden/>
              </w:rPr>
              <w:instrText xml:space="preserve"> PAGEREF _Toc512597220 \h </w:instrText>
            </w:r>
            <w:r w:rsidR="000A5BF8">
              <w:rPr>
                <w:noProof/>
                <w:webHidden/>
              </w:rPr>
            </w:r>
            <w:r w:rsidR="000A5BF8">
              <w:rPr>
                <w:noProof/>
                <w:webHidden/>
              </w:rPr>
              <w:fldChar w:fldCharType="separate"/>
            </w:r>
            <w:r w:rsidR="00BF6FDB">
              <w:rPr>
                <w:noProof/>
                <w:webHidden/>
              </w:rPr>
              <w:t>62</w:t>
            </w:r>
            <w:r w:rsidR="000A5BF8">
              <w:rPr>
                <w:noProof/>
                <w:webHidden/>
              </w:rPr>
              <w:fldChar w:fldCharType="end"/>
            </w:r>
          </w:hyperlink>
        </w:p>
        <w:p w14:paraId="7FA57D82" w14:textId="58F2DD50" w:rsidR="000A5BF8" w:rsidRDefault="00093A51">
          <w:pPr>
            <w:pStyle w:val="TOC1"/>
            <w:rPr>
              <w:rFonts w:eastAsiaTheme="minorEastAsia" w:cstheme="minorBidi"/>
              <w:noProof/>
              <w:sz w:val="22"/>
              <w:szCs w:val="22"/>
              <w:lang w:eastAsia="pt-PT"/>
            </w:rPr>
          </w:pPr>
          <w:hyperlink w:anchor="_Toc512597221" w:history="1">
            <w:r w:rsidR="000A5BF8" w:rsidRPr="00ED3627">
              <w:rPr>
                <w:rStyle w:val="Hyperlink"/>
                <w:noProof/>
              </w:rPr>
              <w:t>4. Desenvolvimento e Validação da Solução Final</w:t>
            </w:r>
            <w:r w:rsidR="000A5BF8">
              <w:rPr>
                <w:noProof/>
                <w:webHidden/>
              </w:rPr>
              <w:tab/>
            </w:r>
            <w:r w:rsidR="000A5BF8">
              <w:rPr>
                <w:noProof/>
                <w:webHidden/>
              </w:rPr>
              <w:fldChar w:fldCharType="begin"/>
            </w:r>
            <w:r w:rsidR="000A5BF8">
              <w:rPr>
                <w:noProof/>
                <w:webHidden/>
              </w:rPr>
              <w:instrText xml:space="preserve"> PAGEREF _Toc512597221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0ACCDF7D" w14:textId="28E03D74" w:rsidR="000A5BF8" w:rsidRDefault="00093A51">
          <w:pPr>
            <w:pStyle w:val="TOC2"/>
            <w:rPr>
              <w:rFonts w:eastAsiaTheme="minorEastAsia" w:cstheme="minorBidi"/>
              <w:noProof/>
              <w:sz w:val="22"/>
              <w:szCs w:val="22"/>
              <w:lang w:eastAsia="pt-PT"/>
            </w:rPr>
          </w:pPr>
          <w:hyperlink w:anchor="_Toc512597222" w:history="1">
            <w:r w:rsidR="000A5BF8" w:rsidRPr="00ED3627">
              <w:rPr>
                <w:rStyle w:val="Hyperlink"/>
                <w:noProof/>
              </w:rPr>
              <w:t>4.1 Introdução</w:t>
            </w:r>
            <w:r w:rsidR="000A5BF8">
              <w:rPr>
                <w:noProof/>
                <w:webHidden/>
              </w:rPr>
              <w:tab/>
            </w:r>
            <w:r w:rsidR="000A5BF8">
              <w:rPr>
                <w:noProof/>
                <w:webHidden/>
              </w:rPr>
              <w:fldChar w:fldCharType="begin"/>
            </w:r>
            <w:r w:rsidR="000A5BF8">
              <w:rPr>
                <w:noProof/>
                <w:webHidden/>
              </w:rPr>
              <w:instrText xml:space="preserve"> PAGEREF _Toc512597222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70A66A3E" w14:textId="1A1FC1D3" w:rsidR="000A5BF8" w:rsidRDefault="00093A51">
          <w:pPr>
            <w:pStyle w:val="TOC2"/>
            <w:rPr>
              <w:rFonts w:eastAsiaTheme="minorEastAsia" w:cstheme="minorBidi"/>
              <w:noProof/>
              <w:sz w:val="22"/>
              <w:szCs w:val="22"/>
              <w:lang w:eastAsia="pt-PT"/>
            </w:rPr>
          </w:pPr>
          <w:hyperlink w:anchor="_Toc512597223" w:history="1">
            <w:r w:rsidR="000A5BF8" w:rsidRPr="00ED3627">
              <w:rPr>
                <w:rStyle w:val="Hyperlink"/>
                <w:noProof/>
              </w:rPr>
              <w:t>4.2 Análise de Requisitos e Desenvolvimento de Maquete</w:t>
            </w:r>
            <w:r w:rsidR="000A5BF8">
              <w:rPr>
                <w:noProof/>
                <w:webHidden/>
              </w:rPr>
              <w:tab/>
            </w:r>
            <w:r w:rsidR="000A5BF8">
              <w:rPr>
                <w:noProof/>
                <w:webHidden/>
              </w:rPr>
              <w:fldChar w:fldCharType="begin"/>
            </w:r>
            <w:r w:rsidR="000A5BF8">
              <w:rPr>
                <w:noProof/>
                <w:webHidden/>
              </w:rPr>
              <w:instrText xml:space="preserve"> PAGEREF _Toc512597223 \h </w:instrText>
            </w:r>
            <w:r w:rsidR="000A5BF8">
              <w:rPr>
                <w:noProof/>
                <w:webHidden/>
              </w:rPr>
            </w:r>
            <w:r w:rsidR="000A5BF8">
              <w:rPr>
                <w:noProof/>
                <w:webHidden/>
              </w:rPr>
              <w:fldChar w:fldCharType="separate"/>
            </w:r>
            <w:r w:rsidR="00BF6FDB">
              <w:rPr>
                <w:noProof/>
                <w:webHidden/>
              </w:rPr>
              <w:t>63</w:t>
            </w:r>
            <w:r w:rsidR="000A5BF8">
              <w:rPr>
                <w:noProof/>
                <w:webHidden/>
              </w:rPr>
              <w:fldChar w:fldCharType="end"/>
            </w:r>
          </w:hyperlink>
        </w:p>
        <w:p w14:paraId="3B46B054" w14:textId="0280CE21" w:rsidR="000A5BF8" w:rsidRDefault="00093A51">
          <w:pPr>
            <w:pStyle w:val="TOC2"/>
            <w:rPr>
              <w:rFonts w:eastAsiaTheme="minorEastAsia" w:cstheme="minorBidi"/>
              <w:noProof/>
              <w:sz w:val="22"/>
              <w:szCs w:val="22"/>
              <w:lang w:eastAsia="pt-PT"/>
            </w:rPr>
          </w:pPr>
          <w:hyperlink w:anchor="_Toc512597224" w:history="1">
            <w:r w:rsidR="000A5BF8" w:rsidRPr="00ED3627">
              <w:rPr>
                <w:rStyle w:val="Hyperlink"/>
                <w:noProof/>
              </w:rPr>
              <w:t>4.2 Arquitetura Final</w:t>
            </w:r>
            <w:r w:rsidR="000A5BF8">
              <w:rPr>
                <w:noProof/>
                <w:webHidden/>
              </w:rPr>
              <w:tab/>
            </w:r>
            <w:r w:rsidR="000A5BF8">
              <w:rPr>
                <w:noProof/>
                <w:webHidden/>
              </w:rPr>
              <w:fldChar w:fldCharType="begin"/>
            </w:r>
            <w:r w:rsidR="000A5BF8">
              <w:rPr>
                <w:noProof/>
                <w:webHidden/>
              </w:rPr>
              <w:instrText xml:space="preserve"> PAGEREF _Toc512597224 \h </w:instrText>
            </w:r>
            <w:r w:rsidR="000A5BF8">
              <w:rPr>
                <w:noProof/>
                <w:webHidden/>
              </w:rPr>
            </w:r>
            <w:r w:rsidR="000A5BF8">
              <w:rPr>
                <w:noProof/>
                <w:webHidden/>
              </w:rPr>
              <w:fldChar w:fldCharType="separate"/>
            </w:r>
            <w:r w:rsidR="00BF6FDB">
              <w:rPr>
                <w:noProof/>
                <w:webHidden/>
              </w:rPr>
              <w:t>71</w:t>
            </w:r>
            <w:r w:rsidR="000A5BF8">
              <w:rPr>
                <w:noProof/>
                <w:webHidden/>
              </w:rPr>
              <w:fldChar w:fldCharType="end"/>
            </w:r>
          </w:hyperlink>
        </w:p>
        <w:p w14:paraId="21E75E42" w14:textId="4FA7DCA1" w:rsidR="000A5BF8" w:rsidRDefault="00093A51">
          <w:pPr>
            <w:pStyle w:val="TOC2"/>
            <w:rPr>
              <w:rFonts w:eastAsiaTheme="minorEastAsia" w:cstheme="minorBidi"/>
              <w:noProof/>
              <w:sz w:val="22"/>
              <w:szCs w:val="22"/>
              <w:lang w:eastAsia="pt-PT"/>
            </w:rPr>
          </w:pPr>
          <w:hyperlink w:anchor="_Toc512597225" w:history="1">
            <w:r w:rsidR="000A5BF8" w:rsidRPr="00ED3627">
              <w:rPr>
                <w:rStyle w:val="Hyperlink"/>
                <w:noProof/>
              </w:rPr>
              <w:t>4.3 Avaliação da Interface</w:t>
            </w:r>
            <w:r w:rsidR="000A5BF8">
              <w:rPr>
                <w:noProof/>
                <w:webHidden/>
              </w:rPr>
              <w:tab/>
            </w:r>
            <w:r w:rsidR="000A5BF8">
              <w:rPr>
                <w:noProof/>
                <w:webHidden/>
              </w:rPr>
              <w:fldChar w:fldCharType="begin"/>
            </w:r>
            <w:r w:rsidR="000A5BF8">
              <w:rPr>
                <w:noProof/>
                <w:webHidden/>
              </w:rPr>
              <w:instrText xml:space="preserve"> PAGEREF _Toc512597225 \h </w:instrText>
            </w:r>
            <w:r w:rsidR="000A5BF8">
              <w:rPr>
                <w:noProof/>
                <w:webHidden/>
              </w:rPr>
            </w:r>
            <w:r w:rsidR="000A5BF8">
              <w:rPr>
                <w:noProof/>
                <w:webHidden/>
              </w:rPr>
              <w:fldChar w:fldCharType="separate"/>
            </w:r>
            <w:r w:rsidR="00BF6FDB">
              <w:rPr>
                <w:noProof/>
                <w:webHidden/>
              </w:rPr>
              <w:t>73</w:t>
            </w:r>
            <w:r w:rsidR="000A5BF8">
              <w:rPr>
                <w:noProof/>
                <w:webHidden/>
              </w:rPr>
              <w:fldChar w:fldCharType="end"/>
            </w:r>
          </w:hyperlink>
        </w:p>
        <w:p w14:paraId="4417D85A" w14:textId="11DBCAAE" w:rsidR="000A5BF8" w:rsidRDefault="00093A51">
          <w:pPr>
            <w:pStyle w:val="TOC2"/>
            <w:rPr>
              <w:rFonts w:eastAsiaTheme="minorEastAsia" w:cstheme="minorBidi"/>
              <w:noProof/>
              <w:sz w:val="22"/>
              <w:szCs w:val="22"/>
              <w:lang w:eastAsia="pt-PT"/>
            </w:rPr>
          </w:pPr>
          <w:hyperlink w:anchor="_Toc512597226" w:history="1">
            <w:r w:rsidR="000A5BF8" w:rsidRPr="00ED3627">
              <w:rPr>
                <w:rStyle w:val="Hyperlink"/>
                <w:noProof/>
              </w:rPr>
              <w:t>4.4 Sistema Desenvolvido</w:t>
            </w:r>
            <w:r w:rsidR="000A5BF8">
              <w:rPr>
                <w:noProof/>
                <w:webHidden/>
              </w:rPr>
              <w:tab/>
            </w:r>
            <w:r w:rsidR="000A5BF8">
              <w:rPr>
                <w:noProof/>
                <w:webHidden/>
              </w:rPr>
              <w:fldChar w:fldCharType="begin"/>
            </w:r>
            <w:r w:rsidR="000A5BF8">
              <w:rPr>
                <w:noProof/>
                <w:webHidden/>
              </w:rPr>
              <w:instrText xml:space="preserve"> PAGEREF _Toc512597226 \h </w:instrText>
            </w:r>
            <w:r w:rsidR="000A5BF8">
              <w:rPr>
                <w:noProof/>
                <w:webHidden/>
              </w:rPr>
            </w:r>
            <w:r w:rsidR="000A5BF8">
              <w:rPr>
                <w:noProof/>
                <w:webHidden/>
              </w:rPr>
              <w:fldChar w:fldCharType="separate"/>
            </w:r>
            <w:r w:rsidR="00BF6FDB">
              <w:rPr>
                <w:noProof/>
                <w:webHidden/>
              </w:rPr>
              <w:t>78</w:t>
            </w:r>
            <w:r w:rsidR="000A5BF8">
              <w:rPr>
                <w:noProof/>
                <w:webHidden/>
              </w:rPr>
              <w:fldChar w:fldCharType="end"/>
            </w:r>
          </w:hyperlink>
        </w:p>
        <w:p w14:paraId="61D3CE62" w14:textId="3BCD1D29" w:rsidR="000A5BF8" w:rsidRDefault="00093A51">
          <w:pPr>
            <w:pStyle w:val="TOC2"/>
            <w:rPr>
              <w:rFonts w:eastAsiaTheme="minorEastAsia" w:cstheme="minorBidi"/>
              <w:noProof/>
              <w:sz w:val="22"/>
              <w:szCs w:val="22"/>
              <w:lang w:eastAsia="pt-PT"/>
            </w:rPr>
          </w:pPr>
          <w:hyperlink w:anchor="_Toc512597227" w:history="1">
            <w:r w:rsidR="000A5BF8" w:rsidRPr="00ED3627">
              <w:rPr>
                <w:rStyle w:val="Hyperlink"/>
                <w:noProof/>
              </w:rPr>
              <w:t>4.5 Resultados Obtidos</w:t>
            </w:r>
            <w:r w:rsidR="000A5BF8">
              <w:rPr>
                <w:noProof/>
                <w:webHidden/>
              </w:rPr>
              <w:tab/>
            </w:r>
            <w:r w:rsidR="000A5BF8">
              <w:rPr>
                <w:noProof/>
                <w:webHidden/>
              </w:rPr>
              <w:fldChar w:fldCharType="begin"/>
            </w:r>
            <w:r w:rsidR="000A5BF8">
              <w:rPr>
                <w:noProof/>
                <w:webHidden/>
              </w:rPr>
              <w:instrText xml:space="preserve"> PAGEREF _Toc512597227 \h </w:instrText>
            </w:r>
            <w:r w:rsidR="000A5BF8">
              <w:rPr>
                <w:noProof/>
                <w:webHidden/>
              </w:rPr>
            </w:r>
            <w:r w:rsidR="000A5BF8">
              <w:rPr>
                <w:noProof/>
                <w:webHidden/>
              </w:rPr>
              <w:fldChar w:fldCharType="separate"/>
            </w:r>
            <w:r w:rsidR="00BF6FDB">
              <w:rPr>
                <w:noProof/>
                <w:webHidden/>
              </w:rPr>
              <w:t>90</w:t>
            </w:r>
            <w:r w:rsidR="000A5BF8">
              <w:rPr>
                <w:noProof/>
                <w:webHidden/>
              </w:rPr>
              <w:fldChar w:fldCharType="end"/>
            </w:r>
          </w:hyperlink>
        </w:p>
        <w:p w14:paraId="15A16FB4" w14:textId="448373A5" w:rsidR="000A5BF8" w:rsidRDefault="00093A51">
          <w:pPr>
            <w:pStyle w:val="TOC1"/>
            <w:rPr>
              <w:rFonts w:eastAsiaTheme="minorEastAsia" w:cstheme="minorBidi"/>
              <w:noProof/>
              <w:sz w:val="22"/>
              <w:szCs w:val="22"/>
              <w:lang w:eastAsia="pt-PT"/>
            </w:rPr>
          </w:pPr>
          <w:hyperlink w:anchor="_Toc512597228" w:history="1">
            <w:r w:rsidR="000A5BF8" w:rsidRPr="00ED3627">
              <w:rPr>
                <w:rStyle w:val="Hyperlink"/>
                <w:noProof/>
              </w:rPr>
              <w:t>5. Conclusões e Trabalho Futuro</w:t>
            </w:r>
            <w:r w:rsidR="000A5BF8">
              <w:rPr>
                <w:noProof/>
                <w:webHidden/>
              </w:rPr>
              <w:tab/>
            </w:r>
            <w:r w:rsidR="000A5BF8">
              <w:rPr>
                <w:noProof/>
                <w:webHidden/>
              </w:rPr>
              <w:fldChar w:fldCharType="begin"/>
            </w:r>
            <w:r w:rsidR="000A5BF8">
              <w:rPr>
                <w:noProof/>
                <w:webHidden/>
              </w:rPr>
              <w:instrText xml:space="preserve"> PAGEREF _Toc512597228 \h </w:instrText>
            </w:r>
            <w:r w:rsidR="000A5BF8">
              <w:rPr>
                <w:noProof/>
                <w:webHidden/>
              </w:rPr>
            </w:r>
            <w:r w:rsidR="000A5BF8">
              <w:rPr>
                <w:noProof/>
                <w:webHidden/>
              </w:rPr>
              <w:fldChar w:fldCharType="separate"/>
            </w:r>
            <w:r w:rsidR="00BF6FDB">
              <w:rPr>
                <w:noProof/>
                <w:webHidden/>
              </w:rPr>
              <w:t>100</w:t>
            </w:r>
            <w:r w:rsidR="000A5BF8">
              <w:rPr>
                <w:noProof/>
                <w:webHidden/>
              </w:rPr>
              <w:fldChar w:fldCharType="end"/>
            </w:r>
          </w:hyperlink>
        </w:p>
        <w:p w14:paraId="6D4707A8" w14:textId="32435F5C" w:rsidR="000A5BF8" w:rsidRDefault="00093A51">
          <w:pPr>
            <w:pStyle w:val="TOC1"/>
            <w:rPr>
              <w:rFonts w:eastAsiaTheme="minorEastAsia" w:cstheme="minorBidi"/>
              <w:noProof/>
              <w:sz w:val="22"/>
              <w:szCs w:val="22"/>
              <w:lang w:eastAsia="pt-PT"/>
            </w:rPr>
          </w:pPr>
          <w:hyperlink w:anchor="_Toc512597229" w:history="1">
            <w:r w:rsidR="000A5BF8" w:rsidRPr="00ED3627">
              <w:rPr>
                <w:rStyle w:val="Hyperlink"/>
                <w:noProof/>
                <w:lang w:val="en-US"/>
              </w:rPr>
              <w:t>Referências</w:t>
            </w:r>
            <w:r w:rsidR="000A5BF8">
              <w:rPr>
                <w:noProof/>
                <w:webHidden/>
              </w:rPr>
              <w:tab/>
            </w:r>
            <w:r w:rsidR="000A5BF8">
              <w:rPr>
                <w:noProof/>
                <w:webHidden/>
              </w:rPr>
              <w:fldChar w:fldCharType="begin"/>
            </w:r>
            <w:r w:rsidR="000A5BF8">
              <w:rPr>
                <w:noProof/>
                <w:webHidden/>
              </w:rPr>
              <w:instrText xml:space="preserve"> PAGEREF _Toc512597229 \h </w:instrText>
            </w:r>
            <w:r w:rsidR="000A5BF8">
              <w:rPr>
                <w:noProof/>
                <w:webHidden/>
              </w:rPr>
            </w:r>
            <w:r w:rsidR="000A5BF8">
              <w:rPr>
                <w:noProof/>
                <w:webHidden/>
              </w:rPr>
              <w:fldChar w:fldCharType="separate"/>
            </w:r>
            <w:r w:rsidR="00BF6FDB">
              <w:rPr>
                <w:noProof/>
                <w:webHidden/>
              </w:rPr>
              <w:t>102</w:t>
            </w:r>
            <w:r w:rsidR="000A5BF8">
              <w:rPr>
                <w:noProof/>
                <w:webHidden/>
              </w:rPr>
              <w:fldChar w:fldCharType="end"/>
            </w:r>
          </w:hyperlink>
        </w:p>
        <w:p w14:paraId="58FDABDF" w14:textId="7C9185ED" w:rsidR="000A5BF8" w:rsidRDefault="00093A51">
          <w:pPr>
            <w:pStyle w:val="TOC1"/>
            <w:rPr>
              <w:rFonts w:eastAsiaTheme="minorEastAsia" w:cstheme="minorBidi"/>
              <w:noProof/>
              <w:sz w:val="22"/>
              <w:szCs w:val="22"/>
              <w:lang w:eastAsia="pt-PT"/>
            </w:rPr>
          </w:pPr>
          <w:hyperlink w:anchor="_Toc512597230" w:history="1">
            <w:r w:rsidR="000A5BF8" w:rsidRPr="00ED3627">
              <w:rPr>
                <w:rStyle w:val="Hyperlink"/>
                <w:noProof/>
              </w:rPr>
              <w:t>Anexos</w:t>
            </w:r>
            <w:r w:rsidR="000A5BF8">
              <w:rPr>
                <w:noProof/>
                <w:webHidden/>
              </w:rPr>
              <w:tab/>
            </w:r>
            <w:r w:rsidR="000A5BF8">
              <w:rPr>
                <w:noProof/>
                <w:webHidden/>
              </w:rPr>
              <w:fldChar w:fldCharType="begin"/>
            </w:r>
            <w:r w:rsidR="000A5BF8">
              <w:rPr>
                <w:noProof/>
                <w:webHidden/>
              </w:rPr>
              <w:instrText xml:space="preserve"> PAGEREF _Toc512597230 \h </w:instrText>
            </w:r>
            <w:r w:rsidR="000A5BF8">
              <w:rPr>
                <w:noProof/>
                <w:webHidden/>
              </w:rPr>
            </w:r>
            <w:r w:rsidR="000A5BF8">
              <w:rPr>
                <w:noProof/>
                <w:webHidden/>
              </w:rPr>
              <w:fldChar w:fldCharType="separate"/>
            </w:r>
            <w:r w:rsidR="00BF6FDB">
              <w:rPr>
                <w:noProof/>
                <w:webHidden/>
              </w:rPr>
              <w:t>106</w:t>
            </w:r>
            <w:r w:rsidR="000A5BF8">
              <w:rPr>
                <w:noProof/>
                <w:webHidden/>
              </w:rPr>
              <w:fldChar w:fldCharType="end"/>
            </w:r>
          </w:hyperlink>
        </w:p>
        <w:p w14:paraId="535447D4" w14:textId="751CDA07"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TOCHeading"/>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yperlink"/>
          <w:noProof/>
          <w:color w:val="auto"/>
          <w:u w:val="none"/>
        </w:rPr>
      </w:pPr>
    </w:p>
    <w:p w14:paraId="2F885FB2" w14:textId="29A4C12F" w:rsidR="000A5BF8" w:rsidRDefault="00484F6C">
      <w:pPr>
        <w:pStyle w:val="TableofFigures"/>
        <w:tabs>
          <w:tab w:val="right" w:leader="dot" w:pos="9038"/>
        </w:tabs>
        <w:rPr>
          <w:rFonts w:eastAsiaTheme="minorEastAsia" w:cstheme="minorBidi"/>
          <w:caps w:val="0"/>
          <w:noProof/>
          <w:sz w:val="22"/>
          <w:szCs w:val="22"/>
          <w:lang w:eastAsia="pt-PT"/>
        </w:rPr>
      </w:pPr>
      <w:r>
        <w:rPr>
          <w:rStyle w:val="Hyperlink"/>
          <w:noProof/>
          <w:color w:val="auto"/>
          <w:u w:val="none"/>
          <w:lang w:val="en-US"/>
        </w:rPr>
        <w:fldChar w:fldCharType="begin"/>
      </w:r>
      <w:r w:rsidRPr="00D15D3B">
        <w:rPr>
          <w:rStyle w:val="Hyperlink"/>
          <w:noProof/>
          <w:color w:val="auto"/>
          <w:u w:val="none"/>
          <w:lang w:val="en-US"/>
        </w:rPr>
        <w:instrText xml:space="preserve"> TOC \h \z \c "Figura" </w:instrText>
      </w:r>
      <w:r>
        <w:rPr>
          <w:rStyle w:val="Hyperlink"/>
          <w:noProof/>
          <w:color w:val="auto"/>
          <w:u w:val="none"/>
          <w:lang w:val="en-US"/>
        </w:rPr>
        <w:fldChar w:fldCharType="separate"/>
      </w:r>
      <w:hyperlink w:anchor="_Toc512597231" w:history="1">
        <w:r w:rsidR="000A5BF8" w:rsidRPr="000A5BF8">
          <w:rPr>
            <w:rStyle w:val="Hyperlink"/>
            <w:bCs/>
            <w:noProof/>
          </w:rPr>
          <w:t>Figura 1 - HMI para Fabrico Aditivo</w:t>
        </w:r>
        <w:r w:rsidR="000A5BF8">
          <w:rPr>
            <w:noProof/>
            <w:webHidden/>
          </w:rPr>
          <w:tab/>
        </w:r>
        <w:r w:rsidR="000A5BF8">
          <w:rPr>
            <w:noProof/>
            <w:webHidden/>
          </w:rPr>
          <w:fldChar w:fldCharType="begin"/>
        </w:r>
        <w:r w:rsidR="000A5BF8">
          <w:rPr>
            <w:noProof/>
            <w:webHidden/>
          </w:rPr>
          <w:instrText xml:space="preserve"> PAGEREF _Toc512597231 \h </w:instrText>
        </w:r>
        <w:r w:rsidR="000A5BF8">
          <w:rPr>
            <w:noProof/>
            <w:webHidden/>
          </w:rPr>
        </w:r>
        <w:r w:rsidR="000A5BF8">
          <w:rPr>
            <w:noProof/>
            <w:webHidden/>
          </w:rPr>
          <w:fldChar w:fldCharType="separate"/>
        </w:r>
        <w:r w:rsidR="00BF6FDB">
          <w:rPr>
            <w:noProof/>
            <w:webHidden/>
          </w:rPr>
          <w:t>3</w:t>
        </w:r>
        <w:r w:rsidR="000A5BF8">
          <w:rPr>
            <w:noProof/>
            <w:webHidden/>
          </w:rPr>
          <w:fldChar w:fldCharType="end"/>
        </w:r>
      </w:hyperlink>
    </w:p>
    <w:p w14:paraId="1DCC06BC" w14:textId="3856C879"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32" w:history="1">
        <w:r w:rsidR="000A5BF8" w:rsidRPr="00B87F1E">
          <w:rPr>
            <w:rStyle w:val="Hyperlink"/>
            <w:noProof/>
          </w:rPr>
          <w:t>Figura 2 - Exemplo de um PLC.</w:t>
        </w:r>
        <w:r w:rsidR="000A5BF8">
          <w:rPr>
            <w:noProof/>
            <w:webHidden/>
          </w:rPr>
          <w:tab/>
        </w:r>
        <w:r w:rsidR="000A5BF8">
          <w:rPr>
            <w:noProof/>
            <w:webHidden/>
          </w:rPr>
          <w:fldChar w:fldCharType="begin"/>
        </w:r>
        <w:r w:rsidR="000A5BF8">
          <w:rPr>
            <w:noProof/>
            <w:webHidden/>
          </w:rPr>
          <w:instrText xml:space="preserve"> PAGEREF _Toc512597232 \h </w:instrText>
        </w:r>
        <w:r w:rsidR="000A5BF8">
          <w:rPr>
            <w:noProof/>
            <w:webHidden/>
          </w:rPr>
        </w:r>
        <w:r w:rsidR="000A5BF8">
          <w:rPr>
            <w:noProof/>
            <w:webHidden/>
          </w:rPr>
          <w:fldChar w:fldCharType="separate"/>
        </w:r>
        <w:r w:rsidR="00BF6FDB">
          <w:rPr>
            <w:noProof/>
            <w:webHidden/>
          </w:rPr>
          <w:t>9</w:t>
        </w:r>
        <w:r w:rsidR="000A5BF8">
          <w:rPr>
            <w:noProof/>
            <w:webHidden/>
          </w:rPr>
          <w:fldChar w:fldCharType="end"/>
        </w:r>
      </w:hyperlink>
    </w:p>
    <w:p w14:paraId="372B1052" w14:textId="1628C763"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33" w:history="1">
        <w:r w:rsidR="000A5BF8" w:rsidRPr="00B87F1E">
          <w:rPr>
            <w:rStyle w:val="Hyperlink"/>
            <w:noProof/>
          </w:rPr>
          <w:t>Figura 3 - Sensores de proximidade.</w:t>
        </w:r>
        <w:r w:rsidR="000A5BF8">
          <w:rPr>
            <w:noProof/>
            <w:webHidden/>
          </w:rPr>
          <w:tab/>
        </w:r>
        <w:r w:rsidR="000A5BF8">
          <w:rPr>
            <w:noProof/>
            <w:webHidden/>
          </w:rPr>
          <w:fldChar w:fldCharType="begin"/>
        </w:r>
        <w:r w:rsidR="000A5BF8">
          <w:rPr>
            <w:noProof/>
            <w:webHidden/>
          </w:rPr>
          <w:instrText xml:space="preserve"> PAGEREF _Toc512597233 \h </w:instrText>
        </w:r>
        <w:r w:rsidR="000A5BF8">
          <w:rPr>
            <w:noProof/>
            <w:webHidden/>
          </w:rPr>
        </w:r>
        <w:r w:rsidR="000A5BF8">
          <w:rPr>
            <w:noProof/>
            <w:webHidden/>
          </w:rPr>
          <w:fldChar w:fldCharType="separate"/>
        </w:r>
        <w:r w:rsidR="00BF6FDB">
          <w:rPr>
            <w:noProof/>
            <w:webHidden/>
          </w:rPr>
          <w:t>10</w:t>
        </w:r>
        <w:r w:rsidR="000A5BF8">
          <w:rPr>
            <w:noProof/>
            <w:webHidden/>
          </w:rPr>
          <w:fldChar w:fldCharType="end"/>
        </w:r>
      </w:hyperlink>
    </w:p>
    <w:p w14:paraId="0A1DF235" w14:textId="03ABCD01"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34" w:history="1">
        <w:r w:rsidR="000A5BF8" w:rsidRPr="00B87F1E">
          <w:rPr>
            <w:rStyle w:val="Hyperlink"/>
            <w:noProof/>
          </w:rPr>
          <w:t>Figura 4 - Drives industriais.</w:t>
        </w:r>
        <w:r w:rsidR="000A5BF8">
          <w:rPr>
            <w:noProof/>
            <w:webHidden/>
          </w:rPr>
          <w:tab/>
        </w:r>
        <w:r w:rsidR="000A5BF8">
          <w:rPr>
            <w:noProof/>
            <w:webHidden/>
          </w:rPr>
          <w:fldChar w:fldCharType="begin"/>
        </w:r>
        <w:r w:rsidR="000A5BF8">
          <w:rPr>
            <w:noProof/>
            <w:webHidden/>
          </w:rPr>
          <w:instrText xml:space="preserve"> PAGEREF _Toc512597234 \h </w:instrText>
        </w:r>
        <w:r w:rsidR="000A5BF8">
          <w:rPr>
            <w:noProof/>
            <w:webHidden/>
          </w:rPr>
        </w:r>
        <w:r w:rsidR="000A5BF8">
          <w:rPr>
            <w:noProof/>
            <w:webHidden/>
          </w:rPr>
          <w:fldChar w:fldCharType="separate"/>
        </w:r>
        <w:r w:rsidR="00BF6FDB">
          <w:rPr>
            <w:noProof/>
            <w:webHidden/>
          </w:rPr>
          <w:t>11</w:t>
        </w:r>
        <w:r w:rsidR="000A5BF8">
          <w:rPr>
            <w:noProof/>
            <w:webHidden/>
          </w:rPr>
          <w:fldChar w:fldCharType="end"/>
        </w:r>
      </w:hyperlink>
    </w:p>
    <w:p w14:paraId="39E19B9E" w14:textId="01819CD6"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35" w:history="1">
        <w:r w:rsidR="000A5BF8" w:rsidRPr="00B87F1E">
          <w:rPr>
            <w:rStyle w:val="Hyperlink"/>
            <w:noProof/>
          </w:rPr>
          <w:t>Figura 5 - Ambiente de desenvolvimento Twincat 3.</w:t>
        </w:r>
        <w:r w:rsidR="000A5BF8">
          <w:rPr>
            <w:noProof/>
            <w:webHidden/>
          </w:rPr>
          <w:tab/>
        </w:r>
        <w:r w:rsidR="000A5BF8">
          <w:rPr>
            <w:noProof/>
            <w:webHidden/>
          </w:rPr>
          <w:fldChar w:fldCharType="begin"/>
        </w:r>
        <w:r w:rsidR="000A5BF8">
          <w:rPr>
            <w:noProof/>
            <w:webHidden/>
          </w:rPr>
          <w:instrText xml:space="preserve"> PAGEREF _Toc512597235 \h </w:instrText>
        </w:r>
        <w:r w:rsidR="000A5BF8">
          <w:rPr>
            <w:noProof/>
            <w:webHidden/>
          </w:rPr>
        </w:r>
        <w:r w:rsidR="000A5BF8">
          <w:rPr>
            <w:noProof/>
            <w:webHidden/>
          </w:rPr>
          <w:fldChar w:fldCharType="separate"/>
        </w:r>
        <w:r w:rsidR="00BF6FDB">
          <w:rPr>
            <w:noProof/>
            <w:webHidden/>
          </w:rPr>
          <w:t>12</w:t>
        </w:r>
        <w:r w:rsidR="000A5BF8">
          <w:rPr>
            <w:noProof/>
            <w:webHidden/>
          </w:rPr>
          <w:fldChar w:fldCharType="end"/>
        </w:r>
      </w:hyperlink>
    </w:p>
    <w:p w14:paraId="1F1BD75D" w14:textId="5FB1E39B"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36" w:history="1">
        <w:r w:rsidR="000A5BF8" w:rsidRPr="00B87F1E">
          <w:rPr>
            <w:rStyle w:val="Hyperlink"/>
            <w:noProof/>
          </w:rPr>
          <w:t>Figura 6 - Ambiente de desenvolvimento SIMATIC STEP 7.</w:t>
        </w:r>
        <w:r w:rsidR="000A5BF8">
          <w:rPr>
            <w:noProof/>
            <w:webHidden/>
          </w:rPr>
          <w:tab/>
        </w:r>
        <w:r w:rsidR="000A5BF8">
          <w:rPr>
            <w:noProof/>
            <w:webHidden/>
          </w:rPr>
          <w:fldChar w:fldCharType="begin"/>
        </w:r>
        <w:r w:rsidR="000A5BF8">
          <w:rPr>
            <w:noProof/>
            <w:webHidden/>
          </w:rPr>
          <w:instrText xml:space="preserve"> PAGEREF _Toc512597236 \h </w:instrText>
        </w:r>
        <w:r w:rsidR="000A5BF8">
          <w:rPr>
            <w:noProof/>
            <w:webHidden/>
          </w:rPr>
        </w:r>
        <w:r w:rsidR="000A5BF8">
          <w:rPr>
            <w:noProof/>
            <w:webHidden/>
          </w:rPr>
          <w:fldChar w:fldCharType="separate"/>
        </w:r>
        <w:r w:rsidR="00BF6FDB">
          <w:rPr>
            <w:noProof/>
            <w:webHidden/>
          </w:rPr>
          <w:t>13</w:t>
        </w:r>
        <w:r w:rsidR="000A5BF8">
          <w:rPr>
            <w:noProof/>
            <w:webHidden/>
          </w:rPr>
          <w:fldChar w:fldCharType="end"/>
        </w:r>
      </w:hyperlink>
    </w:p>
    <w:p w14:paraId="0A21D1E5" w14:textId="28760AD0"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37" w:history="1">
        <w:r w:rsidR="000A5BF8" w:rsidRPr="00B87F1E">
          <w:rPr>
            <w:rStyle w:val="Hyperlink"/>
            <w:noProof/>
          </w:rPr>
          <w:t>Figura 7 - Ambiente de desenvolvimento PL7.</w:t>
        </w:r>
        <w:r w:rsidR="000A5BF8">
          <w:rPr>
            <w:noProof/>
            <w:webHidden/>
          </w:rPr>
          <w:tab/>
        </w:r>
        <w:r w:rsidR="000A5BF8">
          <w:rPr>
            <w:noProof/>
            <w:webHidden/>
          </w:rPr>
          <w:fldChar w:fldCharType="begin"/>
        </w:r>
        <w:r w:rsidR="000A5BF8">
          <w:rPr>
            <w:noProof/>
            <w:webHidden/>
          </w:rPr>
          <w:instrText xml:space="preserve"> PAGEREF _Toc512597237 \h </w:instrText>
        </w:r>
        <w:r w:rsidR="000A5BF8">
          <w:rPr>
            <w:noProof/>
            <w:webHidden/>
          </w:rPr>
        </w:r>
        <w:r w:rsidR="000A5BF8">
          <w:rPr>
            <w:noProof/>
            <w:webHidden/>
          </w:rPr>
          <w:fldChar w:fldCharType="separate"/>
        </w:r>
        <w:r w:rsidR="00BF6FDB">
          <w:rPr>
            <w:noProof/>
            <w:webHidden/>
          </w:rPr>
          <w:t>14</w:t>
        </w:r>
        <w:r w:rsidR="000A5BF8">
          <w:rPr>
            <w:noProof/>
            <w:webHidden/>
          </w:rPr>
          <w:fldChar w:fldCharType="end"/>
        </w:r>
      </w:hyperlink>
    </w:p>
    <w:p w14:paraId="4E7E0021" w14:textId="5F0DF872"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38" w:history="1">
        <w:r w:rsidR="000A5BF8" w:rsidRPr="00B87F1E">
          <w:rPr>
            <w:rStyle w:val="Hyperlink"/>
            <w:noProof/>
          </w:rPr>
          <w:t>Figura 8 - Indústria 4.0</w:t>
        </w:r>
        <w:r w:rsidR="000A5BF8">
          <w:rPr>
            <w:noProof/>
            <w:webHidden/>
          </w:rPr>
          <w:tab/>
        </w:r>
        <w:r w:rsidR="000A5BF8">
          <w:rPr>
            <w:noProof/>
            <w:webHidden/>
          </w:rPr>
          <w:fldChar w:fldCharType="begin"/>
        </w:r>
        <w:r w:rsidR="000A5BF8">
          <w:rPr>
            <w:noProof/>
            <w:webHidden/>
          </w:rPr>
          <w:instrText xml:space="preserve"> PAGEREF _Toc512597238 \h </w:instrText>
        </w:r>
        <w:r w:rsidR="000A5BF8">
          <w:rPr>
            <w:noProof/>
            <w:webHidden/>
          </w:rPr>
        </w:r>
        <w:r w:rsidR="000A5BF8">
          <w:rPr>
            <w:noProof/>
            <w:webHidden/>
          </w:rPr>
          <w:fldChar w:fldCharType="separate"/>
        </w:r>
        <w:r w:rsidR="00BF6FDB">
          <w:rPr>
            <w:noProof/>
            <w:webHidden/>
          </w:rPr>
          <w:t>15</w:t>
        </w:r>
        <w:r w:rsidR="000A5BF8">
          <w:rPr>
            <w:noProof/>
            <w:webHidden/>
          </w:rPr>
          <w:fldChar w:fldCharType="end"/>
        </w:r>
      </w:hyperlink>
    </w:p>
    <w:p w14:paraId="52D7C5D5" w14:textId="654B8310"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39" w:history="1">
        <w:r w:rsidR="000A5BF8" w:rsidRPr="00B87F1E">
          <w:rPr>
            <w:rStyle w:val="Hyperlink"/>
            <w:noProof/>
          </w:rPr>
          <w:t>Figura 9 – Ilustração do conceito de Fábrica Inteligente</w:t>
        </w:r>
        <w:r w:rsidR="000A5BF8">
          <w:rPr>
            <w:noProof/>
            <w:webHidden/>
          </w:rPr>
          <w:tab/>
        </w:r>
        <w:r w:rsidR="000A5BF8">
          <w:rPr>
            <w:noProof/>
            <w:webHidden/>
          </w:rPr>
          <w:fldChar w:fldCharType="begin"/>
        </w:r>
        <w:r w:rsidR="000A5BF8">
          <w:rPr>
            <w:noProof/>
            <w:webHidden/>
          </w:rPr>
          <w:instrText xml:space="preserve"> PAGEREF _Toc512597239 \h </w:instrText>
        </w:r>
        <w:r w:rsidR="000A5BF8">
          <w:rPr>
            <w:noProof/>
            <w:webHidden/>
          </w:rPr>
        </w:r>
        <w:r w:rsidR="000A5BF8">
          <w:rPr>
            <w:noProof/>
            <w:webHidden/>
          </w:rPr>
          <w:fldChar w:fldCharType="separate"/>
        </w:r>
        <w:r w:rsidR="00BF6FDB">
          <w:rPr>
            <w:noProof/>
            <w:webHidden/>
          </w:rPr>
          <w:t>16</w:t>
        </w:r>
        <w:r w:rsidR="000A5BF8">
          <w:rPr>
            <w:noProof/>
            <w:webHidden/>
          </w:rPr>
          <w:fldChar w:fldCharType="end"/>
        </w:r>
      </w:hyperlink>
    </w:p>
    <w:p w14:paraId="3ACD6009" w14:textId="38B9EE74"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40" w:history="1">
        <w:r w:rsidR="000A5BF8" w:rsidRPr="00B87F1E">
          <w:rPr>
            <w:rStyle w:val="Hyperlink"/>
            <w:noProof/>
          </w:rPr>
          <w:t>Figura 10 - Evolução da Arpanet.</w:t>
        </w:r>
        <w:r w:rsidR="000A5BF8">
          <w:rPr>
            <w:noProof/>
            <w:webHidden/>
          </w:rPr>
          <w:tab/>
        </w:r>
        <w:r w:rsidR="000A5BF8">
          <w:rPr>
            <w:noProof/>
            <w:webHidden/>
          </w:rPr>
          <w:fldChar w:fldCharType="begin"/>
        </w:r>
        <w:r w:rsidR="000A5BF8">
          <w:rPr>
            <w:noProof/>
            <w:webHidden/>
          </w:rPr>
          <w:instrText xml:space="preserve"> PAGEREF _Toc512597240 \h </w:instrText>
        </w:r>
        <w:r w:rsidR="000A5BF8">
          <w:rPr>
            <w:noProof/>
            <w:webHidden/>
          </w:rPr>
        </w:r>
        <w:r w:rsidR="000A5BF8">
          <w:rPr>
            <w:noProof/>
            <w:webHidden/>
          </w:rPr>
          <w:fldChar w:fldCharType="separate"/>
        </w:r>
        <w:r w:rsidR="00BF6FDB">
          <w:rPr>
            <w:noProof/>
            <w:webHidden/>
          </w:rPr>
          <w:t>18</w:t>
        </w:r>
        <w:r w:rsidR="000A5BF8">
          <w:rPr>
            <w:noProof/>
            <w:webHidden/>
          </w:rPr>
          <w:fldChar w:fldCharType="end"/>
        </w:r>
      </w:hyperlink>
    </w:p>
    <w:p w14:paraId="73EA0312" w14:textId="4F63013B"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41" w:history="1">
        <w:r w:rsidR="000A5BF8" w:rsidRPr="00B87F1E">
          <w:rPr>
            <w:rStyle w:val="Hyperlink"/>
            <w:noProof/>
          </w:rPr>
          <w:t>Figura 11 - Arquitetura do protocolo HTTP</w:t>
        </w:r>
        <w:r w:rsidR="000A5BF8">
          <w:rPr>
            <w:noProof/>
            <w:webHidden/>
          </w:rPr>
          <w:tab/>
        </w:r>
        <w:r w:rsidR="000A5BF8">
          <w:rPr>
            <w:noProof/>
            <w:webHidden/>
          </w:rPr>
          <w:fldChar w:fldCharType="begin"/>
        </w:r>
        <w:r w:rsidR="000A5BF8">
          <w:rPr>
            <w:noProof/>
            <w:webHidden/>
          </w:rPr>
          <w:instrText xml:space="preserve"> PAGEREF _Toc512597241 \h </w:instrText>
        </w:r>
        <w:r w:rsidR="000A5BF8">
          <w:rPr>
            <w:noProof/>
            <w:webHidden/>
          </w:rPr>
        </w:r>
        <w:r w:rsidR="000A5BF8">
          <w:rPr>
            <w:noProof/>
            <w:webHidden/>
          </w:rPr>
          <w:fldChar w:fldCharType="separate"/>
        </w:r>
        <w:r w:rsidR="00BF6FDB">
          <w:rPr>
            <w:noProof/>
            <w:webHidden/>
          </w:rPr>
          <w:t>19</w:t>
        </w:r>
        <w:r w:rsidR="000A5BF8">
          <w:rPr>
            <w:noProof/>
            <w:webHidden/>
          </w:rPr>
          <w:fldChar w:fldCharType="end"/>
        </w:r>
      </w:hyperlink>
    </w:p>
    <w:p w14:paraId="7384C684" w14:textId="55E842E7"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42" w:history="1">
        <w:r w:rsidR="000A5BF8" w:rsidRPr="00B87F1E">
          <w:rPr>
            <w:rStyle w:val="Hyperlink"/>
            <w:noProof/>
          </w:rPr>
          <w:t>Figura 12 – Lado cliente da web.</w:t>
        </w:r>
        <w:r w:rsidR="000A5BF8">
          <w:rPr>
            <w:noProof/>
            <w:webHidden/>
          </w:rPr>
          <w:tab/>
        </w:r>
        <w:r w:rsidR="000A5BF8">
          <w:rPr>
            <w:noProof/>
            <w:webHidden/>
          </w:rPr>
          <w:fldChar w:fldCharType="begin"/>
        </w:r>
        <w:r w:rsidR="000A5BF8">
          <w:rPr>
            <w:noProof/>
            <w:webHidden/>
          </w:rPr>
          <w:instrText xml:space="preserve"> PAGEREF _Toc512597242 \h </w:instrText>
        </w:r>
        <w:r w:rsidR="000A5BF8">
          <w:rPr>
            <w:noProof/>
            <w:webHidden/>
          </w:rPr>
        </w:r>
        <w:r w:rsidR="000A5BF8">
          <w:rPr>
            <w:noProof/>
            <w:webHidden/>
          </w:rPr>
          <w:fldChar w:fldCharType="separate"/>
        </w:r>
        <w:r w:rsidR="00BF6FDB">
          <w:rPr>
            <w:noProof/>
            <w:webHidden/>
          </w:rPr>
          <w:t>21</w:t>
        </w:r>
        <w:r w:rsidR="000A5BF8">
          <w:rPr>
            <w:noProof/>
            <w:webHidden/>
          </w:rPr>
          <w:fldChar w:fldCharType="end"/>
        </w:r>
      </w:hyperlink>
    </w:p>
    <w:p w14:paraId="47C0B542" w14:textId="3216866A"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43" w:history="1">
        <w:r w:rsidR="000A5BF8" w:rsidRPr="00B87F1E">
          <w:rPr>
            <w:rStyle w:val="Hyperlink"/>
            <w:noProof/>
          </w:rPr>
          <w:t>Figura 13 - Arquitetura base de aplicações web</w:t>
        </w:r>
        <w:r w:rsidR="000A5BF8">
          <w:rPr>
            <w:noProof/>
            <w:webHidden/>
          </w:rPr>
          <w:tab/>
        </w:r>
        <w:r w:rsidR="000A5BF8">
          <w:rPr>
            <w:noProof/>
            <w:webHidden/>
          </w:rPr>
          <w:fldChar w:fldCharType="begin"/>
        </w:r>
        <w:r w:rsidR="000A5BF8">
          <w:rPr>
            <w:noProof/>
            <w:webHidden/>
          </w:rPr>
          <w:instrText xml:space="preserve"> PAGEREF _Toc512597243 \h </w:instrText>
        </w:r>
        <w:r w:rsidR="000A5BF8">
          <w:rPr>
            <w:noProof/>
            <w:webHidden/>
          </w:rPr>
        </w:r>
        <w:r w:rsidR="000A5BF8">
          <w:rPr>
            <w:noProof/>
            <w:webHidden/>
          </w:rPr>
          <w:fldChar w:fldCharType="separate"/>
        </w:r>
        <w:r w:rsidR="00BF6FDB">
          <w:rPr>
            <w:noProof/>
            <w:webHidden/>
          </w:rPr>
          <w:t>22</w:t>
        </w:r>
        <w:r w:rsidR="000A5BF8">
          <w:rPr>
            <w:noProof/>
            <w:webHidden/>
          </w:rPr>
          <w:fldChar w:fldCharType="end"/>
        </w:r>
      </w:hyperlink>
    </w:p>
    <w:p w14:paraId="46F66FD4" w14:textId="277A0538"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44" w:history="1">
        <w:r w:rsidR="000A5BF8" w:rsidRPr="00B87F1E">
          <w:rPr>
            <w:rStyle w:val="Hyperlink"/>
            <w:noProof/>
          </w:rPr>
          <w:t>Figura 15 - Arquitetura Cloud Computing</w:t>
        </w:r>
        <w:r w:rsidR="000A5BF8">
          <w:rPr>
            <w:noProof/>
            <w:webHidden/>
          </w:rPr>
          <w:tab/>
        </w:r>
        <w:r w:rsidR="000A5BF8">
          <w:rPr>
            <w:noProof/>
            <w:webHidden/>
          </w:rPr>
          <w:fldChar w:fldCharType="begin"/>
        </w:r>
        <w:r w:rsidR="000A5BF8">
          <w:rPr>
            <w:noProof/>
            <w:webHidden/>
          </w:rPr>
          <w:instrText xml:space="preserve"> PAGEREF _Toc512597244 \h </w:instrText>
        </w:r>
        <w:r w:rsidR="000A5BF8">
          <w:rPr>
            <w:noProof/>
            <w:webHidden/>
          </w:rPr>
        </w:r>
        <w:r w:rsidR="000A5BF8">
          <w:rPr>
            <w:noProof/>
            <w:webHidden/>
          </w:rPr>
          <w:fldChar w:fldCharType="separate"/>
        </w:r>
        <w:r w:rsidR="00BF6FDB">
          <w:rPr>
            <w:noProof/>
            <w:webHidden/>
          </w:rPr>
          <w:t>24</w:t>
        </w:r>
        <w:r w:rsidR="000A5BF8">
          <w:rPr>
            <w:noProof/>
            <w:webHidden/>
          </w:rPr>
          <w:fldChar w:fldCharType="end"/>
        </w:r>
      </w:hyperlink>
    </w:p>
    <w:p w14:paraId="772D0376" w14:textId="68926ED7"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45" w:history="1">
        <w:r w:rsidR="000A5BF8" w:rsidRPr="00B87F1E">
          <w:rPr>
            <w:rStyle w:val="Hyperlink"/>
            <w:noProof/>
            <w:lang w:val="en-US"/>
          </w:rPr>
          <w:t>Figura 16 - Human-Machine Interface.</w:t>
        </w:r>
        <w:r w:rsidR="000A5BF8">
          <w:rPr>
            <w:noProof/>
            <w:webHidden/>
          </w:rPr>
          <w:tab/>
        </w:r>
        <w:r w:rsidR="000A5BF8">
          <w:rPr>
            <w:noProof/>
            <w:webHidden/>
          </w:rPr>
          <w:fldChar w:fldCharType="begin"/>
        </w:r>
        <w:r w:rsidR="000A5BF8">
          <w:rPr>
            <w:noProof/>
            <w:webHidden/>
          </w:rPr>
          <w:instrText xml:space="preserve"> PAGEREF _Toc512597245 \h </w:instrText>
        </w:r>
        <w:r w:rsidR="000A5BF8">
          <w:rPr>
            <w:noProof/>
            <w:webHidden/>
          </w:rPr>
        </w:r>
        <w:r w:rsidR="000A5BF8">
          <w:rPr>
            <w:noProof/>
            <w:webHidden/>
          </w:rPr>
          <w:fldChar w:fldCharType="separate"/>
        </w:r>
        <w:r w:rsidR="00BF6FDB">
          <w:rPr>
            <w:noProof/>
            <w:webHidden/>
          </w:rPr>
          <w:t>26</w:t>
        </w:r>
        <w:r w:rsidR="000A5BF8">
          <w:rPr>
            <w:noProof/>
            <w:webHidden/>
          </w:rPr>
          <w:fldChar w:fldCharType="end"/>
        </w:r>
      </w:hyperlink>
    </w:p>
    <w:p w14:paraId="14EAB1D8" w14:textId="74A070EF"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46" w:history="1">
        <w:r w:rsidR="000A5BF8" w:rsidRPr="00B87F1E">
          <w:rPr>
            <w:rStyle w:val="Hyperlink"/>
            <w:noProof/>
          </w:rPr>
          <w:t>Figura 17 – Arquitetura de um Sistema SCADA</w:t>
        </w:r>
        <w:r w:rsidR="000A5BF8">
          <w:rPr>
            <w:noProof/>
            <w:webHidden/>
          </w:rPr>
          <w:tab/>
        </w:r>
        <w:r w:rsidR="000A5BF8">
          <w:rPr>
            <w:noProof/>
            <w:webHidden/>
          </w:rPr>
          <w:fldChar w:fldCharType="begin"/>
        </w:r>
        <w:r w:rsidR="000A5BF8">
          <w:rPr>
            <w:noProof/>
            <w:webHidden/>
          </w:rPr>
          <w:instrText xml:space="preserve"> PAGEREF _Toc512597246 \h </w:instrText>
        </w:r>
        <w:r w:rsidR="000A5BF8">
          <w:rPr>
            <w:noProof/>
            <w:webHidden/>
          </w:rPr>
        </w:r>
        <w:r w:rsidR="000A5BF8">
          <w:rPr>
            <w:noProof/>
            <w:webHidden/>
          </w:rPr>
          <w:fldChar w:fldCharType="separate"/>
        </w:r>
        <w:r w:rsidR="00BF6FDB">
          <w:rPr>
            <w:noProof/>
            <w:webHidden/>
          </w:rPr>
          <w:t>30</w:t>
        </w:r>
        <w:r w:rsidR="000A5BF8">
          <w:rPr>
            <w:noProof/>
            <w:webHidden/>
          </w:rPr>
          <w:fldChar w:fldCharType="end"/>
        </w:r>
      </w:hyperlink>
    </w:p>
    <w:p w14:paraId="0AB55535" w14:textId="4F695C03"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47" w:history="1">
        <w:r w:rsidR="000A5BF8" w:rsidRPr="00B87F1E">
          <w:rPr>
            <w:rStyle w:val="Hyperlink"/>
            <w:noProof/>
          </w:rPr>
          <w:t>Figura 18 – Ilustração de sistema de fabrico aditivo.</w:t>
        </w:r>
        <w:r w:rsidR="000A5BF8">
          <w:rPr>
            <w:noProof/>
            <w:webHidden/>
          </w:rPr>
          <w:tab/>
        </w:r>
        <w:r w:rsidR="000A5BF8">
          <w:rPr>
            <w:noProof/>
            <w:webHidden/>
          </w:rPr>
          <w:fldChar w:fldCharType="begin"/>
        </w:r>
        <w:r w:rsidR="000A5BF8">
          <w:rPr>
            <w:noProof/>
            <w:webHidden/>
          </w:rPr>
          <w:instrText xml:space="preserve"> PAGEREF _Toc512597247 \h </w:instrText>
        </w:r>
        <w:r w:rsidR="000A5BF8">
          <w:rPr>
            <w:noProof/>
            <w:webHidden/>
          </w:rPr>
        </w:r>
        <w:r w:rsidR="000A5BF8">
          <w:rPr>
            <w:noProof/>
            <w:webHidden/>
          </w:rPr>
          <w:fldChar w:fldCharType="separate"/>
        </w:r>
        <w:r w:rsidR="00BF6FDB">
          <w:rPr>
            <w:noProof/>
            <w:webHidden/>
          </w:rPr>
          <w:t>32</w:t>
        </w:r>
        <w:r w:rsidR="000A5BF8">
          <w:rPr>
            <w:noProof/>
            <w:webHidden/>
          </w:rPr>
          <w:fldChar w:fldCharType="end"/>
        </w:r>
      </w:hyperlink>
    </w:p>
    <w:p w14:paraId="69928C65" w14:textId="2E4E7B81"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48" w:history="1">
        <w:r w:rsidR="000A5BF8" w:rsidRPr="00B87F1E">
          <w:rPr>
            <w:rStyle w:val="Hyperlink"/>
            <w:noProof/>
          </w:rPr>
          <w:t>Figura 19 - Ganhos de Tempo.</w:t>
        </w:r>
        <w:r w:rsidR="000A5BF8">
          <w:rPr>
            <w:noProof/>
            <w:webHidden/>
          </w:rPr>
          <w:tab/>
        </w:r>
        <w:r w:rsidR="000A5BF8">
          <w:rPr>
            <w:noProof/>
            <w:webHidden/>
          </w:rPr>
          <w:fldChar w:fldCharType="begin"/>
        </w:r>
        <w:r w:rsidR="000A5BF8">
          <w:rPr>
            <w:noProof/>
            <w:webHidden/>
          </w:rPr>
          <w:instrText xml:space="preserve"> PAGEREF _Toc512597248 \h </w:instrText>
        </w:r>
        <w:r w:rsidR="000A5BF8">
          <w:rPr>
            <w:noProof/>
            <w:webHidden/>
          </w:rPr>
        </w:r>
        <w:r w:rsidR="000A5BF8">
          <w:rPr>
            <w:noProof/>
            <w:webHidden/>
          </w:rPr>
          <w:fldChar w:fldCharType="separate"/>
        </w:r>
        <w:r w:rsidR="00BF6FDB">
          <w:rPr>
            <w:noProof/>
            <w:webHidden/>
          </w:rPr>
          <w:t>36</w:t>
        </w:r>
        <w:r w:rsidR="000A5BF8">
          <w:rPr>
            <w:noProof/>
            <w:webHidden/>
          </w:rPr>
          <w:fldChar w:fldCharType="end"/>
        </w:r>
      </w:hyperlink>
    </w:p>
    <w:p w14:paraId="3620FD19" w14:textId="4EBDECB1"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49" w:history="1">
        <w:r w:rsidR="000A5BF8" w:rsidRPr="00B87F1E">
          <w:rPr>
            <w:rStyle w:val="Hyperlink"/>
            <w:noProof/>
          </w:rPr>
          <w:t>Figura 20 - Linha de Paletização Automatizada.</w:t>
        </w:r>
        <w:r w:rsidR="000A5BF8">
          <w:rPr>
            <w:noProof/>
            <w:webHidden/>
          </w:rPr>
          <w:tab/>
        </w:r>
        <w:r w:rsidR="000A5BF8">
          <w:rPr>
            <w:noProof/>
            <w:webHidden/>
          </w:rPr>
          <w:fldChar w:fldCharType="begin"/>
        </w:r>
        <w:r w:rsidR="000A5BF8">
          <w:rPr>
            <w:noProof/>
            <w:webHidden/>
          </w:rPr>
          <w:instrText xml:space="preserve"> PAGEREF _Toc512597249 \h </w:instrText>
        </w:r>
        <w:r w:rsidR="000A5BF8">
          <w:rPr>
            <w:noProof/>
            <w:webHidden/>
          </w:rPr>
        </w:r>
        <w:r w:rsidR="000A5BF8">
          <w:rPr>
            <w:noProof/>
            <w:webHidden/>
          </w:rPr>
          <w:fldChar w:fldCharType="separate"/>
        </w:r>
        <w:r w:rsidR="00BF6FDB">
          <w:rPr>
            <w:noProof/>
            <w:webHidden/>
          </w:rPr>
          <w:t>37</w:t>
        </w:r>
        <w:r w:rsidR="000A5BF8">
          <w:rPr>
            <w:noProof/>
            <w:webHidden/>
          </w:rPr>
          <w:fldChar w:fldCharType="end"/>
        </w:r>
      </w:hyperlink>
    </w:p>
    <w:p w14:paraId="2A9A6BF8" w14:textId="6E340BAC"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50" w:history="1">
        <w:r w:rsidR="000A5BF8" w:rsidRPr="00B87F1E">
          <w:rPr>
            <w:rStyle w:val="Hyperlink"/>
            <w:noProof/>
          </w:rPr>
          <w:t>Figura 21 – Arquitetura para monitorização remota dos processos.</w:t>
        </w:r>
        <w:r w:rsidR="000A5BF8">
          <w:rPr>
            <w:noProof/>
            <w:webHidden/>
          </w:rPr>
          <w:tab/>
        </w:r>
        <w:r w:rsidR="000A5BF8">
          <w:rPr>
            <w:noProof/>
            <w:webHidden/>
          </w:rPr>
          <w:fldChar w:fldCharType="begin"/>
        </w:r>
        <w:r w:rsidR="000A5BF8">
          <w:rPr>
            <w:noProof/>
            <w:webHidden/>
          </w:rPr>
          <w:instrText xml:space="preserve"> PAGEREF _Toc512597250 \h </w:instrText>
        </w:r>
        <w:r w:rsidR="000A5BF8">
          <w:rPr>
            <w:noProof/>
            <w:webHidden/>
          </w:rPr>
        </w:r>
        <w:r w:rsidR="000A5BF8">
          <w:rPr>
            <w:noProof/>
            <w:webHidden/>
          </w:rPr>
          <w:fldChar w:fldCharType="separate"/>
        </w:r>
        <w:r w:rsidR="00BF6FDB">
          <w:rPr>
            <w:noProof/>
            <w:webHidden/>
          </w:rPr>
          <w:t>39</w:t>
        </w:r>
        <w:r w:rsidR="000A5BF8">
          <w:rPr>
            <w:noProof/>
            <w:webHidden/>
          </w:rPr>
          <w:fldChar w:fldCharType="end"/>
        </w:r>
      </w:hyperlink>
    </w:p>
    <w:p w14:paraId="012CD24E" w14:textId="5E2A4A50"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51" w:history="1">
        <w:r w:rsidR="000A5BF8" w:rsidRPr="00B87F1E">
          <w:rPr>
            <w:rStyle w:val="Hyperlink"/>
            <w:noProof/>
          </w:rPr>
          <w:t>Figura 22 - Página web dinâmica para monitorização.</w:t>
        </w:r>
        <w:r w:rsidR="000A5BF8">
          <w:rPr>
            <w:noProof/>
            <w:webHidden/>
          </w:rPr>
          <w:tab/>
        </w:r>
        <w:r w:rsidR="000A5BF8">
          <w:rPr>
            <w:noProof/>
            <w:webHidden/>
          </w:rPr>
          <w:fldChar w:fldCharType="begin"/>
        </w:r>
        <w:r w:rsidR="000A5BF8">
          <w:rPr>
            <w:noProof/>
            <w:webHidden/>
          </w:rPr>
          <w:instrText xml:space="preserve"> PAGEREF _Toc512597251 \h </w:instrText>
        </w:r>
        <w:r w:rsidR="000A5BF8">
          <w:rPr>
            <w:noProof/>
            <w:webHidden/>
          </w:rPr>
        </w:r>
        <w:r w:rsidR="000A5BF8">
          <w:rPr>
            <w:noProof/>
            <w:webHidden/>
          </w:rPr>
          <w:fldChar w:fldCharType="separate"/>
        </w:r>
        <w:r w:rsidR="00BF6FDB">
          <w:rPr>
            <w:noProof/>
            <w:webHidden/>
          </w:rPr>
          <w:t>40</w:t>
        </w:r>
        <w:r w:rsidR="000A5BF8">
          <w:rPr>
            <w:noProof/>
            <w:webHidden/>
          </w:rPr>
          <w:fldChar w:fldCharType="end"/>
        </w:r>
      </w:hyperlink>
    </w:p>
    <w:p w14:paraId="2F8C9935" w14:textId="009E69CB"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52" w:history="1">
        <w:r w:rsidR="000A5BF8" w:rsidRPr="00B87F1E">
          <w:rPr>
            <w:rStyle w:val="Hyperlink"/>
            <w:noProof/>
          </w:rPr>
          <w:t>Figura 23 - Aplicação Java para monitorizar temperatura.</w:t>
        </w:r>
        <w:r w:rsidR="000A5BF8">
          <w:rPr>
            <w:noProof/>
            <w:webHidden/>
          </w:rPr>
          <w:tab/>
        </w:r>
        <w:r w:rsidR="000A5BF8">
          <w:rPr>
            <w:noProof/>
            <w:webHidden/>
          </w:rPr>
          <w:fldChar w:fldCharType="begin"/>
        </w:r>
        <w:r w:rsidR="000A5BF8">
          <w:rPr>
            <w:noProof/>
            <w:webHidden/>
          </w:rPr>
          <w:instrText xml:space="preserve"> PAGEREF _Toc512597252 \h </w:instrText>
        </w:r>
        <w:r w:rsidR="000A5BF8">
          <w:rPr>
            <w:noProof/>
            <w:webHidden/>
          </w:rPr>
        </w:r>
        <w:r w:rsidR="000A5BF8">
          <w:rPr>
            <w:noProof/>
            <w:webHidden/>
          </w:rPr>
          <w:fldChar w:fldCharType="separate"/>
        </w:r>
        <w:r w:rsidR="00BF6FDB">
          <w:rPr>
            <w:noProof/>
            <w:webHidden/>
          </w:rPr>
          <w:t>41</w:t>
        </w:r>
        <w:r w:rsidR="000A5BF8">
          <w:rPr>
            <w:noProof/>
            <w:webHidden/>
          </w:rPr>
          <w:fldChar w:fldCharType="end"/>
        </w:r>
      </w:hyperlink>
    </w:p>
    <w:p w14:paraId="3FDE59CD" w14:textId="262DFCAB"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53" w:history="1">
        <w:r w:rsidR="000A5BF8" w:rsidRPr="00B87F1E">
          <w:rPr>
            <w:rStyle w:val="Hyperlink"/>
            <w:noProof/>
          </w:rPr>
          <w:t>Figura 24 - Arquitetura do sistema para controlo remoto de laboratório.</w:t>
        </w:r>
        <w:r w:rsidR="000A5BF8">
          <w:rPr>
            <w:noProof/>
            <w:webHidden/>
          </w:rPr>
          <w:tab/>
        </w:r>
        <w:r w:rsidR="000A5BF8">
          <w:rPr>
            <w:noProof/>
            <w:webHidden/>
          </w:rPr>
          <w:fldChar w:fldCharType="begin"/>
        </w:r>
        <w:r w:rsidR="000A5BF8">
          <w:rPr>
            <w:noProof/>
            <w:webHidden/>
          </w:rPr>
          <w:instrText xml:space="preserve"> PAGEREF _Toc512597253 \h </w:instrText>
        </w:r>
        <w:r w:rsidR="000A5BF8">
          <w:rPr>
            <w:noProof/>
            <w:webHidden/>
          </w:rPr>
        </w:r>
        <w:r w:rsidR="000A5BF8">
          <w:rPr>
            <w:noProof/>
            <w:webHidden/>
          </w:rPr>
          <w:fldChar w:fldCharType="separate"/>
        </w:r>
        <w:r w:rsidR="00BF6FDB">
          <w:rPr>
            <w:noProof/>
            <w:webHidden/>
          </w:rPr>
          <w:t>42</w:t>
        </w:r>
        <w:r w:rsidR="000A5BF8">
          <w:rPr>
            <w:noProof/>
            <w:webHidden/>
          </w:rPr>
          <w:fldChar w:fldCharType="end"/>
        </w:r>
      </w:hyperlink>
    </w:p>
    <w:p w14:paraId="5027E0C1" w14:textId="1C5D21AB"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54" w:history="1">
        <w:r w:rsidR="000A5BF8" w:rsidRPr="00B87F1E">
          <w:rPr>
            <w:rStyle w:val="Hyperlink"/>
            <w:noProof/>
          </w:rPr>
          <w:t>Figura 25 - Página no browser para controlo remoto.</w:t>
        </w:r>
        <w:r w:rsidR="000A5BF8">
          <w:rPr>
            <w:noProof/>
            <w:webHidden/>
          </w:rPr>
          <w:tab/>
        </w:r>
        <w:r w:rsidR="000A5BF8">
          <w:rPr>
            <w:noProof/>
            <w:webHidden/>
          </w:rPr>
          <w:fldChar w:fldCharType="begin"/>
        </w:r>
        <w:r w:rsidR="000A5BF8">
          <w:rPr>
            <w:noProof/>
            <w:webHidden/>
          </w:rPr>
          <w:instrText xml:space="preserve"> PAGEREF _Toc512597254 \h </w:instrText>
        </w:r>
        <w:r w:rsidR="000A5BF8">
          <w:rPr>
            <w:noProof/>
            <w:webHidden/>
          </w:rPr>
        </w:r>
        <w:r w:rsidR="000A5BF8">
          <w:rPr>
            <w:noProof/>
            <w:webHidden/>
          </w:rPr>
          <w:fldChar w:fldCharType="separate"/>
        </w:r>
        <w:r w:rsidR="00BF6FDB">
          <w:rPr>
            <w:noProof/>
            <w:webHidden/>
          </w:rPr>
          <w:t>43</w:t>
        </w:r>
        <w:r w:rsidR="000A5BF8">
          <w:rPr>
            <w:noProof/>
            <w:webHidden/>
          </w:rPr>
          <w:fldChar w:fldCharType="end"/>
        </w:r>
      </w:hyperlink>
    </w:p>
    <w:p w14:paraId="24E63504" w14:textId="4D6514AF"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55" w:history="1">
        <w:r w:rsidR="000A5BF8" w:rsidRPr="00B87F1E">
          <w:rPr>
            <w:rStyle w:val="Hyperlink"/>
            <w:noProof/>
          </w:rPr>
          <w:t>Figura 26 - Arquitetura do sistema para controlo de PLC remotamente.</w:t>
        </w:r>
        <w:r w:rsidR="000A5BF8">
          <w:rPr>
            <w:noProof/>
            <w:webHidden/>
          </w:rPr>
          <w:tab/>
        </w:r>
        <w:r w:rsidR="000A5BF8">
          <w:rPr>
            <w:noProof/>
            <w:webHidden/>
          </w:rPr>
          <w:fldChar w:fldCharType="begin"/>
        </w:r>
        <w:r w:rsidR="000A5BF8">
          <w:rPr>
            <w:noProof/>
            <w:webHidden/>
          </w:rPr>
          <w:instrText xml:space="preserve"> PAGEREF _Toc512597255 \h </w:instrText>
        </w:r>
        <w:r w:rsidR="000A5BF8">
          <w:rPr>
            <w:noProof/>
            <w:webHidden/>
          </w:rPr>
        </w:r>
        <w:r w:rsidR="000A5BF8">
          <w:rPr>
            <w:noProof/>
            <w:webHidden/>
          </w:rPr>
          <w:fldChar w:fldCharType="separate"/>
        </w:r>
        <w:r w:rsidR="00BF6FDB">
          <w:rPr>
            <w:noProof/>
            <w:webHidden/>
          </w:rPr>
          <w:t>44</w:t>
        </w:r>
        <w:r w:rsidR="000A5BF8">
          <w:rPr>
            <w:noProof/>
            <w:webHidden/>
          </w:rPr>
          <w:fldChar w:fldCharType="end"/>
        </w:r>
      </w:hyperlink>
    </w:p>
    <w:p w14:paraId="2E8C9952" w14:textId="18212E13"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56" w:history="1">
        <w:r w:rsidR="000A5BF8" w:rsidRPr="00B87F1E">
          <w:rPr>
            <w:rStyle w:val="Hyperlink"/>
            <w:noProof/>
          </w:rPr>
          <w:t>Figura 27 - Página web para controlo das variáveis do PLC.</w:t>
        </w:r>
        <w:r w:rsidR="000A5BF8">
          <w:rPr>
            <w:noProof/>
            <w:webHidden/>
          </w:rPr>
          <w:tab/>
        </w:r>
        <w:r w:rsidR="000A5BF8">
          <w:rPr>
            <w:noProof/>
            <w:webHidden/>
          </w:rPr>
          <w:fldChar w:fldCharType="begin"/>
        </w:r>
        <w:r w:rsidR="000A5BF8">
          <w:rPr>
            <w:noProof/>
            <w:webHidden/>
          </w:rPr>
          <w:instrText xml:space="preserve"> PAGEREF _Toc512597256 \h </w:instrText>
        </w:r>
        <w:r w:rsidR="000A5BF8">
          <w:rPr>
            <w:noProof/>
            <w:webHidden/>
          </w:rPr>
        </w:r>
        <w:r w:rsidR="000A5BF8">
          <w:rPr>
            <w:noProof/>
            <w:webHidden/>
          </w:rPr>
          <w:fldChar w:fldCharType="separate"/>
        </w:r>
        <w:r w:rsidR="00BF6FDB">
          <w:rPr>
            <w:noProof/>
            <w:webHidden/>
          </w:rPr>
          <w:t>44</w:t>
        </w:r>
        <w:r w:rsidR="000A5BF8">
          <w:rPr>
            <w:noProof/>
            <w:webHidden/>
          </w:rPr>
          <w:fldChar w:fldCharType="end"/>
        </w:r>
      </w:hyperlink>
    </w:p>
    <w:p w14:paraId="62E2A179" w14:textId="045AF495"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57" w:history="1">
        <w:r w:rsidR="000A5BF8" w:rsidRPr="00B87F1E">
          <w:rPr>
            <w:rStyle w:val="Hyperlink"/>
            <w:noProof/>
          </w:rPr>
          <w:t>Figura 28 - Software Eiger.</w:t>
        </w:r>
        <w:r w:rsidR="000A5BF8">
          <w:rPr>
            <w:noProof/>
            <w:webHidden/>
          </w:rPr>
          <w:tab/>
        </w:r>
        <w:r w:rsidR="000A5BF8">
          <w:rPr>
            <w:noProof/>
            <w:webHidden/>
          </w:rPr>
          <w:fldChar w:fldCharType="begin"/>
        </w:r>
        <w:r w:rsidR="000A5BF8">
          <w:rPr>
            <w:noProof/>
            <w:webHidden/>
          </w:rPr>
          <w:instrText xml:space="preserve"> PAGEREF _Toc512597257 \h </w:instrText>
        </w:r>
        <w:r w:rsidR="000A5BF8">
          <w:rPr>
            <w:noProof/>
            <w:webHidden/>
          </w:rPr>
        </w:r>
        <w:r w:rsidR="000A5BF8">
          <w:rPr>
            <w:noProof/>
            <w:webHidden/>
          </w:rPr>
          <w:fldChar w:fldCharType="separate"/>
        </w:r>
        <w:r w:rsidR="00BF6FDB">
          <w:rPr>
            <w:noProof/>
            <w:webHidden/>
          </w:rPr>
          <w:t>45</w:t>
        </w:r>
        <w:r w:rsidR="000A5BF8">
          <w:rPr>
            <w:noProof/>
            <w:webHidden/>
          </w:rPr>
          <w:fldChar w:fldCharType="end"/>
        </w:r>
      </w:hyperlink>
    </w:p>
    <w:p w14:paraId="2B599220" w14:textId="4838A230"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58" w:history="1">
        <w:r w:rsidR="000A5BF8" w:rsidRPr="00B87F1E">
          <w:rPr>
            <w:rStyle w:val="Hyperlink"/>
            <w:noProof/>
          </w:rPr>
          <w:t>Figura 29 - A interface do sistema através dos óculos e dos marcadores de RA.</w:t>
        </w:r>
        <w:r w:rsidR="000A5BF8">
          <w:rPr>
            <w:noProof/>
            <w:webHidden/>
          </w:rPr>
          <w:tab/>
        </w:r>
        <w:r w:rsidR="000A5BF8">
          <w:rPr>
            <w:noProof/>
            <w:webHidden/>
          </w:rPr>
          <w:fldChar w:fldCharType="begin"/>
        </w:r>
        <w:r w:rsidR="000A5BF8">
          <w:rPr>
            <w:noProof/>
            <w:webHidden/>
          </w:rPr>
          <w:instrText xml:space="preserve"> PAGEREF _Toc512597258 \h </w:instrText>
        </w:r>
        <w:r w:rsidR="000A5BF8">
          <w:rPr>
            <w:noProof/>
            <w:webHidden/>
          </w:rPr>
        </w:r>
        <w:r w:rsidR="000A5BF8">
          <w:rPr>
            <w:noProof/>
            <w:webHidden/>
          </w:rPr>
          <w:fldChar w:fldCharType="separate"/>
        </w:r>
        <w:r w:rsidR="00BF6FDB">
          <w:rPr>
            <w:noProof/>
            <w:webHidden/>
          </w:rPr>
          <w:t>48</w:t>
        </w:r>
        <w:r w:rsidR="000A5BF8">
          <w:rPr>
            <w:noProof/>
            <w:webHidden/>
          </w:rPr>
          <w:fldChar w:fldCharType="end"/>
        </w:r>
      </w:hyperlink>
    </w:p>
    <w:p w14:paraId="26479012" w14:textId="4B40FB6A"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59" w:history="1">
        <w:r w:rsidR="000A5BF8" w:rsidRPr="00B87F1E">
          <w:rPr>
            <w:rStyle w:val="Hyperlink"/>
            <w:noProof/>
          </w:rPr>
          <w:t>Figura 30 - Uma peça a ser modelada. Material virtual é "despejado" do spray na mão direita.</w:t>
        </w:r>
        <w:r w:rsidR="000A5BF8">
          <w:rPr>
            <w:noProof/>
            <w:webHidden/>
          </w:rPr>
          <w:tab/>
        </w:r>
        <w:r w:rsidR="000A5BF8">
          <w:rPr>
            <w:noProof/>
            <w:webHidden/>
          </w:rPr>
          <w:fldChar w:fldCharType="begin"/>
        </w:r>
        <w:r w:rsidR="000A5BF8">
          <w:rPr>
            <w:noProof/>
            <w:webHidden/>
          </w:rPr>
          <w:instrText xml:space="preserve"> PAGEREF _Toc512597259 \h </w:instrText>
        </w:r>
        <w:r w:rsidR="000A5BF8">
          <w:rPr>
            <w:noProof/>
            <w:webHidden/>
          </w:rPr>
        </w:r>
        <w:r w:rsidR="000A5BF8">
          <w:rPr>
            <w:noProof/>
            <w:webHidden/>
          </w:rPr>
          <w:fldChar w:fldCharType="separate"/>
        </w:r>
        <w:r w:rsidR="00BF6FDB">
          <w:rPr>
            <w:noProof/>
            <w:webHidden/>
          </w:rPr>
          <w:t>48</w:t>
        </w:r>
        <w:r w:rsidR="000A5BF8">
          <w:rPr>
            <w:noProof/>
            <w:webHidden/>
          </w:rPr>
          <w:fldChar w:fldCharType="end"/>
        </w:r>
      </w:hyperlink>
    </w:p>
    <w:p w14:paraId="226ED018" w14:textId="0F056D24"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60" w:history="1">
        <w:r w:rsidR="000A5BF8" w:rsidRPr="00B87F1E">
          <w:rPr>
            <w:rStyle w:val="Hyperlink"/>
            <w:noProof/>
          </w:rPr>
          <w:t>Figura 31 - À esquerda a peça em RA, ao centro a peça em software de modelação 3D e à direita a peça impressa.</w:t>
        </w:r>
        <w:r w:rsidR="000A5BF8">
          <w:rPr>
            <w:noProof/>
            <w:webHidden/>
          </w:rPr>
          <w:tab/>
        </w:r>
        <w:r w:rsidR="000A5BF8">
          <w:rPr>
            <w:noProof/>
            <w:webHidden/>
          </w:rPr>
          <w:fldChar w:fldCharType="begin"/>
        </w:r>
        <w:r w:rsidR="000A5BF8">
          <w:rPr>
            <w:noProof/>
            <w:webHidden/>
          </w:rPr>
          <w:instrText xml:space="preserve"> PAGEREF _Toc512597260 \h </w:instrText>
        </w:r>
        <w:r w:rsidR="000A5BF8">
          <w:rPr>
            <w:noProof/>
            <w:webHidden/>
          </w:rPr>
        </w:r>
        <w:r w:rsidR="000A5BF8">
          <w:rPr>
            <w:noProof/>
            <w:webHidden/>
          </w:rPr>
          <w:fldChar w:fldCharType="separate"/>
        </w:r>
        <w:r w:rsidR="00BF6FDB">
          <w:rPr>
            <w:noProof/>
            <w:webHidden/>
          </w:rPr>
          <w:t>49</w:t>
        </w:r>
        <w:r w:rsidR="000A5BF8">
          <w:rPr>
            <w:noProof/>
            <w:webHidden/>
          </w:rPr>
          <w:fldChar w:fldCharType="end"/>
        </w:r>
      </w:hyperlink>
    </w:p>
    <w:p w14:paraId="1031DC1F" w14:textId="42E604E4"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61" w:history="1">
        <w:r w:rsidR="000A5BF8" w:rsidRPr="00B87F1E">
          <w:rPr>
            <w:rStyle w:val="Hyperlink"/>
            <w:noProof/>
          </w:rPr>
          <w:t>Figura 32 - Montagem de produto animada em ambiente de RA.</w:t>
        </w:r>
        <w:r w:rsidR="000A5BF8">
          <w:rPr>
            <w:noProof/>
            <w:webHidden/>
          </w:rPr>
          <w:tab/>
        </w:r>
        <w:r w:rsidR="000A5BF8">
          <w:rPr>
            <w:noProof/>
            <w:webHidden/>
          </w:rPr>
          <w:fldChar w:fldCharType="begin"/>
        </w:r>
        <w:r w:rsidR="000A5BF8">
          <w:rPr>
            <w:noProof/>
            <w:webHidden/>
          </w:rPr>
          <w:instrText xml:space="preserve"> PAGEREF _Toc512597261 \h </w:instrText>
        </w:r>
        <w:r w:rsidR="000A5BF8">
          <w:rPr>
            <w:noProof/>
            <w:webHidden/>
          </w:rPr>
        </w:r>
        <w:r w:rsidR="000A5BF8">
          <w:rPr>
            <w:noProof/>
            <w:webHidden/>
          </w:rPr>
          <w:fldChar w:fldCharType="separate"/>
        </w:r>
        <w:r w:rsidR="00BF6FDB">
          <w:rPr>
            <w:noProof/>
            <w:webHidden/>
          </w:rPr>
          <w:t>50</w:t>
        </w:r>
        <w:r w:rsidR="000A5BF8">
          <w:rPr>
            <w:noProof/>
            <w:webHidden/>
          </w:rPr>
          <w:fldChar w:fldCharType="end"/>
        </w:r>
      </w:hyperlink>
    </w:p>
    <w:p w14:paraId="63D65BF7" w14:textId="4AF277B0"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62" w:history="1">
        <w:r w:rsidR="000A5BF8" w:rsidRPr="00B87F1E">
          <w:rPr>
            <w:rStyle w:val="Hyperlink"/>
            <w:noProof/>
          </w:rPr>
          <w:t>Figura 33 - Equipamento utilizado para o protótipo funcional</w:t>
        </w:r>
        <w:r w:rsidR="000A5BF8">
          <w:rPr>
            <w:noProof/>
            <w:webHidden/>
          </w:rPr>
          <w:tab/>
        </w:r>
        <w:r w:rsidR="000A5BF8">
          <w:rPr>
            <w:noProof/>
            <w:webHidden/>
          </w:rPr>
          <w:fldChar w:fldCharType="begin"/>
        </w:r>
        <w:r w:rsidR="000A5BF8">
          <w:rPr>
            <w:noProof/>
            <w:webHidden/>
          </w:rPr>
          <w:instrText xml:space="preserve"> PAGEREF _Toc512597262 \h </w:instrText>
        </w:r>
        <w:r w:rsidR="000A5BF8">
          <w:rPr>
            <w:noProof/>
            <w:webHidden/>
          </w:rPr>
        </w:r>
        <w:r w:rsidR="000A5BF8">
          <w:rPr>
            <w:noProof/>
            <w:webHidden/>
          </w:rPr>
          <w:fldChar w:fldCharType="separate"/>
        </w:r>
        <w:r w:rsidR="00BF6FDB">
          <w:rPr>
            <w:noProof/>
            <w:webHidden/>
          </w:rPr>
          <w:t>52</w:t>
        </w:r>
        <w:r w:rsidR="000A5BF8">
          <w:rPr>
            <w:noProof/>
            <w:webHidden/>
          </w:rPr>
          <w:fldChar w:fldCharType="end"/>
        </w:r>
      </w:hyperlink>
    </w:p>
    <w:p w14:paraId="3192F03E" w14:textId="6DD00B53"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63" w:history="1">
        <w:r w:rsidR="000A5BF8" w:rsidRPr="00B87F1E">
          <w:rPr>
            <w:rStyle w:val="Hyperlink"/>
            <w:noProof/>
          </w:rPr>
          <w:t>Figura 34 - Equipamento em funcionamento</w:t>
        </w:r>
        <w:r w:rsidR="000A5BF8">
          <w:rPr>
            <w:noProof/>
            <w:webHidden/>
          </w:rPr>
          <w:tab/>
        </w:r>
        <w:r w:rsidR="000A5BF8">
          <w:rPr>
            <w:noProof/>
            <w:webHidden/>
          </w:rPr>
          <w:fldChar w:fldCharType="begin"/>
        </w:r>
        <w:r w:rsidR="000A5BF8">
          <w:rPr>
            <w:noProof/>
            <w:webHidden/>
          </w:rPr>
          <w:instrText xml:space="preserve"> PAGEREF _Toc512597263 \h </w:instrText>
        </w:r>
        <w:r w:rsidR="000A5BF8">
          <w:rPr>
            <w:noProof/>
            <w:webHidden/>
          </w:rPr>
        </w:r>
        <w:r w:rsidR="000A5BF8">
          <w:rPr>
            <w:noProof/>
            <w:webHidden/>
          </w:rPr>
          <w:fldChar w:fldCharType="separate"/>
        </w:r>
        <w:r w:rsidR="00BF6FDB">
          <w:rPr>
            <w:noProof/>
            <w:webHidden/>
          </w:rPr>
          <w:t>52</w:t>
        </w:r>
        <w:r w:rsidR="000A5BF8">
          <w:rPr>
            <w:noProof/>
            <w:webHidden/>
          </w:rPr>
          <w:fldChar w:fldCharType="end"/>
        </w:r>
      </w:hyperlink>
    </w:p>
    <w:p w14:paraId="6D17485F" w14:textId="3E2DD64A"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64" w:history="1">
        <w:r w:rsidR="000A5BF8" w:rsidRPr="00B87F1E">
          <w:rPr>
            <w:rStyle w:val="Hyperlink"/>
            <w:noProof/>
          </w:rPr>
          <w:t>Figura 35 - Equipamento a depositar gesso, criando uma peça</w:t>
        </w:r>
        <w:r w:rsidR="000A5BF8">
          <w:rPr>
            <w:noProof/>
            <w:webHidden/>
          </w:rPr>
          <w:tab/>
        </w:r>
        <w:r w:rsidR="000A5BF8">
          <w:rPr>
            <w:noProof/>
            <w:webHidden/>
          </w:rPr>
          <w:fldChar w:fldCharType="begin"/>
        </w:r>
        <w:r w:rsidR="000A5BF8">
          <w:rPr>
            <w:noProof/>
            <w:webHidden/>
          </w:rPr>
          <w:instrText xml:space="preserve"> PAGEREF _Toc512597264 \h </w:instrText>
        </w:r>
        <w:r w:rsidR="000A5BF8">
          <w:rPr>
            <w:noProof/>
            <w:webHidden/>
          </w:rPr>
        </w:r>
        <w:r w:rsidR="000A5BF8">
          <w:rPr>
            <w:noProof/>
            <w:webHidden/>
          </w:rPr>
          <w:fldChar w:fldCharType="separate"/>
        </w:r>
        <w:r w:rsidR="00BF6FDB">
          <w:rPr>
            <w:noProof/>
            <w:webHidden/>
          </w:rPr>
          <w:t>53</w:t>
        </w:r>
        <w:r w:rsidR="000A5BF8">
          <w:rPr>
            <w:noProof/>
            <w:webHidden/>
          </w:rPr>
          <w:fldChar w:fldCharType="end"/>
        </w:r>
      </w:hyperlink>
    </w:p>
    <w:p w14:paraId="31405A26" w14:textId="549DD38F"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65" w:history="1">
        <w:r w:rsidR="000A5BF8" w:rsidRPr="00B87F1E">
          <w:rPr>
            <w:rStyle w:val="Hyperlink"/>
            <w:noProof/>
          </w:rPr>
          <w:t>Figura 36 - Estrutura da área de impressão do equipamento final</w:t>
        </w:r>
        <w:r w:rsidR="000A5BF8">
          <w:rPr>
            <w:noProof/>
            <w:webHidden/>
          </w:rPr>
          <w:tab/>
        </w:r>
        <w:r w:rsidR="000A5BF8">
          <w:rPr>
            <w:noProof/>
            <w:webHidden/>
          </w:rPr>
          <w:fldChar w:fldCharType="begin"/>
        </w:r>
        <w:r w:rsidR="000A5BF8">
          <w:rPr>
            <w:noProof/>
            <w:webHidden/>
          </w:rPr>
          <w:instrText xml:space="preserve"> PAGEREF _Toc512597265 \h </w:instrText>
        </w:r>
        <w:r w:rsidR="000A5BF8">
          <w:rPr>
            <w:noProof/>
            <w:webHidden/>
          </w:rPr>
        </w:r>
        <w:r w:rsidR="000A5BF8">
          <w:rPr>
            <w:noProof/>
            <w:webHidden/>
          </w:rPr>
          <w:fldChar w:fldCharType="separate"/>
        </w:r>
        <w:r w:rsidR="00BF6FDB">
          <w:rPr>
            <w:noProof/>
            <w:webHidden/>
          </w:rPr>
          <w:t>54</w:t>
        </w:r>
        <w:r w:rsidR="000A5BF8">
          <w:rPr>
            <w:noProof/>
            <w:webHidden/>
          </w:rPr>
          <w:fldChar w:fldCharType="end"/>
        </w:r>
      </w:hyperlink>
    </w:p>
    <w:p w14:paraId="0CCF448A" w14:textId="6E6D51F7"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66" w:history="1">
        <w:r w:rsidR="000A5BF8" w:rsidRPr="00B87F1E">
          <w:rPr>
            <w:rStyle w:val="Hyperlink"/>
            <w:noProof/>
          </w:rPr>
          <w:t>Figura 37 - Equipamento de Fabrico Aditivo e a HMI</w:t>
        </w:r>
        <w:r w:rsidR="000A5BF8">
          <w:rPr>
            <w:noProof/>
            <w:webHidden/>
          </w:rPr>
          <w:tab/>
        </w:r>
        <w:r w:rsidR="000A5BF8">
          <w:rPr>
            <w:noProof/>
            <w:webHidden/>
          </w:rPr>
          <w:fldChar w:fldCharType="begin"/>
        </w:r>
        <w:r w:rsidR="000A5BF8">
          <w:rPr>
            <w:noProof/>
            <w:webHidden/>
          </w:rPr>
          <w:instrText xml:space="preserve"> PAGEREF _Toc512597266 \h </w:instrText>
        </w:r>
        <w:r w:rsidR="000A5BF8">
          <w:rPr>
            <w:noProof/>
            <w:webHidden/>
          </w:rPr>
        </w:r>
        <w:r w:rsidR="000A5BF8">
          <w:rPr>
            <w:noProof/>
            <w:webHidden/>
          </w:rPr>
          <w:fldChar w:fldCharType="separate"/>
        </w:r>
        <w:r w:rsidR="00BF6FDB">
          <w:rPr>
            <w:noProof/>
            <w:webHidden/>
          </w:rPr>
          <w:t>54</w:t>
        </w:r>
        <w:r w:rsidR="000A5BF8">
          <w:rPr>
            <w:noProof/>
            <w:webHidden/>
          </w:rPr>
          <w:fldChar w:fldCharType="end"/>
        </w:r>
      </w:hyperlink>
    </w:p>
    <w:p w14:paraId="068528B8" w14:textId="40D6CDEA"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67" w:history="1">
        <w:r w:rsidR="000A5BF8" w:rsidRPr="00B87F1E">
          <w:rPr>
            <w:rStyle w:val="Hyperlink"/>
            <w:noProof/>
          </w:rPr>
          <w:t>Figura 38 - Equipamento de Fabrico Aditivo e a HMI</w:t>
        </w:r>
        <w:r w:rsidR="000A5BF8">
          <w:rPr>
            <w:noProof/>
            <w:webHidden/>
          </w:rPr>
          <w:tab/>
        </w:r>
        <w:r w:rsidR="000A5BF8">
          <w:rPr>
            <w:noProof/>
            <w:webHidden/>
          </w:rPr>
          <w:fldChar w:fldCharType="begin"/>
        </w:r>
        <w:r w:rsidR="000A5BF8">
          <w:rPr>
            <w:noProof/>
            <w:webHidden/>
          </w:rPr>
          <w:instrText xml:space="preserve"> PAGEREF _Toc512597267 \h </w:instrText>
        </w:r>
        <w:r w:rsidR="000A5BF8">
          <w:rPr>
            <w:noProof/>
            <w:webHidden/>
          </w:rPr>
        </w:r>
        <w:r w:rsidR="000A5BF8">
          <w:rPr>
            <w:noProof/>
            <w:webHidden/>
          </w:rPr>
          <w:fldChar w:fldCharType="separate"/>
        </w:r>
        <w:r w:rsidR="00BF6FDB">
          <w:rPr>
            <w:noProof/>
            <w:webHidden/>
          </w:rPr>
          <w:t>55</w:t>
        </w:r>
        <w:r w:rsidR="000A5BF8">
          <w:rPr>
            <w:noProof/>
            <w:webHidden/>
          </w:rPr>
          <w:fldChar w:fldCharType="end"/>
        </w:r>
      </w:hyperlink>
    </w:p>
    <w:p w14:paraId="3D77D25E" w14:textId="0B11B955"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68" w:history="1">
        <w:r w:rsidR="000A5BF8" w:rsidRPr="00B87F1E">
          <w:rPr>
            <w:rStyle w:val="Hyperlink"/>
            <w:noProof/>
          </w:rPr>
          <w:t>Figura 39 - Exemplo de código G</w:t>
        </w:r>
        <w:r w:rsidR="000A5BF8">
          <w:rPr>
            <w:noProof/>
            <w:webHidden/>
          </w:rPr>
          <w:tab/>
        </w:r>
        <w:r w:rsidR="000A5BF8">
          <w:rPr>
            <w:noProof/>
            <w:webHidden/>
          </w:rPr>
          <w:fldChar w:fldCharType="begin"/>
        </w:r>
        <w:r w:rsidR="000A5BF8">
          <w:rPr>
            <w:noProof/>
            <w:webHidden/>
          </w:rPr>
          <w:instrText xml:space="preserve"> PAGEREF _Toc512597268 \h </w:instrText>
        </w:r>
        <w:r w:rsidR="000A5BF8">
          <w:rPr>
            <w:noProof/>
            <w:webHidden/>
          </w:rPr>
        </w:r>
        <w:r w:rsidR="000A5BF8">
          <w:rPr>
            <w:noProof/>
            <w:webHidden/>
          </w:rPr>
          <w:fldChar w:fldCharType="separate"/>
        </w:r>
        <w:r w:rsidR="00BF6FDB">
          <w:rPr>
            <w:noProof/>
            <w:webHidden/>
          </w:rPr>
          <w:t>56</w:t>
        </w:r>
        <w:r w:rsidR="000A5BF8">
          <w:rPr>
            <w:noProof/>
            <w:webHidden/>
          </w:rPr>
          <w:fldChar w:fldCharType="end"/>
        </w:r>
      </w:hyperlink>
    </w:p>
    <w:p w14:paraId="38CE2A7A" w14:textId="08CA9679"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69" w:history="1">
        <w:r w:rsidR="000A5BF8" w:rsidRPr="00B87F1E">
          <w:rPr>
            <w:rStyle w:val="Hyperlink"/>
            <w:noProof/>
          </w:rPr>
          <w:t>Figura 40 -  Arquitetura do Protótipo</w:t>
        </w:r>
        <w:r w:rsidR="000A5BF8">
          <w:rPr>
            <w:noProof/>
            <w:webHidden/>
          </w:rPr>
          <w:tab/>
        </w:r>
        <w:r w:rsidR="000A5BF8">
          <w:rPr>
            <w:noProof/>
            <w:webHidden/>
          </w:rPr>
          <w:fldChar w:fldCharType="begin"/>
        </w:r>
        <w:r w:rsidR="000A5BF8">
          <w:rPr>
            <w:noProof/>
            <w:webHidden/>
          </w:rPr>
          <w:instrText xml:space="preserve"> PAGEREF _Toc512597269 \h </w:instrText>
        </w:r>
        <w:r w:rsidR="000A5BF8">
          <w:rPr>
            <w:noProof/>
            <w:webHidden/>
          </w:rPr>
        </w:r>
        <w:r w:rsidR="000A5BF8">
          <w:rPr>
            <w:noProof/>
            <w:webHidden/>
          </w:rPr>
          <w:fldChar w:fldCharType="separate"/>
        </w:r>
        <w:r w:rsidR="00BF6FDB">
          <w:rPr>
            <w:noProof/>
            <w:webHidden/>
          </w:rPr>
          <w:t>58</w:t>
        </w:r>
        <w:r w:rsidR="000A5BF8">
          <w:rPr>
            <w:noProof/>
            <w:webHidden/>
          </w:rPr>
          <w:fldChar w:fldCharType="end"/>
        </w:r>
      </w:hyperlink>
    </w:p>
    <w:p w14:paraId="58406B5A" w14:textId="6C88864D"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70" w:history="1">
        <w:r w:rsidR="000A5BF8" w:rsidRPr="00B87F1E">
          <w:rPr>
            <w:rStyle w:val="Hyperlink"/>
            <w:noProof/>
          </w:rPr>
          <w:t>Figura 41 - Sistema com o equipamento ligado e em estado ON</w:t>
        </w:r>
        <w:r w:rsidR="000A5BF8">
          <w:rPr>
            <w:noProof/>
            <w:webHidden/>
          </w:rPr>
          <w:tab/>
        </w:r>
        <w:r w:rsidR="000A5BF8">
          <w:rPr>
            <w:noProof/>
            <w:webHidden/>
          </w:rPr>
          <w:fldChar w:fldCharType="begin"/>
        </w:r>
        <w:r w:rsidR="000A5BF8">
          <w:rPr>
            <w:noProof/>
            <w:webHidden/>
          </w:rPr>
          <w:instrText xml:space="preserve"> PAGEREF _Toc512597270 \h </w:instrText>
        </w:r>
        <w:r w:rsidR="000A5BF8">
          <w:rPr>
            <w:noProof/>
            <w:webHidden/>
          </w:rPr>
        </w:r>
        <w:r w:rsidR="000A5BF8">
          <w:rPr>
            <w:noProof/>
            <w:webHidden/>
          </w:rPr>
          <w:fldChar w:fldCharType="separate"/>
        </w:r>
        <w:r w:rsidR="00BF6FDB">
          <w:rPr>
            <w:noProof/>
            <w:webHidden/>
          </w:rPr>
          <w:t>60</w:t>
        </w:r>
        <w:r w:rsidR="000A5BF8">
          <w:rPr>
            <w:noProof/>
            <w:webHidden/>
          </w:rPr>
          <w:fldChar w:fldCharType="end"/>
        </w:r>
      </w:hyperlink>
    </w:p>
    <w:p w14:paraId="3A633E27" w14:textId="1273B54A"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71" w:history="1">
        <w:r w:rsidR="000A5BF8" w:rsidRPr="00B87F1E">
          <w:rPr>
            <w:rStyle w:val="Hyperlink"/>
            <w:noProof/>
          </w:rPr>
          <w:t>Figura 42 - Sistema a executar o Gcode na tabela vermelha</w:t>
        </w:r>
        <w:r w:rsidR="000A5BF8">
          <w:rPr>
            <w:noProof/>
            <w:webHidden/>
          </w:rPr>
          <w:tab/>
        </w:r>
        <w:r w:rsidR="000A5BF8">
          <w:rPr>
            <w:noProof/>
            <w:webHidden/>
          </w:rPr>
          <w:fldChar w:fldCharType="begin"/>
        </w:r>
        <w:r w:rsidR="000A5BF8">
          <w:rPr>
            <w:noProof/>
            <w:webHidden/>
          </w:rPr>
          <w:instrText xml:space="preserve"> PAGEREF _Toc512597271 \h </w:instrText>
        </w:r>
        <w:r w:rsidR="000A5BF8">
          <w:rPr>
            <w:noProof/>
            <w:webHidden/>
          </w:rPr>
        </w:r>
        <w:r w:rsidR="000A5BF8">
          <w:rPr>
            <w:noProof/>
            <w:webHidden/>
          </w:rPr>
          <w:fldChar w:fldCharType="separate"/>
        </w:r>
        <w:r w:rsidR="00BF6FDB">
          <w:rPr>
            <w:noProof/>
            <w:webHidden/>
          </w:rPr>
          <w:t>60</w:t>
        </w:r>
        <w:r w:rsidR="000A5BF8">
          <w:rPr>
            <w:noProof/>
            <w:webHidden/>
          </w:rPr>
          <w:fldChar w:fldCharType="end"/>
        </w:r>
      </w:hyperlink>
    </w:p>
    <w:p w14:paraId="0C542B93" w14:textId="6FEFF1AF"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72" w:history="1">
        <w:r w:rsidR="000A5BF8" w:rsidRPr="00B87F1E">
          <w:rPr>
            <w:rStyle w:val="Hyperlink"/>
            <w:noProof/>
          </w:rPr>
          <w:t>Figura 43 - Visualização da peça a ser impressa em 3D (cima)  e 2D (baixo)</w:t>
        </w:r>
        <w:r w:rsidR="000A5BF8">
          <w:rPr>
            <w:noProof/>
            <w:webHidden/>
          </w:rPr>
          <w:tab/>
        </w:r>
        <w:r w:rsidR="000A5BF8">
          <w:rPr>
            <w:noProof/>
            <w:webHidden/>
          </w:rPr>
          <w:fldChar w:fldCharType="begin"/>
        </w:r>
        <w:r w:rsidR="000A5BF8">
          <w:rPr>
            <w:noProof/>
            <w:webHidden/>
          </w:rPr>
          <w:instrText xml:space="preserve"> PAGEREF _Toc512597272 \h </w:instrText>
        </w:r>
        <w:r w:rsidR="000A5BF8">
          <w:rPr>
            <w:noProof/>
            <w:webHidden/>
          </w:rPr>
        </w:r>
        <w:r w:rsidR="000A5BF8">
          <w:rPr>
            <w:noProof/>
            <w:webHidden/>
          </w:rPr>
          <w:fldChar w:fldCharType="separate"/>
        </w:r>
        <w:r w:rsidR="00BF6FDB">
          <w:rPr>
            <w:noProof/>
            <w:webHidden/>
          </w:rPr>
          <w:t>61</w:t>
        </w:r>
        <w:r w:rsidR="000A5BF8">
          <w:rPr>
            <w:noProof/>
            <w:webHidden/>
          </w:rPr>
          <w:fldChar w:fldCharType="end"/>
        </w:r>
      </w:hyperlink>
    </w:p>
    <w:p w14:paraId="14184BDF" w14:textId="223D1186"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73" w:history="1">
        <w:r w:rsidR="000A5BF8" w:rsidRPr="00B87F1E">
          <w:rPr>
            <w:rStyle w:val="Hyperlink"/>
            <w:noProof/>
          </w:rPr>
          <w:t>Figura 44 - Levantamento de Requisitos (1ªparte)</w:t>
        </w:r>
        <w:r w:rsidR="000A5BF8">
          <w:rPr>
            <w:noProof/>
            <w:webHidden/>
          </w:rPr>
          <w:tab/>
        </w:r>
        <w:r w:rsidR="000A5BF8">
          <w:rPr>
            <w:noProof/>
            <w:webHidden/>
          </w:rPr>
          <w:fldChar w:fldCharType="begin"/>
        </w:r>
        <w:r w:rsidR="000A5BF8">
          <w:rPr>
            <w:noProof/>
            <w:webHidden/>
          </w:rPr>
          <w:instrText xml:space="preserve"> PAGEREF _Toc512597273 \h </w:instrText>
        </w:r>
        <w:r w:rsidR="000A5BF8">
          <w:rPr>
            <w:noProof/>
            <w:webHidden/>
          </w:rPr>
        </w:r>
        <w:r w:rsidR="000A5BF8">
          <w:rPr>
            <w:noProof/>
            <w:webHidden/>
          </w:rPr>
          <w:fldChar w:fldCharType="separate"/>
        </w:r>
        <w:r w:rsidR="00BF6FDB">
          <w:rPr>
            <w:noProof/>
            <w:webHidden/>
          </w:rPr>
          <w:t>64</w:t>
        </w:r>
        <w:r w:rsidR="000A5BF8">
          <w:rPr>
            <w:noProof/>
            <w:webHidden/>
          </w:rPr>
          <w:fldChar w:fldCharType="end"/>
        </w:r>
      </w:hyperlink>
    </w:p>
    <w:p w14:paraId="03235699" w14:textId="7E6C402F"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74" w:history="1">
        <w:r w:rsidR="000A5BF8" w:rsidRPr="00B87F1E">
          <w:rPr>
            <w:rStyle w:val="Hyperlink"/>
            <w:noProof/>
          </w:rPr>
          <w:t>Figura 45 - Levantamento de Requisitos (2ªparte)</w:t>
        </w:r>
        <w:r w:rsidR="000A5BF8">
          <w:rPr>
            <w:noProof/>
            <w:webHidden/>
          </w:rPr>
          <w:tab/>
        </w:r>
        <w:r w:rsidR="000A5BF8">
          <w:rPr>
            <w:noProof/>
            <w:webHidden/>
          </w:rPr>
          <w:fldChar w:fldCharType="begin"/>
        </w:r>
        <w:r w:rsidR="000A5BF8">
          <w:rPr>
            <w:noProof/>
            <w:webHidden/>
          </w:rPr>
          <w:instrText xml:space="preserve"> PAGEREF _Toc512597274 \h </w:instrText>
        </w:r>
        <w:r w:rsidR="000A5BF8">
          <w:rPr>
            <w:noProof/>
            <w:webHidden/>
          </w:rPr>
        </w:r>
        <w:r w:rsidR="000A5BF8">
          <w:rPr>
            <w:noProof/>
            <w:webHidden/>
          </w:rPr>
          <w:fldChar w:fldCharType="separate"/>
        </w:r>
        <w:r w:rsidR="00BF6FDB">
          <w:rPr>
            <w:noProof/>
            <w:webHidden/>
          </w:rPr>
          <w:t>65</w:t>
        </w:r>
        <w:r w:rsidR="000A5BF8">
          <w:rPr>
            <w:noProof/>
            <w:webHidden/>
          </w:rPr>
          <w:fldChar w:fldCharType="end"/>
        </w:r>
      </w:hyperlink>
    </w:p>
    <w:p w14:paraId="7DBDE1FA" w14:textId="5AD5023B"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75" w:history="1">
        <w:r w:rsidR="000A5BF8" w:rsidRPr="00B87F1E">
          <w:rPr>
            <w:rStyle w:val="Hyperlink"/>
            <w:noProof/>
          </w:rPr>
          <w:t xml:space="preserve">Figura 46 - Maquete da máquina ligada e </w:t>
        </w:r>
        <w:r w:rsidR="000A5BF8" w:rsidRPr="00B87F1E">
          <w:rPr>
            <w:rStyle w:val="Hyperlink"/>
            <w:i/>
            <w:noProof/>
          </w:rPr>
          <w:t>tabs</w:t>
        </w:r>
        <w:r w:rsidR="000A5BF8" w:rsidRPr="00B87F1E">
          <w:rPr>
            <w:rStyle w:val="Hyperlink"/>
            <w:noProof/>
          </w:rPr>
          <w:t xml:space="preserve"> Automático e Aquecimento visíveis</w:t>
        </w:r>
        <w:r w:rsidR="000A5BF8">
          <w:rPr>
            <w:noProof/>
            <w:webHidden/>
          </w:rPr>
          <w:tab/>
        </w:r>
        <w:r w:rsidR="000A5BF8">
          <w:rPr>
            <w:noProof/>
            <w:webHidden/>
          </w:rPr>
          <w:fldChar w:fldCharType="begin"/>
        </w:r>
        <w:r w:rsidR="000A5BF8">
          <w:rPr>
            <w:noProof/>
            <w:webHidden/>
          </w:rPr>
          <w:instrText xml:space="preserve"> PAGEREF _Toc512597275 \h </w:instrText>
        </w:r>
        <w:r w:rsidR="000A5BF8">
          <w:rPr>
            <w:noProof/>
            <w:webHidden/>
          </w:rPr>
        </w:r>
        <w:r w:rsidR="000A5BF8">
          <w:rPr>
            <w:noProof/>
            <w:webHidden/>
          </w:rPr>
          <w:fldChar w:fldCharType="separate"/>
        </w:r>
        <w:r w:rsidR="00BF6FDB">
          <w:rPr>
            <w:noProof/>
            <w:webHidden/>
          </w:rPr>
          <w:t>66</w:t>
        </w:r>
        <w:r w:rsidR="000A5BF8">
          <w:rPr>
            <w:noProof/>
            <w:webHidden/>
          </w:rPr>
          <w:fldChar w:fldCharType="end"/>
        </w:r>
      </w:hyperlink>
    </w:p>
    <w:p w14:paraId="78932F14" w14:textId="3B0E5894"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76" w:history="1">
        <w:r w:rsidR="000A5BF8" w:rsidRPr="00B87F1E">
          <w:rPr>
            <w:rStyle w:val="Hyperlink"/>
            <w:noProof/>
          </w:rPr>
          <w:t xml:space="preserve">Figura 47 - Maquete da máquina em pausa e </w:t>
        </w:r>
        <w:r w:rsidR="000A5BF8" w:rsidRPr="00B87F1E">
          <w:rPr>
            <w:rStyle w:val="Hyperlink"/>
            <w:i/>
            <w:noProof/>
          </w:rPr>
          <w:t>tabs</w:t>
        </w:r>
        <w:r w:rsidR="000A5BF8" w:rsidRPr="00B87F1E">
          <w:rPr>
            <w:rStyle w:val="Hyperlink"/>
            <w:noProof/>
          </w:rPr>
          <w:t xml:space="preserve"> Manual e Insuflação de Ar visíveis</w:t>
        </w:r>
        <w:r w:rsidR="000A5BF8">
          <w:rPr>
            <w:noProof/>
            <w:webHidden/>
          </w:rPr>
          <w:tab/>
        </w:r>
        <w:r w:rsidR="000A5BF8">
          <w:rPr>
            <w:noProof/>
            <w:webHidden/>
          </w:rPr>
          <w:fldChar w:fldCharType="begin"/>
        </w:r>
        <w:r w:rsidR="000A5BF8">
          <w:rPr>
            <w:noProof/>
            <w:webHidden/>
          </w:rPr>
          <w:instrText xml:space="preserve"> PAGEREF _Toc512597276 \h </w:instrText>
        </w:r>
        <w:r w:rsidR="000A5BF8">
          <w:rPr>
            <w:noProof/>
            <w:webHidden/>
          </w:rPr>
        </w:r>
        <w:r w:rsidR="000A5BF8">
          <w:rPr>
            <w:noProof/>
            <w:webHidden/>
          </w:rPr>
          <w:fldChar w:fldCharType="separate"/>
        </w:r>
        <w:r w:rsidR="00BF6FDB">
          <w:rPr>
            <w:noProof/>
            <w:webHidden/>
          </w:rPr>
          <w:t>67</w:t>
        </w:r>
        <w:r w:rsidR="000A5BF8">
          <w:rPr>
            <w:noProof/>
            <w:webHidden/>
          </w:rPr>
          <w:fldChar w:fldCharType="end"/>
        </w:r>
      </w:hyperlink>
    </w:p>
    <w:p w14:paraId="4181FB64" w14:textId="4559A38B"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77" w:history="1">
        <w:r w:rsidR="000A5BF8" w:rsidRPr="00B87F1E">
          <w:rPr>
            <w:rStyle w:val="Hyperlink"/>
            <w:noProof/>
          </w:rPr>
          <w:t xml:space="preserve">Figura 48 - Maquete da máquina desligada e </w:t>
        </w:r>
        <w:r w:rsidR="000A5BF8" w:rsidRPr="00B87F1E">
          <w:rPr>
            <w:rStyle w:val="Hyperlink"/>
            <w:i/>
            <w:noProof/>
          </w:rPr>
          <w:t>tabs</w:t>
        </w:r>
        <w:r w:rsidR="000A5BF8" w:rsidRPr="00B87F1E">
          <w:rPr>
            <w:rStyle w:val="Hyperlink"/>
            <w:noProof/>
          </w:rPr>
          <w:t xml:space="preserve"> MDI e Parâmetros visíveis</w:t>
        </w:r>
        <w:r w:rsidR="000A5BF8">
          <w:rPr>
            <w:noProof/>
            <w:webHidden/>
          </w:rPr>
          <w:tab/>
        </w:r>
        <w:r w:rsidR="000A5BF8">
          <w:rPr>
            <w:noProof/>
            <w:webHidden/>
          </w:rPr>
          <w:fldChar w:fldCharType="begin"/>
        </w:r>
        <w:r w:rsidR="000A5BF8">
          <w:rPr>
            <w:noProof/>
            <w:webHidden/>
          </w:rPr>
          <w:instrText xml:space="preserve"> PAGEREF _Toc512597277 \h </w:instrText>
        </w:r>
        <w:r w:rsidR="000A5BF8">
          <w:rPr>
            <w:noProof/>
            <w:webHidden/>
          </w:rPr>
        </w:r>
        <w:r w:rsidR="000A5BF8">
          <w:rPr>
            <w:noProof/>
            <w:webHidden/>
          </w:rPr>
          <w:fldChar w:fldCharType="separate"/>
        </w:r>
        <w:r w:rsidR="00BF6FDB">
          <w:rPr>
            <w:noProof/>
            <w:webHidden/>
          </w:rPr>
          <w:t>68</w:t>
        </w:r>
        <w:r w:rsidR="000A5BF8">
          <w:rPr>
            <w:noProof/>
            <w:webHidden/>
          </w:rPr>
          <w:fldChar w:fldCharType="end"/>
        </w:r>
      </w:hyperlink>
    </w:p>
    <w:p w14:paraId="3295FF2D" w14:textId="34468163"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78" w:history="1">
        <w:r w:rsidR="000A5BF8" w:rsidRPr="00B87F1E">
          <w:rPr>
            <w:rStyle w:val="Hyperlink"/>
            <w:noProof/>
          </w:rPr>
          <w:t>Figura 49 - Protótipo interativo em modo automático</w:t>
        </w:r>
        <w:r w:rsidR="000A5BF8">
          <w:rPr>
            <w:noProof/>
            <w:webHidden/>
          </w:rPr>
          <w:tab/>
        </w:r>
        <w:r w:rsidR="000A5BF8">
          <w:rPr>
            <w:noProof/>
            <w:webHidden/>
          </w:rPr>
          <w:fldChar w:fldCharType="begin"/>
        </w:r>
        <w:r w:rsidR="000A5BF8">
          <w:rPr>
            <w:noProof/>
            <w:webHidden/>
          </w:rPr>
          <w:instrText xml:space="preserve"> PAGEREF _Toc512597278 \h </w:instrText>
        </w:r>
        <w:r w:rsidR="000A5BF8">
          <w:rPr>
            <w:noProof/>
            <w:webHidden/>
          </w:rPr>
        </w:r>
        <w:r w:rsidR="000A5BF8">
          <w:rPr>
            <w:noProof/>
            <w:webHidden/>
          </w:rPr>
          <w:fldChar w:fldCharType="separate"/>
        </w:r>
        <w:r w:rsidR="00BF6FDB">
          <w:rPr>
            <w:noProof/>
            <w:webHidden/>
          </w:rPr>
          <w:t>69</w:t>
        </w:r>
        <w:r w:rsidR="000A5BF8">
          <w:rPr>
            <w:noProof/>
            <w:webHidden/>
          </w:rPr>
          <w:fldChar w:fldCharType="end"/>
        </w:r>
      </w:hyperlink>
    </w:p>
    <w:p w14:paraId="3F6B1EA4" w14:textId="691CDD60"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79" w:history="1">
        <w:r w:rsidR="000A5BF8" w:rsidRPr="00B87F1E">
          <w:rPr>
            <w:rStyle w:val="Hyperlink"/>
            <w:noProof/>
          </w:rPr>
          <w:t>Figura 50 - Protótipo interativo em modo manual</w:t>
        </w:r>
        <w:r w:rsidR="000A5BF8">
          <w:rPr>
            <w:noProof/>
            <w:webHidden/>
          </w:rPr>
          <w:tab/>
        </w:r>
        <w:r w:rsidR="000A5BF8">
          <w:rPr>
            <w:noProof/>
            <w:webHidden/>
          </w:rPr>
          <w:fldChar w:fldCharType="begin"/>
        </w:r>
        <w:r w:rsidR="000A5BF8">
          <w:rPr>
            <w:noProof/>
            <w:webHidden/>
          </w:rPr>
          <w:instrText xml:space="preserve"> PAGEREF _Toc512597279 \h </w:instrText>
        </w:r>
        <w:r w:rsidR="000A5BF8">
          <w:rPr>
            <w:noProof/>
            <w:webHidden/>
          </w:rPr>
        </w:r>
        <w:r w:rsidR="000A5BF8">
          <w:rPr>
            <w:noProof/>
            <w:webHidden/>
          </w:rPr>
          <w:fldChar w:fldCharType="separate"/>
        </w:r>
        <w:r w:rsidR="00BF6FDB">
          <w:rPr>
            <w:noProof/>
            <w:webHidden/>
          </w:rPr>
          <w:t>69</w:t>
        </w:r>
        <w:r w:rsidR="000A5BF8">
          <w:rPr>
            <w:noProof/>
            <w:webHidden/>
          </w:rPr>
          <w:fldChar w:fldCharType="end"/>
        </w:r>
      </w:hyperlink>
    </w:p>
    <w:p w14:paraId="0B834363" w14:textId="3B319359"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80" w:history="1">
        <w:r w:rsidR="000A5BF8" w:rsidRPr="00B87F1E">
          <w:rPr>
            <w:rStyle w:val="Hyperlink"/>
            <w:noProof/>
          </w:rPr>
          <w:t>Figura 51 - Protótipo interativo em modo MDI</w:t>
        </w:r>
        <w:r w:rsidR="000A5BF8">
          <w:rPr>
            <w:noProof/>
            <w:webHidden/>
          </w:rPr>
          <w:tab/>
        </w:r>
        <w:r w:rsidR="000A5BF8">
          <w:rPr>
            <w:noProof/>
            <w:webHidden/>
          </w:rPr>
          <w:fldChar w:fldCharType="begin"/>
        </w:r>
        <w:r w:rsidR="000A5BF8">
          <w:rPr>
            <w:noProof/>
            <w:webHidden/>
          </w:rPr>
          <w:instrText xml:space="preserve"> PAGEREF _Toc512597280 \h </w:instrText>
        </w:r>
        <w:r w:rsidR="000A5BF8">
          <w:rPr>
            <w:noProof/>
            <w:webHidden/>
          </w:rPr>
        </w:r>
        <w:r w:rsidR="000A5BF8">
          <w:rPr>
            <w:noProof/>
            <w:webHidden/>
          </w:rPr>
          <w:fldChar w:fldCharType="separate"/>
        </w:r>
        <w:r w:rsidR="00BF6FDB">
          <w:rPr>
            <w:noProof/>
            <w:webHidden/>
          </w:rPr>
          <w:t>70</w:t>
        </w:r>
        <w:r w:rsidR="000A5BF8">
          <w:rPr>
            <w:noProof/>
            <w:webHidden/>
          </w:rPr>
          <w:fldChar w:fldCharType="end"/>
        </w:r>
      </w:hyperlink>
    </w:p>
    <w:p w14:paraId="45BCDD38" w14:textId="168C2BC6"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81" w:history="1">
        <w:r w:rsidR="000A5BF8" w:rsidRPr="00B87F1E">
          <w:rPr>
            <w:rStyle w:val="Hyperlink"/>
            <w:noProof/>
          </w:rPr>
          <w:t>Figura 52 - Arquitetura da Solução Final</w:t>
        </w:r>
        <w:r w:rsidR="000A5BF8">
          <w:rPr>
            <w:noProof/>
            <w:webHidden/>
          </w:rPr>
          <w:tab/>
        </w:r>
        <w:r w:rsidR="000A5BF8">
          <w:rPr>
            <w:noProof/>
            <w:webHidden/>
          </w:rPr>
          <w:fldChar w:fldCharType="begin"/>
        </w:r>
        <w:r w:rsidR="000A5BF8">
          <w:rPr>
            <w:noProof/>
            <w:webHidden/>
          </w:rPr>
          <w:instrText xml:space="preserve"> PAGEREF _Toc512597281 \h </w:instrText>
        </w:r>
        <w:r w:rsidR="000A5BF8">
          <w:rPr>
            <w:noProof/>
            <w:webHidden/>
          </w:rPr>
        </w:r>
        <w:r w:rsidR="000A5BF8">
          <w:rPr>
            <w:noProof/>
            <w:webHidden/>
          </w:rPr>
          <w:fldChar w:fldCharType="separate"/>
        </w:r>
        <w:r w:rsidR="00BF6FDB">
          <w:rPr>
            <w:noProof/>
            <w:webHidden/>
          </w:rPr>
          <w:t>71</w:t>
        </w:r>
        <w:r w:rsidR="000A5BF8">
          <w:rPr>
            <w:noProof/>
            <w:webHidden/>
          </w:rPr>
          <w:fldChar w:fldCharType="end"/>
        </w:r>
      </w:hyperlink>
    </w:p>
    <w:p w14:paraId="797F8648" w14:textId="07D2342F"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82" w:history="1">
        <w:r w:rsidR="000A5BF8" w:rsidRPr="00B87F1E">
          <w:rPr>
            <w:rStyle w:val="Hyperlink"/>
            <w:noProof/>
          </w:rPr>
          <w:t>Figura 53 - Problemas de Usabilidade vs Número de Utilizadores.</w:t>
        </w:r>
        <w:r w:rsidR="000A5BF8">
          <w:rPr>
            <w:noProof/>
            <w:webHidden/>
          </w:rPr>
          <w:tab/>
        </w:r>
        <w:r w:rsidR="000A5BF8">
          <w:rPr>
            <w:noProof/>
            <w:webHidden/>
          </w:rPr>
          <w:fldChar w:fldCharType="begin"/>
        </w:r>
        <w:r w:rsidR="000A5BF8">
          <w:rPr>
            <w:noProof/>
            <w:webHidden/>
          </w:rPr>
          <w:instrText xml:space="preserve"> PAGEREF _Toc512597282 \h </w:instrText>
        </w:r>
        <w:r w:rsidR="000A5BF8">
          <w:rPr>
            <w:noProof/>
            <w:webHidden/>
          </w:rPr>
        </w:r>
        <w:r w:rsidR="000A5BF8">
          <w:rPr>
            <w:noProof/>
            <w:webHidden/>
          </w:rPr>
          <w:fldChar w:fldCharType="separate"/>
        </w:r>
        <w:r w:rsidR="00BF6FDB">
          <w:rPr>
            <w:noProof/>
            <w:webHidden/>
          </w:rPr>
          <w:t>74</w:t>
        </w:r>
        <w:r w:rsidR="000A5BF8">
          <w:rPr>
            <w:noProof/>
            <w:webHidden/>
          </w:rPr>
          <w:fldChar w:fldCharType="end"/>
        </w:r>
      </w:hyperlink>
    </w:p>
    <w:p w14:paraId="2C4F694D" w14:textId="7D7E2916"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83" w:history="1">
        <w:r w:rsidR="000A5BF8" w:rsidRPr="00B87F1E">
          <w:rPr>
            <w:rStyle w:val="Hyperlink"/>
            <w:noProof/>
          </w:rPr>
          <w:t>Figura 54 - Esquema de eixos do equipamento</w:t>
        </w:r>
        <w:r w:rsidR="000A5BF8">
          <w:rPr>
            <w:noProof/>
            <w:webHidden/>
          </w:rPr>
          <w:tab/>
        </w:r>
        <w:r w:rsidR="000A5BF8">
          <w:rPr>
            <w:noProof/>
            <w:webHidden/>
          </w:rPr>
          <w:fldChar w:fldCharType="begin"/>
        </w:r>
        <w:r w:rsidR="000A5BF8">
          <w:rPr>
            <w:noProof/>
            <w:webHidden/>
          </w:rPr>
          <w:instrText xml:space="preserve"> PAGEREF _Toc512597283 \h </w:instrText>
        </w:r>
        <w:r w:rsidR="000A5BF8">
          <w:rPr>
            <w:noProof/>
            <w:webHidden/>
          </w:rPr>
        </w:r>
        <w:r w:rsidR="000A5BF8">
          <w:rPr>
            <w:noProof/>
            <w:webHidden/>
          </w:rPr>
          <w:fldChar w:fldCharType="separate"/>
        </w:r>
        <w:r w:rsidR="00BF6FDB">
          <w:rPr>
            <w:noProof/>
            <w:webHidden/>
          </w:rPr>
          <w:t>79</w:t>
        </w:r>
        <w:r w:rsidR="000A5BF8">
          <w:rPr>
            <w:noProof/>
            <w:webHidden/>
          </w:rPr>
          <w:fldChar w:fldCharType="end"/>
        </w:r>
      </w:hyperlink>
    </w:p>
    <w:p w14:paraId="7D876D3C" w14:textId="1B31443A"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84" w:history="1">
        <w:r w:rsidR="000A5BF8" w:rsidRPr="00B87F1E">
          <w:rPr>
            <w:rStyle w:val="Hyperlink"/>
            <w:noProof/>
          </w:rPr>
          <w:t>Figura 55 - Ecrã Inicial</w:t>
        </w:r>
        <w:r w:rsidR="000A5BF8">
          <w:rPr>
            <w:noProof/>
            <w:webHidden/>
          </w:rPr>
          <w:tab/>
        </w:r>
        <w:r w:rsidR="000A5BF8">
          <w:rPr>
            <w:noProof/>
            <w:webHidden/>
          </w:rPr>
          <w:fldChar w:fldCharType="begin"/>
        </w:r>
        <w:r w:rsidR="000A5BF8">
          <w:rPr>
            <w:noProof/>
            <w:webHidden/>
          </w:rPr>
          <w:instrText xml:space="preserve"> PAGEREF _Toc512597284 \h </w:instrText>
        </w:r>
        <w:r w:rsidR="000A5BF8">
          <w:rPr>
            <w:noProof/>
            <w:webHidden/>
          </w:rPr>
        </w:r>
        <w:r w:rsidR="000A5BF8">
          <w:rPr>
            <w:noProof/>
            <w:webHidden/>
          </w:rPr>
          <w:fldChar w:fldCharType="separate"/>
        </w:r>
        <w:r w:rsidR="00BF6FDB">
          <w:rPr>
            <w:noProof/>
            <w:webHidden/>
          </w:rPr>
          <w:t>80</w:t>
        </w:r>
        <w:r w:rsidR="000A5BF8">
          <w:rPr>
            <w:noProof/>
            <w:webHidden/>
          </w:rPr>
          <w:fldChar w:fldCharType="end"/>
        </w:r>
      </w:hyperlink>
    </w:p>
    <w:p w14:paraId="4F7694D3" w14:textId="18644DB3"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85" w:history="1">
        <w:r w:rsidR="000A5BF8" w:rsidRPr="00B87F1E">
          <w:rPr>
            <w:rStyle w:val="Hyperlink"/>
            <w:noProof/>
          </w:rPr>
          <w:t>Figura 56 - Eixos B e C</w:t>
        </w:r>
        <w:r w:rsidR="000A5BF8">
          <w:rPr>
            <w:noProof/>
            <w:webHidden/>
          </w:rPr>
          <w:tab/>
        </w:r>
        <w:r w:rsidR="000A5BF8">
          <w:rPr>
            <w:noProof/>
            <w:webHidden/>
          </w:rPr>
          <w:fldChar w:fldCharType="begin"/>
        </w:r>
        <w:r w:rsidR="000A5BF8">
          <w:rPr>
            <w:noProof/>
            <w:webHidden/>
          </w:rPr>
          <w:instrText xml:space="preserve"> PAGEREF _Toc512597285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13385093" w14:textId="7F82EC4E"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86" w:history="1">
        <w:r w:rsidR="000A5BF8" w:rsidRPr="00B87F1E">
          <w:rPr>
            <w:rStyle w:val="Hyperlink"/>
            <w:noProof/>
          </w:rPr>
          <w:t>Figura 57 - Eixos B e C</w:t>
        </w:r>
        <w:r w:rsidR="000A5BF8">
          <w:rPr>
            <w:noProof/>
            <w:webHidden/>
          </w:rPr>
          <w:tab/>
        </w:r>
        <w:r w:rsidR="000A5BF8">
          <w:rPr>
            <w:noProof/>
            <w:webHidden/>
          </w:rPr>
          <w:fldChar w:fldCharType="begin"/>
        </w:r>
        <w:r w:rsidR="000A5BF8">
          <w:rPr>
            <w:noProof/>
            <w:webHidden/>
          </w:rPr>
          <w:instrText xml:space="preserve"> PAGEREF _Toc512597286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7277DCC8" w14:textId="75974F04"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87" w:history="1">
        <w:r w:rsidR="000A5BF8" w:rsidRPr="00B87F1E">
          <w:rPr>
            <w:rStyle w:val="Hyperlink"/>
            <w:noProof/>
          </w:rPr>
          <w:t>Figura 58 - Visualização das temperaturas na HMI</w:t>
        </w:r>
        <w:r w:rsidR="000A5BF8">
          <w:rPr>
            <w:noProof/>
            <w:webHidden/>
          </w:rPr>
          <w:tab/>
        </w:r>
        <w:r w:rsidR="000A5BF8">
          <w:rPr>
            <w:noProof/>
            <w:webHidden/>
          </w:rPr>
          <w:fldChar w:fldCharType="begin"/>
        </w:r>
        <w:r w:rsidR="000A5BF8">
          <w:rPr>
            <w:noProof/>
            <w:webHidden/>
          </w:rPr>
          <w:instrText xml:space="preserve"> PAGEREF _Toc512597287 \h </w:instrText>
        </w:r>
        <w:r w:rsidR="000A5BF8">
          <w:rPr>
            <w:noProof/>
            <w:webHidden/>
          </w:rPr>
        </w:r>
        <w:r w:rsidR="000A5BF8">
          <w:rPr>
            <w:noProof/>
            <w:webHidden/>
          </w:rPr>
          <w:fldChar w:fldCharType="separate"/>
        </w:r>
        <w:r w:rsidR="00BF6FDB">
          <w:rPr>
            <w:noProof/>
            <w:webHidden/>
          </w:rPr>
          <w:t>81</w:t>
        </w:r>
        <w:r w:rsidR="000A5BF8">
          <w:rPr>
            <w:noProof/>
            <w:webHidden/>
          </w:rPr>
          <w:fldChar w:fldCharType="end"/>
        </w:r>
      </w:hyperlink>
    </w:p>
    <w:p w14:paraId="7B5DEC7F" w14:textId="6E513653"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88" w:history="1">
        <w:r w:rsidR="000A5BF8" w:rsidRPr="00B87F1E">
          <w:rPr>
            <w:rStyle w:val="Hyperlink"/>
            <w:noProof/>
          </w:rPr>
          <w:t>Figura 59 - Visualização do objeto em 3D</w:t>
        </w:r>
        <w:r w:rsidR="000A5BF8">
          <w:rPr>
            <w:noProof/>
            <w:webHidden/>
          </w:rPr>
          <w:tab/>
        </w:r>
        <w:r w:rsidR="000A5BF8">
          <w:rPr>
            <w:noProof/>
            <w:webHidden/>
          </w:rPr>
          <w:fldChar w:fldCharType="begin"/>
        </w:r>
        <w:r w:rsidR="000A5BF8">
          <w:rPr>
            <w:noProof/>
            <w:webHidden/>
          </w:rPr>
          <w:instrText xml:space="preserve"> PAGEREF _Toc512597288 \h </w:instrText>
        </w:r>
        <w:r w:rsidR="000A5BF8">
          <w:rPr>
            <w:noProof/>
            <w:webHidden/>
          </w:rPr>
        </w:r>
        <w:r w:rsidR="000A5BF8">
          <w:rPr>
            <w:noProof/>
            <w:webHidden/>
          </w:rPr>
          <w:fldChar w:fldCharType="separate"/>
        </w:r>
        <w:r w:rsidR="00BF6FDB">
          <w:rPr>
            <w:noProof/>
            <w:webHidden/>
          </w:rPr>
          <w:t>82</w:t>
        </w:r>
        <w:r w:rsidR="000A5BF8">
          <w:rPr>
            <w:noProof/>
            <w:webHidden/>
          </w:rPr>
          <w:fldChar w:fldCharType="end"/>
        </w:r>
      </w:hyperlink>
    </w:p>
    <w:p w14:paraId="5D46D07A" w14:textId="1440C5EA"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89" w:history="1">
        <w:r w:rsidR="000A5BF8" w:rsidRPr="00B87F1E">
          <w:rPr>
            <w:rStyle w:val="Hyperlink"/>
            <w:noProof/>
          </w:rPr>
          <w:t>Figura 60 - Visualização do objeto em 3D</w:t>
        </w:r>
        <w:r w:rsidR="000A5BF8">
          <w:rPr>
            <w:noProof/>
            <w:webHidden/>
          </w:rPr>
          <w:tab/>
        </w:r>
        <w:r w:rsidR="000A5BF8">
          <w:rPr>
            <w:noProof/>
            <w:webHidden/>
          </w:rPr>
          <w:fldChar w:fldCharType="begin"/>
        </w:r>
        <w:r w:rsidR="000A5BF8">
          <w:rPr>
            <w:noProof/>
            <w:webHidden/>
          </w:rPr>
          <w:instrText xml:space="preserve"> PAGEREF _Toc512597289 \h </w:instrText>
        </w:r>
        <w:r w:rsidR="000A5BF8">
          <w:rPr>
            <w:noProof/>
            <w:webHidden/>
          </w:rPr>
        </w:r>
        <w:r w:rsidR="000A5BF8">
          <w:rPr>
            <w:noProof/>
            <w:webHidden/>
          </w:rPr>
          <w:fldChar w:fldCharType="separate"/>
        </w:r>
        <w:r w:rsidR="00BF6FDB">
          <w:rPr>
            <w:noProof/>
            <w:webHidden/>
          </w:rPr>
          <w:t>83</w:t>
        </w:r>
        <w:r w:rsidR="000A5BF8">
          <w:rPr>
            <w:noProof/>
            <w:webHidden/>
          </w:rPr>
          <w:fldChar w:fldCharType="end"/>
        </w:r>
      </w:hyperlink>
    </w:p>
    <w:p w14:paraId="00B8BA68" w14:textId="44BAF4C8"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90" w:history="1">
        <w:r w:rsidR="000A5BF8" w:rsidRPr="00B87F1E">
          <w:rPr>
            <w:rStyle w:val="Hyperlink"/>
            <w:noProof/>
          </w:rPr>
          <w:t>Figura 61 - Modo de operação Automático</w:t>
        </w:r>
        <w:r w:rsidR="000A5BF8">
          <w:rPr>
            <w:noProof/>
            <w:webHidden/>
          </w:rPr>
          <w:tab/>
        </w:r>
        <w:r w:rsidR="000A5BF8">
          <w:rPr>
            <w:noProof/>
            <w:webHidden/>
          </w:rPr>
          <w:fldChar w:fldCharType="begin"/>
        </w:r>
        <w:r w:rsidR="000A5BF8">
          <w:rPr>
            <w:noProof/>
            <w:webHidden/>
          </w:rPr>
          <w:instrText xml:space="preserve"> PAGEREF _Toc512597290 \h </w:instrText>
        </w:r>
        <w:r w:rsidR="000A5BF8">
          <w:rPr>
            <w:noProof/>
            <w:webHidden/>
          </w:rPr>
        </w:r>
        <w:r w:rsidR="000A5BF8">
          <w:rPr>
            <w:noProof/>
            <w:webHidden/>
          </w:rPr>
          <w:fldChar w:fldCharType="separate"/>
        </w:r>
        <w:r w:rsidR="00BF6FDB">
          <w:rPr>
            <w:noProof/>
            <w:webHidden/>
          </w:rPr>
          <w:t>83</w:t>
        </w:r>
        <w:r w:rsidR="000A5BF8">
          <w:rPr>
            <w:noProof/>
            <w:webHidden/>
          </w:rPr>
          <w:fldChar w:fldCharType="end"/>
        </w:r>
      </w:hyperlink>
    </w:p>
    <w:p w14:paraId="49D3D257" w14:textId="5CD9228B"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91" w:history="1">
        <w:r w:rsidR="000A5BF8" w:rsidRPr="00B87F1E">
          <w:rPr>
            <w:rStyle w:val="Hyperlink"/>
            <w:noProof/>
          </w:rPr>
          <w:t>Figura 62 - Modo de Operação Manual</w:t>
        </w:r>
        <w:r w:rsidR="000A5BF8">
          <w:rPr>
            <w:noProof/>
            <w:webHidden/>
          </w:rPr>
          <w:tab/>
        </w:r>
        <w:r w:rsidR="000A5BF8">
          <w:rPr>
            <w:noProof/>
            <w:webHidden/>
          </w:rPr>
          <w:fldChar w:fldCharType="begin"/>
        </w:r>
        <w:r w:rsidR="000A5BF8">
          <w:rPr>
            <w:noProof/>
            <w:webHidden/>
          </w:rPr>
          <w:instrText xml:space="preserve"> PAGEREF _Toc512597291 \h </w:instrText>
        </w:r>
        <w:r w:rsidR="000A5BF8">
          <w:rPr>
            <w:noProof/>
            <w:webHidden/>
          </w:rPr>
        </w:r>
        <w:r w:rsidR="000A5BF8">
          <w:rPr>
            <w:noProof/>
            <w:webHidden/>
          </w:rPr>
          <w:fldChar w:fldCharType="separate"/>
        </w:r>
        <w:r w:rsidR="00BF6FDB">
          <w:rPr>
            <w:noProof/>
            <w:webHidden/>
          </w:rPr>
          <w:t>84</w:t>
        </w:r>
        <w:r w:rsidR="000A5BF8">
          <w:rPr>
            <w:noProof/>
            <w:webHidden/>
          </w:rPr>
          <w:fldChar w:fldCharType="end"/>
        </w:r>
      </w:hyperlink>
    </w:p>
    <w:p w14:paraId="5E39340A" w14:textId="0832C341"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92" w:history="1">
        <w:r w:rsidR="000A5BF8" w:rsidRPr="00B87F1E">
          <w:rPr>
            <w:rStyle w:val="Hyperlink"/>
            <w:noProof/>
          </w:rPr>
          <w:t>Figura 63 - Modo de Operação MDI</w:t>
        </w:r>
        <w:r w:rsidR="000A5BF8">
          <w:rPr>
            <w:noProof/>
            <w:webHidden/>
          </w:rPr>
          <w:tab/>
        </w:r>
        <w:r w:rsidR="000A5BF8">
          <w:rPr>
            <w:noProof/>
            <w:webHidden/>
          </w:rPr>
          <w:fldChar w:fldCharType="begin"/>
        </w:r>
        <w:r w:rsidR="000A5BF8">
          <w:rPr>
            <w:noProof/>
            <w:webHidden/>
          </w:rPr>
          <w:instrText xml:space="preserve"> PAGEREF _Toc512597292 \h </w:instrText>
        </w:r>
        <w:r w:rsidR="000A5BF8">
          <w:rPr>
            <w:noProof/>
            <w:webHidden/>
          </w:rPr>
        </w:r>
        <w:r w:rsidR="000A5BF8">
          <w:rPr>
            <w:noProof/>
            <w:webHidden/>
          </w:rPr>
          <w:fldChar w:fldCharType="separate"/>
        </w:r>
        <w:r w:rsidR="00BF6FDB">
          <w:rPr>
            <w:noProof/>
            <w:webHidden/>
          </w:rPr>
          <w:t>85</w:t>
        </w:r>
        <w:r w:rsidR="000A5BF8">
          <w:rPr>
            <w:noProof/>
            <w:webHidden/>
          </w:rPr>
          <w:fldChar w:fldCharType="end"/>
        </w:r>
      </w:hyperlink>
    </w:p>
    <w:p w14:paraId="538E402B" w14:textId="2F423B58"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93" w:history="1">
        <w:r w:rsidR="000A5BF8" w:rsidRPr="00B87F1E">
          <w:rPr>
            <w:rStyle w:val="Hyperlink"/>
            <w:noProof/>
          </w:rPr>
          <w:t>Figura 64 - Teclado virtual para inserção de linha no modo MDI</w:t>
        </w:r>
        <w:r w:rsidR="000A5BF8">
          <w:rPr>
            <w:noProof/>
            <w:webHidden/>
          </w:rPr>
          <w:tab/>
        </w:r>
        <w:r w:rsidR="000A5BF8">
          <w:rPr>
            <w:noProof/>
            <w:webHidden/>
          </w:rPr>
          <w:fldChar w:fldCharType="begin"/>
        </w:r>
        <w:r w:rsidR="000A5BF8">
          <w:rPr>
            <w:noProof/>
            <w:webHidden/>
          </w:rPr>
          <w:instrText xml:space="preserve"> PAGEREF _Toc512597293 \h </w:instrText>
        </w:r>
        <w:r w:rsidR="000A5BF8">
          <w:rPr>
            <w:noProof/>
            <w:webHidden/>
          </w:rPr>
        </w:r>
        <w:r w:rsidR="000A5BF8">
          <w:rPr>
            <w:noProof/>
            <w:webHidden/>
          </w:rPr>
          <w:fldChar w:fldCharType="separate"/>
        </w:r>
        <w:r w:rsidR="00BF6FDB">
          <w:rPr>
            <w:noProof/>
            <w:webHidden/>
          </w:rPr>
          <w:t>85</w:t>
        </w:r>
        <w:r w:rsidR="000A5BF8">
          <w:rPr>
            <w:noProof/>
            <w:webHidden/>
          </w:rPr>
          <w:fldChar w:fldCharType="end"/>
        </w:r>
      </w:hyperlink>
    </w:p>
    <w:p w14:paraId="134097FA" w14:textId="57470635"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94" w:history="1">
        <w:r w:rsidR="000A5BF8" w:rsidRPr="00B87F1E">
          <w:rPr>
            <w:rStyle w:val="Hyperlink"/>
            <w:noProof/>
          </w:rPr>
          <w:t>Figura 65 - Ajuste de Mesa e Iluminação da Câmara</w:t>
        </w:r>
        <w:r w:rsidR="000A5BF8">
          <w:rPr>
            <w:noProof/>
            <w:webHidden/>
          </w:rPr>
          <w:tab/>
        </w:r>
        <w:r w:rsidR="000A5BF8">
          <w:rPr>
            <w:noProof/>
            <w:webHidden/>
          </w:rPr>
          <w:fldChar w:fldCharType="begin"/>
        </w:r>
        <w:r w:rsidR="000A5BF8">
          <w:rPr>
            <w:noProof/>
            <w:webHidden/>
          </w:rPr>
          <w:instrText xml:space="preserve"> PAGEREF _Toc512597294 \h </w:instrText>
        </w:r>
        <w:r w:rsidR="000A5BF8">
          <w:rPr>
            <w:noProof/>
            <w:webHidden/>
          </w:rPr>
        </w:r>
        <w:r w:rsidR="000A5BF8">
          <w:rPr>
            <w:noProof/>
            <w:webHidden/>
          </w:rPr>
          <w:fldChar w:fldCharType="separate"/>
        </w:r>
        <w:r w:rsidR="00BF6FDB">
          <w:rPr>
            <w:noProof/>
            <w:webHidden/>
          </w:rPr>
          <w:t>86</w:t>
        </w:r>
        <w:r w:rsidR="000A5BF8">
          <w:rPr>
            <w:noProof/>
            <w:webHidden/>
          </w:rPr>
          <w:fldChar w:fldCharType="end"/>
        </w:r>
      </w:hyperlink>
    </w:p>
    <w:p w14:paraId="301309F1" w14:textId="76BE4D3A"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95" w:history="1">
        <w:r w:rsidR="000A5BF8" w:rsidRPr="00B87F1E">
          <w:rPr>
            <w:rStyle w:val="Hyperlink"/>
            <w:noProof/>
          </w:rPr>
          <w:t>Figura 66 - Desligar partes do equipamento</w:t>
        </w:r>
        <w:r w:rsidR="000A5BF8">
          <w:rPr>
            <w:noProof/>
            <w:webHidden/>
          </w:rPr>
          <w:tab/>
        </w:r>
        <w:r w:rsidR="000A5BF8">
          <w:rPr>
            <w:noProof/>
            <w:webHidden/>
          </w:rPr>
          <w:fldChar w:fldCharType="begin"/>
        </w:r>
        <w:r w:rsidR="000A5BF8">
          <w:rPr>
            <w:noProof/>
            <w:webHidden/>
          </w:rPr>
          <w:instrText xml:space="preserve"> PAGEREF _Toc512597295 \h </w:instrText>
        </w:r>
        <w:r w:rsidR="000A5BF8">
          <w:rPr>
            <w:noProof/>
            <w:webHidden/>
          </w:rPr>
        </w:r>
        <w:r w:rsidR="000A5BF8">
          <w:rPr>
            <w:noProof/>
            <w:webHidden/>
          </w:rPr>
          <w:fldChar w:fldCharType="separate"/>
        </w:r>
        <w:r w:rsidR="00BF6FDB">
          <w:rPr>
            <w:noProof/>
            <w:webHidden/>
          </w:rPr>
          <w:t>87</w:t>
        </w:r>
        <w:r w:rsidR="000A5BF8">
          <w:rPr>
            <w:noProof/>
            <w:webHidden/>
          </w:rPr>
          <w:fldChar w:fldCharType="end"/>
        </w:r>
      </w:hyperlink>
    </w:p>
    <w:p w14:paraId="65713E43" w14:textId="54885386"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96" w:history="1">
        <w:r w:rsidR="000A5BF8" w:rsidRPr="00B87F1E">
          <w:rPr>
            <w:rStyle w:val="Hyperlink"/>
            <w:noProof/>
          </w:rPr>
          <w:t>Figura 67 - HMI: tabela de execuções</w:t>
        </w:r>
        <w:r w:rsidR="000A5BF8">
          <w:rPr>
            <w:noProof/>
            <w:webHidden/>
          </w:rPr>
          <w:tab/>
        </w:r>
        <w:r w:rsidR="000A5BF8">
          <w:rPr>
            <w:noProof/>
            <w:webHidden/>
          </w:rPr>
          <w:fldChar w:fldCharType="begin"/>
        </w:r>
        <w:r w:rsidR="000A5BF8">
          <w:rPr>
            <w:noProof/>
            <w:webHidden/>
          </w:rPr>
          <w:instrText xml:space="preserve"> PAGEREF _Toc512597296 \h </w:instrText>
        </w:r>
        <w:r w:rsidR="000A5BF8">
          <w:rPr>
            <w:noProof/>
            <w:webHidden/>
          </w:rPr>
        </w:r>
        <w:r w:rsidR="000A5BF8">
          <w:rPr>
            <w:noProof/>
            <w:webHidden/>
          </w:rPr>
          <w:fldChar w:fldCharType="separate"/>
        </w:r>
        <w:r w:rsidR="00BF6FDB">
          <w:rPr>
            <w:noProof/>
            <w:webHidden/>
          </w:rPr>
          <w:t>88</w:t>
        </w:r>
        <w:r w:rsidR="000A5BF8">
          <w:rPr>
            <w:noProof/>
            <w:webHidden/>
          </w:rPr>
          <w:fldChar w:fldCharType="end"/>
        </w:r>
      </w:hyperlink>
    </w:p>
    <w:p w14:paraId="446E76C4" w14:textId="49B2ECE3"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97" w:history="1">
        <w:r w:rsidR="000A5BF8" w:rsidRPr="00B87F1E">
          <w:rPr>
            <w:rStyle w:val="Hyperlink"/>
            <w:noProof/>
          </w:rPr>
          <w:t>Figura 68 - HMI: temperaturas de uma execução</w:t>
        </w:r>
        <w:r w:rsidR="000A5BF8">
          <w:rPr>
            <w:noProof/>
            <w:webHidden/>
          </w:rPr>
          <w:tab/>
        </w:r>
        <w:r w:rsidR="000A5BF8">
          <w:rPr>
            <w:noProof/>
            <w:webHidden/>
          </w:rPr>
          <w:fldChar w:fldCharType="begin"/>
        </w:r>
        <w:r w:rsidR="000A5BF8">
          <w:rPr>
            <w:noProof/>
            <w:webHidden/>
          </w:rPr>
          <w:instrText xml:space="preserve"> PAGEREF _Toc512597297 \h </w:instrText>
        </w:r>
        <w:r w:rsidR="000A5BF8">
          <w:rPr>
            <w:noProof/>
            <w:webHidden/>
          </w:rPr>
        </w:r>
        <w:r w:rsidR="000A5BF8">
          <w:rPr>
            <w:noProof/>
            <w:webHidden/>
          </w:rPr>
          <w:fldChar w:fldCharType="separate"/>
        </w:r>
        <w:r w:rsidR="00BF6FDB">
          <w:rPr>
            <w:noProof/>
            <w:webHidden/>
          </w:rPr>
          <w:t>89</w:t>
        </w:r>
        <w:r w:rsidR="000A5BF8">
          <w:rPr>
            <w:noProof/>
            <w:webHidden/>
          </w:rPr>
          <w:fldChar w:fldCharType="end"/>
        </w:r>
      </w:hyperlink>
    </w:p>
    <w:p w14:paraId="5CCF22A8" w14:textId="790CBC8A"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98" w:history="1">
        <w:r w:rsidR="000A5BF8" w:rsidRPr="00B87F1E">
          <w:rPr>
            <w:rStyle w:val="Hyperlink"/>
            <w:noProof/>
          </w:rPr>
          <w:t>Figura 69 - Requisitos implementados na HMI</w:t>
        </w:r>
        <w:r w:rsidR="000A5BF8">
          <w:rPr>
            <w:noProof/>
            <w:webHidden/>
          </w:rPr>
          <w:tab/>
        </w:r>
        <w:r w:rsidR="000A5BF8">
          <w:rPr>
            <w:noProof/>
            <w:webHidden/>
          </w:rPr>
          <w:fldChar w:fldCharType="begin"/>
        </w:r>
        <w:r w:rsidR="000A5BF8">
          <w:rPr>
            <w:noProof/>
            <w:webHidden/>
          </w:rPr>
          <w:instrText xml:space="preserve"> PAGEREF _Toc512597298 \h </w:instrText>
        </w:r>
        <w:r w:rsidR="000A5BF8">
          <w:rPr>
            <w:noProof/>
            <w:webHidden/>
          </w:rPr>
        </w:r>
        <w:r w:rsidR="000A5BF8">
          <w:rPr>
            <w:noProof/>
            <w:webHidden/>
          </w:rPr>
          <w:fldChar w:fldCharType="separate"/>
        </w:r>
        <w:r w:rsidR="00BF6FDB">
          <w:rPr>
            <w:noProof/>
            <w:webHidden/>
          </w:rPr>
          <w:t>91</w:t>
        </w:r>
        <w:r w:rsidR="000A5BF8">
          <w:rPr>
            <w:noProof/>
            <w:webHidden/>
          </w:rPr>
          <w:fldChar w:fldCharType="end"/>
        </w:r>
      </w:hyperlink>
    </w:p>
    <w:p w14:paraId="11715EA0" w14:textId="2C6881D1" w:rsidR="000A5BF8" w:rsidRDefault="00093A51">
      <w:pPr>
        <w:pStyle w:val="TableofFigures"/>
        <w:tabs>
          <w:tab w:val="right" w:leader="dot" w:pos="9038"/>
        </w:tabs>
        <w:rPr>
          <w:rFonts w:eastAsiaTheme="minorEastAsia" w:cstheme="minorBidi"/>
          <w:caps w:val="0"/>
          <w:noProof/>
          <w:sz w:val="22"/>
          <w:szCs w:val="22"/>
          <w:lang w:eastAsia="pt-PT"/>
        </w:rPr>
      </w:pPr>
      <w:hyperlink w:anchor="_Toc512597299" w:history="1">
        <w:r w:rsidR="000A5BF8" w:rsidRPr="00B87F1E">
          <w:rPr>
            <w:rStyle w:val="Hyperlink"/>
            <w:noProof/>
          </w:rPr>
          <w:t>Figura 70 - Requisitos implementados na HMI</w:t>
        </w:r>
        <w:r w:rsidR="000A5BF8">
          <w:rPr>
            <w:noProof/>
            <w:webHidden/>
          </w:rPr>
          <w:tab/>
        </w:r>
        <w:r w:rsidR="000A5BF8">
          <w:rPr>
            <w:noProof/>
            <w:webHidden/>
          </w:rPr>
          <w:fldChar w:fldCharType="begin"/>
        </w:r>
        <w:r w:rsidR="000A5BF8">
          <w:rPr>
            <w:noProof/>
            <w:webHidden/>
          </w:rPr>
          <w:instrText xml:space="preserve"> PAGEREF _Toc512597299 \h </w:instrText>
        </w:r>
        <w:r w:rsidR="000A5BF8">
          <w:rPr>
            <w:noProof/>
            <w:webHidden/>
          </w:rPr>
        </w:r>
        <w:r w:rsidR="000A5BF8">
          <w:rPr>
            <w:noProof/>
            <w:webHidden/>
          </w:rPr>
          <w:fldChar w:fldCharType="separate"/>
        </w:r>
        <w:r w:rsidR="00BF6FDB">
          <w:rPr>
            <w:noProof/>
            <w:webHidden/>
          </w:rPr>
          <w:t>92</w:t>
        </w:r>
        <w:r w:rsidR="000A5BF8">
          <w:rPr>
            <w:noProof/>
            <w:webHidden/>
          </w:rPr>
          <w:fldChar w:fldCharType="end"/>
        </w:r>
      </w:hyperlink>
    </w:p>
    <w:p w14:paraId="4547E090" w14:textId="4C2A2127" w:rsidR="000A5BF8" w:rsidRDefault="00093A51">
      <w:pPr>
        <w:pStyle w:val="TableofFigures"/>
        <w:tabs>
          <w:tab w:val="right" w:leader="dot" w:pos="9038"/>
        </w:tabs>
        <w:rPr>
          <w:rFonts w:eastAsiaTheme="minorEastAsia" w:cstheme="minorBidi"/>
          <w:caps w:val="0"/>
          <w:noProof/>
          <w:sz w:val="22"/>
          <w:szCs w:val="22"/>
          <w:lang w:eastAsia="pt-PT"/>
        </w:rPr>
      </w:pPr>
      <w:hyperlink w:anchor="_Toc512597300" w:history="1">
        <w:r w:rsidR="000A5BF8" w:rsidRPr="00B87F1E">
          <w:rPr>
            <w:rStyle w:val="Hyperlink"/>
            <w:noProof/>
          </w:rPr>
          <w:t>Figura 71 - Imagem 3D da peça gerada no software gerador de código G (http://slic3r.org)</w:t>
        </w:r>
        <w:r w:rsidR="000A5BF8">
          <w:rPr>
            <w:noProof/>
            <w:webHidden/>
          </w:rPr>
          <w:tab/>
        </w:r>
        <w:r w:rsidR="000A5BF8">
          <w:rPr>
            <w:noProof/>
            <w:webHidden/>
          </w:rPr>
          <w:fldChar w:fldCharType="begin"/>
        </w:r>
        <w:r w:rsidR="000A5BF8">
          <w:rPr>
            <w:noProof/>
            <w:webHidden/>
          </w:rPr>
          <w:instrText xml:space="preserve"> PAGEREF _Toc512597300 \h </w:instrText>
        </w:r>
        <w:r w:rsidR="000A5BF8">
          <w:rPr>
            <w:noProof/>
            <w:webHidden/>
          </w:rPr>
        </w:r>
        <w:r w:rsidR="000A5BF8">
          <w:rPr>
            <w:noProof/>
            <w:webHidden/>
          </w:rPr>
          <w:fldChar w:fldCharType="separate"/>
        </w:r>
        <w:r w:rsidR="00BF6FDB">
          <w:rPr>
            <w:noProof/>
            <w:webHidden/>
          </w:rPr>
          <w:t>93</w:t>
        </w:r>
        <w:r w:rsidR="000A5BF8">
          <w:rPr>
            <w:noProof/>
            <w:webHidden/>
          </w:rPr>
          <w:fldChar w:fldCharType="end"/>
        </w:r>
      </w:hyperlink>
    </w:p>
    <w:p w14:paraId="717ED63E" w14:textId="3CEB7A74" w:rsidR="000A5BF8" w:rsidRDefault="00093A51">
      <w:pPr>
        <w:pStyle w:val="TableofFigures"/>
        <w:tabs>
          <w:tab w:val="right" w:leader="dot" w:pos="9038"/>
        </w:tabs>
        <w:rPr>
          <w:rFonts w:eastAsiaTheme="minorEastAsia" w:cstheme="minorBidi"/>
          <w:caps w:val="0"/>
          <w:noProof/>
          <w:sz w:val="22"/>
          <w:szCs w:val="22"/>
          <w:lang w:eastAsia="pt-PT"/>
        </w:rPr>
      </w:pPr>
      <w:hyperlink w:anchor="_Toc512597301" w:history="1">
        <w:r w:rsidR="000A5BF8" w:rsidRPr="00B87F1E">
          <w:rPr>
            <w:rStyle w:val="Hyperlink"/>
            <w:noProof/>
          </w:rPr>
          <w:t>Figura 72 - HMI a monitorizar impressão da peça</w:t>
        </w:r>
        <w:r w:rsidR="000A5BF8">
          <w:rPr>
            <w:noProof/>
            <w:webHidden/>
          </w:rPr>
          <w:tab/>
        </w:r>
        <w:r w:rsidR="000A5BF8">
          <w:rPr>
            <w:noProof/>
            <w:webHidden/>
          </w:rPr>
          <w:fldChar w:fldCharType="begin"/>
        </w:r>
        <w:r w:rsidR="000A5BF8">
          <w:rPr>
            <w:noProof/>
            <w:webHidden/>
          </w:rPr>
          <w:instrText xml:space="preserve"> PAGEREF _Toc512597301 \h </w:instrText>
        </w:r>
        <w:r w:rsidR="000A5BF8">
          <w:rPr>
            <w:noProof/>
            <w:webHidden/>
          </w:rPr>
        </w:r>
        <w:r w:rsidR="000A5BF8">
          <w:rPr>
            <w:noProof/>
            <w:webHidden/>
          </w:rPr>
          <w:fldChar w:fldCharType="separate"/>
        </w:r>
        <w:r w:rsidR="00BF6FDB">
          <w:rPr>
            <w:noProof/>
            <w:webHidden/>
          </w:rPr>
          <w:t>94</w:t>
        </w:r>
        <w:r w:rsidR="000A5BF8">
          <w:rPr>
            <w:noProof/>
            <w:webHidden/>
          </w:rPr>
          <w:fldChar w:fldCharType="end"/>
        </w:r>
      </w:hyperlink>
    </w:p>
    <w:p w14:paraId="29EDF1E0" w14:textId="23104873" w:rsidR="000A5BF8" w:rsidRDefault="00093A51">
      <w:pPr>
        <w:pStyle w:val="TableofFigures"/>
        <w:tabs>
          <w:tab w:val="right" w:leader="dot" w:pos="9038"/>
        </w:tabs>
        <w:rPr>
          <w:rFonts w:eastAsiaTheme="minorEastAsia" w:cstheme="minorBidi"/>
          <w:caps w:val="0"/>
          <w:noProof/>
          <w:sz w:val="22"/>
          <w:szCs w:val="22"/>
          <w:lang w:eastAsia="pt-PT"/>
        </w:rPr>
      </w:pPr>
      <w:hyperlink w:anchor="_Toc512597302" w:history="1">
        <w:r w:rsidR="000A5BF8" w:rsidRPr="00B87F1E">
          <w:rPr>
            <w:rStyle w:val="Hyperlink"/>
            <w:noProof/>
          </w:rPr>
          <w:t>Figura 73 - Primeiras camadas da peça</w:t>
        </w:r>
        <w:r w:rsidR="000A5BF8">
          <w:rPr>
            <w:noProof/>
            <w:webHidden/>
          </w:rPr>
          <w:tab/>
        </w:r>
        <w:r w:rsidR="000A5BF8">
          <w:rPr>
            <w:noProof/>
            <w:webHidden/>
          </w:rPr>
          <w:fldChar w:fldCharType="begin"/>
        </w:r>
        <w:r w:rsidR="000A5BF8">
          <w:rPr>
            <w:noProof/>
            <w:webHidden/>
          </w:rPr>
          <w:instrText xml:space="preserve"> PAGEREF _Toc512597302 \h </w:instrText>
        </w:r>
        <w:r w:rsidR="000A5BF8">
          <w:rPr>
            <w:noProof/>
            <w:webHidden/>
          </w:rPr>
        </w:r>
        <w:r w:rsidR="000A5BF8">
          <w:rPr>
            <w:noProof/>
            <w:webHidden/>
          </w:rPr>
          <w:fldChar w:fldCharType="separate"/>
        </w:r>
        <w:r w:rsidR="00BF6FDB">
          <w:rPr>
            <w:noProof/>
            <w:webHidden/>
          </w:rPr>
          <w:t>94</w:t>
        </w:r>
        <w:r w:rsidR="000A5BF8">
          <w:rPr>
            <w:noProof/>
            <w:webHidden/>
          </w:rPr>
          <w:fldChar w:fldCharType="end"/>
        </w:r>
      </w:hyperlink>
    </w:p>
    <w:p w14:paraId="2864E0D7" w14:textId="2BB72668" w:rsidR="000A5BF8" w:rsidRDefault="00093A51">
      <w:pPr>
        <w:pStyle w:val="TableofFigures"/>
        <w:tabs>
          <w:tab w:val="right" w:leader="dot" w:pos="9038"/>
        </w:tabs>
        <w:rPr>
          <w:rFonts w:eastAsiaTheme="minorEastAsia" w:cstheme="minorBidi"/>
          <w:caps w:val="0"/>
          <w:noProof/>
          <w:sz w:val="22"/>
          <w:szCs w:val="22"/>
          <w:lang w:eastAsia="pt-PT"/>
        </w:rPr>
      </w:pPr>
      <w:hyperlink w:anchor="_Toc512597303" w:history="1">
        <w:r w:rsidR="000A5BF8" w:rsidRPr="00B87F1E">
          <w:rPr>
            <w:rStyle w:val="Hyperlink"/>
            <w:noProof/>
          </w:rPr>
          <w:t>Figura 74 - Peça finalizada</w:t>
        </w:r>
        <w:r w:rsidR="000A5BF8">
          <w:rPr>
            <w:noProof/>
            <w:webHidden/>
          </w:rPr>
          <w:tab/>
        </w:r>
        <w:r w:rsidR="000A5BF8">
          <w:rPr>
            <w:noProof/>
            <w:webHidden/>
          </w:rPr>
          <w:fldChar w:fldCharType="begin"/>
        </w:r>
        <w:r w:rsidR="000A5BF8">
          <w:rPr>
            <w:noProof/>
            <w:webHidden/>
          </w:rPr>
          <w:instrText xml:space="preserve"> PAGEREF _Toc512597303 \h </w:instrText>
        </w:r>
        <w:r w:rsidR="000A5BF8">
          <w:rPr>
            <w:noProof/>
            <w:webHidden/>
          </w:rPr>
        </w:r>
        <w:r w:rsidR="000A5BF8">
          <w:rPr>
            <w:noProof/>
            <w:webHidden/>
          </w:rPr>
          <w:fldChar w:fldCharType="separate"/>
        </w:r>
        <w:r w:rsidR="00BF6FDB">
          <w:rPr>
            <w:noProof/>
            <w:webHidden/>
          </w:rPr>
          <w:t>95</w:t>
        </w:r>
        <w:r w:rsidR="000A5BF8">
          <w:rPr>
            <w:noProof/>
            <w:webHidden/>
          </w:rPr>
          <w:fldChar w:fldCharType="end"/>
        </w:r>
      </w:hyperlink>
    </w:p>
    <w:p w14:paraId="41125001" w14:textId="0F74DDF5" w:rsidR="000A5BF8" w:rsidRDefault="00093A51">
      <w:pPr>
        <w:pStyle w:val="TableofFigures"/>
        <w:tabs>
          <w:tab w:val="right" w:leader="dot" w:pos="9038"/>
        </w:tabs>
        <w:rPr>
          <w:rFonts w:eastAsiaTheme="minorEastAsia" w:cstheme="minorBidi"/>
          <w:caps w:val="0"/>
          <w:noProof/>
          <w:sz w:val="22"/>
          <w:szCs w:val="22"/>
          <w:lang w:eastAsia="pt-PT"/>
        </w:rPr>
      </w:pPr>
      <w:hyperlink w:anchor="_Toc512597304" w:history="1">
        <w:r w:rsidR="000A5BF8" w:rsidRPr="00B87F1E">
          <w:rPr>
            <w:rStyle w:val="Hyperlink"/>
            <w:noProof/>
          </w:rPr>
          <w:t>Figura 75 - Peça finalizada e ainda no tabuleiro de impressão</w:t>
        </w:r>
        <w:r w:rsidR="000A5BF8">
          <w:rPr>
            <w:noProof/>
            <w:webHidden/>
          </w:rPr>
          <w:tab/>
        </w:r>
        <w:r w:rsidR="000A5BF8">
          <w:rPr>
            <w:noProof/>
            <w:webHidden/>
          </w:rPr>
          <w:fldChar w:fldCharType="begin"/>
        </w:r>
        <w:r w:rsidR="000A5BF8">
          <w:rPr>
            <w:noProof/>
            <w:webHidden/>
          </w:rPr>
          <w:instrText xml:space="preserve"> PAGEREF _Toc512597304 \h </w:instrText>
        </w:r>
        <w:r w:rsidR="000A5BF8">
          <w:rPr>
            <w:noProof/>
            <w:webHidden/>
          </w:rPr>
        </w:r>
        <w:r w:rsidR="000A5BF8">
          <w:rPr>
            <w:noProof/>
            <w:webHidden/>
          </w:rPr>
          <w:fldChar w:fldCharType="separate"/>
        </w:r>
        <w:r w:rsidR="00BF6FDB">
          <w:rPr>
            <w:noProof/>
            <w:webHidden/>
          </w:rPr>
          <w:t>96</w:t>
        </w:r>
        <w:r w:rsidR="000A5BF8">
          <w:rPr>
            <w:noProof/>
            <w:webHidden/>
          </w:rPr>
          <w:fldChar w:fldCharType="end"/>
        </w:r>
      </w:hyperlink>
    </w:p>
    <w:p w14:paraId="7693FD2B" w14:textId="1E070F60" w:rsidR="000A5BF8" w:rsidRDefault="00093A51">
      <w:pPr>
        <w:pStyle w:val="TableofFigures"/>
        <w:tabs>
          <w:tab w:val="right" w:leader="dot" w:pos="9038"/>
        </w:tabs>
        <w:rPr>
          <w:rFonts w:eastAsiaTheme="minorEastAsia" w:cstheme="minorBidi"/>
          <w:caps w:val="0"/>
          <w:noProof/>
          <w:sz w:val="22"/>
          <w:szCs w:val="22"/>
          <w:lang w:eastAsia="pt-PT"/>
        </w:rPr>
      </w:pPr>
      <w:hyperlink w:anchor="_Toc512597305" w:history="1">
        <w:r w:rsidR="000A5BF8" w:rsidRPr="00B87F1E">
          <w:rPr>
            <w:rStyle w:val="Hyperlink"/>
            <w:noProof/>
          </w:rPr>
          <w:t>Figura 76 - Peça finalizada e impressa através da HMI</w:t>
        </w:r>
        <w:r w:rsidR="000A5BF8">
          <w:rPr>
            <w:noProof/>
            <w:webHidden/>
          </w:rPr>
          <w:tab/>
        </w:r>
        <w:r w:rsidR="000A5BF8">
          <w:rPr>
            <w:noProof/>
            <w:webHidden/>
          </w:rPr>
          <w:fldChar w:fldCharType="begin"/>
        </w:r>
        <w:r w:rsidR="000A5BF8">
          <w:rPr>
            <w:noProof/>
            <w:webHidden/>
          </w:rPr>
          <w:instrText xml:space="preserve"> PAGEREF _Toc512597305 \h </w:instrText>
        </w:r>
        <w:r w:rsidR="000A5BF8">
          <w:rPr>
            <w:noProof/>
            <w:webHidden/>
          </w:rPr>
        </w:r>
        <w:r w:rsidR="000A5BF8">
          <w:rPr>
            <w:noProof/>
            <w:webHidden/>
          </w:rPr>
          <w:fldChar w:fldCharType="separate"/>
        </w:r>
        <w:r w:rsidR="00BF6FDB">
          <w:rPr>
            <w:noProof/>
            <w:webHidden/>
          </w:rPr>
          <w:t>96</w:t>
        </w:r>
        <w:r w:rsidR="000A5BF8">
          <w:rPr>
            <w:noProof/>
            <w:webHidden/>
          </w:rPr>
          <w:fldChar w:fldCharType="end"/>
        </w:r>
      </w:hyperlink>
    </w:p>
    <w:p w14:paraId="26644D6A" w14:textId="778D686E" w:rsidR="000A5BF8" w:rsidRDefault="00093A51">
      <w:pPr>
        <w:pStyle w:val="TableofFigures"/>
        <w:tabs>
          <w:tab w:val="right" w:leader="dot" w:pos="9038"/>
        </w:tabs>
        <w:rPr>
          <w:rFonts w:eastAsiaTheme="minorEastAsia" w:cstheme="minorBidi"/>
          <w:caps w:val="0"/>
          <w:noProof/>
          <w:sz w:val="22"/>
          <w:szCs w:val="22"/>
          <w:lang w:eastAsia="pt-PT"/>
        </w:rPr>
      </w:pPr>
      <w:hyperlink w:anchor="_Toc512597306" w:history="1">
        <w:r w:rsidR="000A5BF8" w:rsidRPr="00B87F1E">
          <w:rPr>
            <w:rStyle w:val="Hyperlink"/>
            <w:noProof/>
          </w:rPr>
          <w:t>Figura 77 - Execução do ficheiro "box.nc" registada na base de dados</w:t>
        </w:r>
        <w:r w:rsidR="000A5BF8">
          <w:rPr>
            <w:noProof/>
            <w:webHidden/>
          </w:rPr>
          <w:tab/>
        </w:r>
        <w:r w:rsidR="000A5BF8">
          <w:rPr>
            <w:noProof/>
            <w:webHidden/>
          </w:rPr>
          <w:fldChar w:fldCharType="begin"/>
        </w:r>
        <w:r w:rsidR="000A5BF8">
          <w:rPr>
            <w:noProof/>
            <w:webHidden/>
          </w:rPr>
          <w:instrText xml:space="preserve"> PAGEREF _Toc512597306 \h </w:instrText>
        </w:r>
        <w:r w:rsidR="000A5BF8">
          <w:rPr>
            <w:noProof/>
            <w:webHidden/>
          </w:rPr>
        </w:r>
        <w:r w:rsidR="000A5BF8">
          <w:rPr>
            <w:noProof/>
            <w:webHidden/>
          </w:rPr>
          <w:fldChar w:fldCharType="separate"/>
        </w:r>
        <w:r w:rsidR="00BF6FDB">
          <w:rPr>
            <w:noProof/>
            <w:webHidden/>
          </w:rPr>
          <w:t>97</w:t>
        </w:r>
        <w:r w:rsidR="000A5BF8">
          <w:rPr>
            <w:noProof/>
            <w:webHidden/>
          </w:rPr>
          <w:fldChar w:fldCharType="end"/>
        </w:r>
      </w:hyperlink>
    </w:p>
    <w:p w14:paraId="70FA9979" w14:textId="2D1D3DC1" w:rsidR="000A5BF8" w:rsidRDefault="00093A51">
      <w:pPr>
        <w:pStyle w:val="TableofFigures"/>
        <w:tabs>
          <w:tab w:val="right" w:leader="dot" w:pos="9038"/>
        </w:tabs>
        <w:rPr>
          <w:rFonts w:eastAsiaTheme="minorEastAsia" w:cstheme="minorBidi"/>
          <w:caps w:val="0"/>
          <w:noProof/>
          <w:sz w:val="22"/>
          <w:szCs w:val="22"/>
          <w:lang w:eastAsia="pt-PT"/>
        </w:rPr>
      </w:pPr>
      <w:hyperlink w:anchor="_Toc512597307" w:history="1">
        <w:r w:rsidR="000A5BF8" w:rsidRPr="00B87F1E">
          <w:rPr>
            <w:rStyle w:val="Hyperlink"/>
            <w:noProof/>
          </w:rPr>
          <w:t>Figura 78 - Temperaturas registadas e gráfico produzido com as mesmas</w:t>
        </w:r>
        <w:r w:rsidR="000A5BF8">
          <w:rPr>
            <w:noProof/>
            <w:webHidden/>
          </w:rPr>
          <w:tab/>
        </w:r>
        <w:r w:rsidR="000A5BF8">
          <w:rPr>
            <w:noProof/>
            <w:webHidden/>
          </w:rPr>
          <w:fldChar w:fldCharType="begin"/>
        </w:r>
        <w:r w:rsidR="000A5BF8">
          <w:rPr>
            <w:noProof/>
            <w:webHidden/>
          </w:rPr>
          <w:instrText xml:space="preserve"> PAGEREF _Toc512597307 \h </w:instrText>
        </w:r>
        <w:r w:rsidR="000A5BF8">
          <w:rPr>
            <w:noProof/>
            <w:webHidden/>
          </w:rPr>
        </w:r>
        <w:r w:rsidR="000A5BF8">
          <w:rPr>
            <w:noProof/>
            <w:webHidden/>
          </w:rPr>
          <w:fldChar w:fldCharType="separate"/>
        </w:r>
        <w:r w:rsidR="00BF6FDB">
          <w:rPr>
            <w:noProof/>
            <w:webHidden/>
          </w:rPr>
          <w:t>98</w:t>
        </w:r>
        <w:r w:rsidR="000A5BF8">
          <w:rPr>
            <w:noProof/>
            <w:webHidden/>
          </w:rPr>
          <w:fldChar w:fldCharType="end"/>
        </w:r>
      </w:hyperlink>
    </w:p>
    <w:p w14:paraId="0905A164" w14:textId="470BECCD" w:rsidR="001F1E4D" w:rsidRPr="006C7C68" w:rsidRDefault="00484F6C" w:rsidP="00AA60D4">
      <w:pPr>
        <w:rPr>
          <w:rStyle w:val="Hyperlink"/>
          <w:noProof/>
          <w:color w:val="auto"/>
          <w:u w:val="none"/>
          <w:lang w:val="en-US"/>
        </w:rPr>
      </w:pPr>
      <w:r>
        <w:rPr>
          <w:rStyle w:val="Hyperlink"/>
          <w:noProof/>
          <w:color w:val="auto"/>
          <w:u w:val="none"/>
          <w:lang w:val="en-US"/>
        </w:rPr>
        <w:fldChar w:fldCharType="end"/>
      </w:r>
    </w:p>
    <w:p w14:paraId="0905A165" w14:textId="77777777" w:rsidR="004A6464" w:rsidRPr="006C7C68" w:rsidRDefault="004A6464" w:rsidP="00AA60D4">
      <w:pPr>
        <w:rPr>
          <w:rStyle w:val="Hyperlink"/>
          <w:noProof/>
          <w:color w:val="auto"/>
          <w:u w:val="none"/>
          <w:lang w:val="en-US"/>
        </w:rPr>
      </w:pPr>
      <w:r w:rsidRPr="006C7C68">
        <w:rPr>
          <w:rStyle w:val="Hyperlink"/>
          <w:noProof/>
          <w:color w:val="auto"/>
          <w:u w:val="none"/>
          <w:lang w:val="en-US"/>
        </w:rPr>
        <w:br w:type="page"/>
      </w:r>
    </w:p>
    <w:p w14:paraId="0905A166" w14:textId="77777777" w:rsidR="00AA60D4" w:rsidRPr="002A4B1A" w:rsidRDefault="00AA60D4" w:rsidP="00AA60D4">
      <w:pPr>
        <w:pStyle w:val="TOCHeading"/>
      </w:pPr>
      <w:r w:rsidRPr="002A4B1A">
        <w:lastRenderedPageBreak/>
        <w:t>Índice de Tabelas</w:t>
      </w:r>
    </w:p>
    <w:p w14:paraId="0905A167" w14:textId="77777777" w:rsidR="00AA60D4" w:rsidRPr="002A4B1A" w:rsidRDefault="00AA60D4" w:rsidP="00AA60D4">
      <w:pPr>
        <w:rPr>
          <w:rStyle w:val="Hyperlink"/>
          <w:noProof/>
          <w:color w:val="auto"/>
          <w:u w:val="none"/>
        </w:rPr>
      </w:pPr>
    </w:p>
    <w:p w14:paraId="5586A378" w14:textId="2DCB6428" w:rsidR="000A5BF8" w:rsidRDefault="00553446">
      <w:pPr>
        <w:pStyle w:val="TableofFigures"/>
        <w:tabs>
          <w:tab w:val="right" w:leader="dot" w:pos="9038"/>
        </w:tabs>
        <w:rPr>
          <w:rFonts w:eastAsiaTheme="minorEastAsia" w:cstheme="minorBidi"/>
          <w:caps w:val="0"/>
          <w:noProof/>
          <w:sz w:val="22"/>
          <w:szCs w:val="22"/>
          <w:lang w:eastAsia="pt-PT"/>
        </w:rPr>
      </w:pPr>
      <w:r>
        <w:rPr>
          <w:rStyle w:val="Hyperlink"/>
          <w:noProof/>
          <w:color w:val="auto"/>
          <w:u w:val="none"/>
          <w:lang w:val="en-US"/>
        </w:rPr>
        <w:fldChar w:fldCharType="begin"/>
      </w:r>
      <w:r>
        <w:rPr>
          <w:rStyle w:val="Hyperlink"/>
          <w:noProof/>
          <w:color w:val="auto"/>
          <w:u w:val="none"/>
          <w:lang w:val="en-US"/>
        </w:rPr>
        <w:instrText xml:space="preserve"> TOC \h \z \c "Tabela" </w:instrText>
      </w:r>
      <w:r>
        <w:rPr>
          <w:rStyle w:val="Hyperlink"/>
          <w:noProof/>
          <w:color w:val="auto"/>
          <w:u w:val="none"/>
          <w:lang w:val="en-US"/>
        </w:rPr>
        <w:fldChar w:fldCharType="separate"/>
      </w:r>
      <w:hyperlink w:anchor="_Toc512597308" w:history="1">
        <w:r w:rsidR="000A5BF8" w:rsidRPr="00644729">
          <w:rPr>
            <w:rStyle w:val="Hyperlink"/>
            <w:noProof/>
          </w:rPr>
          <w:t>Tabela 1 - Características dos artigos e casos descritos</w:t>
        </w:r>
        <w:r w:rsidR="000A5BF8">
          <w:rPr>
            <w:noProof/>
            <w:webHidden/>
          </w:rPr>
          <w:tab/>
        </w:r>
        <w:r w:rsidR="000A5BF8">
          <w:rPr>
            <w:noProof/>
            <w:webHidden/>
          </w:rPr>
          <w:fldChar w:fldCharType="begin"/>
        </w:r>
        <w:r w:rsidR="000A5BF8">
          <w:rPr>
            <w:noProof/>
            <w:webHidden/>
          </w:rPr>
          <w:instrText xml:space="preserve"> PAGEREF _Toc512597308 \h </w:instrText>
        </w:r>
        <w:r w:rsidR="000A5BF8">
          <w:rPr>
            <w:noProof/>
            <w:webHidden/>
          </w:rPr>
        </w:r>
        <w:r w:rsidR="000A5BF8">
          <w:rPr>
            <w:noProof/>
            <w:webHidden/>
          </w:rPr>
          <w:fldChar w:fldCharType="separate"/>
        </w:r>
        <w:r w:rsidR="00BF6FDB">
          <w:rPr>
            <w:noProof/>
            <w:webHidden/>
          </w:rPr>
          <w:t>46</w:t>
        </w:r>
        <w:r w:rsidR="000A5BF8">
          <w:rPr>
            <w:noProof/>
            <w:webHidden/>
          </w:rPr>
          <w:fldChar w:fldCharType="end"/>
        </w:r>
      </w:hyperlink>
    </w:p>
    <w:p w14:paraId="293A1BB9" w14:textId="731C51A0" w:rsidR="000A5BF8" w:rsidRDefault="00093A51">
      <w:pPr>
        <w:pStyle w:val="TableofFigures"/>
        <w:tabs>
          <w:tab w:val="right" w:leader="dot" w:pos="9038"/>
        </w:tabs>
        <w:rPr>
          <w:rFonts w:eastAsiaTheme="minorEastAsia" w:cstheme="minorBidi"/>
          <w:caps w:val="0"/>
          <w:noProof/>
          <w:sz w:val="22"/>
          <w:szCs w:val="22"/>
          <w:lang w:eastAsia="pt-PT"/>
        </w:rPr>
      </w:pPr>
      <w:hyperlink w:anchor="_Toc512597309" w:history="1">
        <w:r w:rsidR="000A5BF8" w:rsidRPr="00644729">
          <w:rPr>
            <w:rStyle w:val="Hyperlink"/>
            <w:noProof/>
          </w:rPr>
          <w:t>Tabela 2 - Avaliação com SUS (System Usability Scale)</w:t>
        </w:r>
        <w:r w:rsidR="000A5BF8">
          <w:rPr>
            <w:noProof/>
            <w:webHidden/>
          </w:rPr>
          <w:tab/>
        </w:r>
        <w:r w:rsidR="000A5BF8">
          <w:rPr>
            <w:noProof/>
            <w:webHidden/>
          </w:rPr>
          <w:fldChar w:fldCharType="begin"/>
        </w:r>
        <w:r w:rsidR="000A5BF8">
          <w:rPr>
            <w:noProof/>
            <w:webHidden/>
          </w:rPr>
          <w:instrText xml:space="preserve"> PAGEREF _Toc512597309 \h </w:instrText>
        </w:r>
        <w:r w:rsidR="000A5BF8">
          <w:rPr>
            <w:noProof/>
            <w:webHidden/>
          </w:rPr>
        </w:r>
        <w:r w:rsidR="000A5BF8">
          <w:rPr>
            <w:noProof/>
            <w:webHidden/>
          </w:rPr>
          <w:fldChar w:fldCharType="separate"/>
        </w:r>
        <w:r w:rsidR="00BF6FDB">
          <w:rPr>
            <w:noProof/>
            <w:webHidden/>
          </w:rPr>
          <w:t>75</w:t>
        </w:r>
        <w:r w:rsidR="000A5BF8">
          <w:rPr>
            <w:noProof/>
            <w:webHidden/>
          </w:rPr>
          <w:fldChar w:fldCharType="end"/>
        </w:r>
      </w:hyperlink>
    </w:p>
    <w:p w14:paraId="35464114" w14:textId="2B42A38F" w:rsidR="000A5BF8" w:rsidRDefault="00093A51">
      <w:pPr>
        <w:pStyle w:val="TableofFigures"/>
        <w:tabs>
          <w:tab w:val="right" w:leader="dot" w:pos="9038"/>
        </w:tabs>
        <w:rPr>
          <w:rFonts w:eastAsiaTheme="minorEastAsia" w:cstheme="minorBidi"/>
          <w:caps w:val="0"/>
          <w:noProof/>
          <w:sz w:val="22"/>
          <w:szCs w:val="22"/>
          <w:lang w:eastAsia="pt-PT"/>
        </w:rPr>
      </w:pPr>
      <w:hyperlink w:anchor="_Toc512597310" w:history="1">
        <w:r w:rsidR="000A5BF8" w:rsidRPr="00644729">
          <w:rPr>
            <w:rStyle w:val="Hyperlink"/>
            <w:noProof/>
          </w:rPr>
          <w:t>Tabela 3 - Sugestões de Melhoria dos Utilizadores</w:t>
        </w:r>
        <w:r w:rsidR="000A5BF8">
          <w:rPr>
            <w:noProof/>
            <w:webHidden/>
          </w:rPr>
          <w:tab/>
        </w:r>
        <w:r w:rsidR="000A5BF8">
          <w:rPr>
            <w:noProof/>
            <w:webHidden/>
          </w:rPr>
          <w:fldChar w:fldCharType="begin"/>
        </w:r>
        <w:r w:rsidR="000A5BF8">
          <w:rPr>
            <w:noProof/>
            <w:webHidden/>
          </w:rPr>
          <w:instrText xml:space="preserve"> PAGEREF _Toc512597310 \h </w:instrText>
        </w:r>
        <w:r w:rsidR="000A5BF8">
          <w:rPr>
            <w:noProof/>
            <w:webHidden/>
          </w:rPr>
        </w:r>
        <w:r w:rsidR="000A5BF8">
          <w:rPr>
            <w:noProof/>
            <w:webHidden/>
          </w:rPr>
          <w:fldChar w:fldCharType="separate"/>
        </w:r>
        <w:r w:rsidR="00BF6FDB">
          <w:rPr>
            <w:noProof/>
            <w:webHidden/>
          </w:rPr>
          <w:t>76</w:t>
        </w:r>
        <w:r w:rsidR="000A5BF8">
          <w:rPr>
            <w:noProof/>
            <w:webHidden/>
          </w:rPr>
          <w:fldChar w:fldCharType="end"/>
        </w:r>
      </w:hyperlink>
    </w:p>
    <w:p w14:paraId="633B70EF" w14:textId="521FD095" w:rsidR="000A5BF8" w:rsidRDefault="00093A51">
      <w:pPr>
        <w:pStyle w:val="TableofFigures"/>
        <w:tabs>
          <w:tab w:val="right" w:leader="dot" w:pos="9038"/>
        </w:tabs>
        <w:rPr>
          <w:rFonts w:eastAsiaTheme="minorEastAsia" w:cstheme="minorBidi"/>
          <w:caps w:val="0"/>
          <w:noProof/>
          <w:sz w:val="22"/>
          <w:szCs w:val="22"/>
          <w:lang w:eastAsia="pt-PT"/>
        </w:rPr>
      </w:pPr>
      <w:hyperlink w:anchor="_Toc512597311" w:history="1">
        <w:r w:rsidR="000A5BF8" w:rsidRPr="00644729">
          <w:rPr>
            <w:rStyle w:val="Hyperlink"/>
            <w:noProof/>
          </w:rPr>
          <w:t>Tabela 4 - Avaliação SUS após teste</w:t>
        </w:r>
        <w:r w:rsidR="000A5BF8">
          <w:rPr>
            <w:noProof/>
            <w:webHidden/>
          </w:rPr>
          <w:tab/>
        </w:r>
        <w:r w:rsidR="000A5BF8">
          <w:rPr>
            <w:noProof/>
            <w:webHidden/>
          </w:rPr>
          <w:fldChar w:fldCharType="begin"/>
        </w:r>
        <w:r w:rsidR="000A5BF8">
          <w:rPr>
            <w:noProof/>
            <w:webHidden/>
          </w:rPr>
          <w:instrText xml:space="preserve"> PAGEREF _Toc512597311 \h </w:instrText>
        </w:r>
        <w:r w:rsidR="000A5BF8">
          <w:rPr>
            <w:noProof/>
            <w:webHidden/>
          </w:rPr>
        </w:r>
        <w:r w:rsidR="000A5BF8">
          <w:rPr>
            <w:noProof/>
            <w:webHidden/>
          </w:rPr>
          <w:fldChar w:fldCharType="separate"/>
        </w:r>
        <w:r w:rsidR="00BF6FDB">
          <w:rPr>
            <w:noProof/>
            <w:webHidden/>
          </w:rPr>
          <w:t>99</w:t>
        </w:r>
        <w:r w:rsidR="000A5BF8">
          <w:rPr>
            <w:noProof/>
            <w:webHidden/>
          </w:rPr>
          <w:fldChar w:fldCharType="end"/>
        </w:r>
      </w:hyperlink>
    </w:p>
    <w:p w14:paraId="0905A16B" w14:textId="01668846" w:rsidR="004A6464" w:rsidRPr="00553446" w:rsidRDefault="00553446" w:rsidP="0070556F">
      <w:pPr>
        <w:rPr>
          <w:rStyle w:val="Hyperlink"/>
          <w:noProof/>
          <w:color w:val="auto"/>
          <w:u w:val="none"/>
          <w:lang w:val="en-US"/>
        </w:rPr>
      </w:pPr>
      <w:r>
        <w:rPr>
          <w:rStyle w:val="Hyperlink"/>
          <w:noProof/>
          <w:color w:val="auto"/>
          <w:u w:val="none"/>
          <w:lang w:val="en-US"/>
        </w:rPr>
        <w:fldChar w:fldCharType="end"/>
      </w:r>
    </w:p>
    <w:p w14:paraId="3B055D25" w14:textId="037710B5" w:rsidR="00A03DDF" w:rsidRPr="00553446" w:rsidRDefault="00A03DDF">
      <w:pPr>
        <w:spacing w:after="200"/>
        <w:rPr>
          <w:rStyle w:val="Hyperlink"/>
          <w:noProof/>
          <w:color w:val="auto"/>
          <w:u w:val="none"/>
          <w:lang w:val="en-US"/>
        </w:rPr>
      </w:pPr>
      <w:r w:rsidRPr="00553446">
        <w:rPr>
          <w:rStyle w:val="Hyperlink"/>
          <w:noProof/>
          <w:color w:val="auto"/>
          <w:u w:val="none"/>
          <w:lang w:val="en-US"/>
        </w:rPr>
        <w:br w:type="page"/>
      </w:r>
    </w:p>
    <w:p w14:paraId="09C89D3D" w14:textId="77777777" w:rsidR="0070556F" w:rsidRPr="00553446" w:rsidRDefault="0070556F" w:rsidP="0070556F">
      <w:pPr>
        <w:rPr>
          <w:rStyle w:val="Hyperlink"/>
          <w:noProof/>
          <w:color w:val="auto"/>
          <w:u w:val="none"/>
          <w:lang w:val="en-US"/>
        </w:rPr>
      </w:pPr>
    </w:p>
    <w:p w14:paraId="30B0CE78" w14:textId="5D3129FA" w:rsidR="0070556F" w:rsidRPr="00553446" w:rsidRDefault="0070556F" w:rsidP="0070556F">
      <w:pPr>
        <w:rPr>
          <w:rStyle w:val="Hyperlink"/>
          <w:noProof/>
          <w:color w:val="auto"/>
          <w:u w:val="none"/>
          <w:lang w:val="en-US"/>
        </w:rPr>
      </w:pPr>
    </w:p>
    <w:p w14:paraId="42244791" w14:textId="6C9A2BE3" w:rsidR="0070556F" w:rsidRPr="00553446" w:rsidRDefault="0070556F" w:rsidP="0070556F">
      <w:pPr>
        <w:rPr>
          <w:rStyle w:val="Hyperlink"/>
          <w:noProof/>
          <w:color w:val="auto"/>
          <w:u w:val="none"/>
          <w:lang w:val="en-US"/>
        </w:rPr>
      </w:pPr>
    </w:p>
    <w:p w14:paraId="7192A564" w14:textId="41789754" w:rsidR="0070556F" w:rsidRPr="00553446" w:rsidRDefault="0070556F" w:rsidP="0070556F">
      <w:pPr>
        <w:rPr>
          <w:rStyle w:val="Hyperlink"/>
          <w:noProof/>
          <w:color w:val="auto"/>
          <w:u w:val="none"/>
          <w:lang w:val="en-US"/>
        </w:rPr>
      </w:pPr>
    </w:p>
    <w:p w14:paraId="4A525AF0" w14:textId="77777777" w:rsidR="0070556F" w:rsidRPr="00553446" w:rsidRDefault="0070556F" w:rsidP="0070556F">
      <w:pPr>
        <w:rPr>
          <w:rStyle w:val="Hyperlink"/>
          <w:noProof/>
          <w:color w:val="auto"/>
          <w:u w:val="none"/>
          <w:lang w:val="en-US"/>
        </w:rPr>
        <w:sectPr w:rsidR="0070556F" w:rsidRPr="00553446" w:rsidSect="000D2E53">
          <w:type w:val="evenPage"/>
          <w:pgSz w:w="11906" w:h="16838" w:code="9"/>
          <w:pgMar w:top="1440" w:right="1440" w:bottom="1440" w:left="1418" w:header="708" w:footer="708" w:gutter="0"/>
          <w:pgNumType w:fmt="lowerRoman"/>
          <w:cols w:space="708"/>
          <w:docGrid w:linePitch="360"/>
        </w:sectPr>
      </w:pPr>
    </w:p>
    <w:p w14:paraId="639149E1" w14:textId="021AEE05" w:rsidR="00A03DDF" w:rsidRPr="002A4B1A" w:rsidRDefault="00A03DDF" w:rsidP="00A03DDF">
      <w:pPr>
        <w:pStyle w:val="TOCHeading"/>
      </w:pPr>
      <w:r>
        <w:lastRenderedPageBreak/>
        <w:t>Lista de Abreviaturas</w:t>
      </w:r>
    </w:p>
    <w:p w14:paraId="57CC35E5" w14:textId="77777777" w:rsidR="00A03DDF" w:rsidRPr="002C6FB1" w:rsidRDefault="00A03DDF" w:rsidP="00A03DDF">
      <w:pPr>
        <w:rPr>
          <w:rStyle w:val="Hyperlink"/>
          <w:noProof/>
          <w:color w:val="auto"/>
          <w:u w:val="none"/>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rsidRPr="002C6FB1" w14:paraId="1F1F2C62" w14:textId="77777777" w:rsidTr="00553446">
        <w:tc>
          <w:tcPr>
            <w:tcW w:w="1242" w:type="dxa"/>
          </w:tcPr>
          <w:p w14:paraId="7BAFA353" w14:textId="60CC2C48" w:rsidR="00A03DDF" w:rsidRPr="002C6FB1" w:rsidRDefault="00A03DDF" w:rsidP="00AA60D4">
            <w:pPr>
              <w:rPr>
                <w:rStyle w:val="Hyperlink"/>
                <w:noProof/>
                <w:color w:val="auto"/>
                <w:u w:val="none"/>
                <w:lang w:val="en-US"/>
              </w:rPr>
            </w:pPr>
            <w:r w:rsidRPr="002C6FB1">
              <w:rPr>
                <w:rStyle w:val="Hyperlink"/>
                <w:noProof/>
                <w:color w:val="auto"/>
                <w:u w:val="none"/>
                <w:lang w:val="en-US"/>
              </w:rPr>
              <w:t>HMI</w:t>
            </w:r>
          </w:p>
        </w:tc>
        <w:tc>
          <w:tcPr>
            <w:tcW w:w="7564" w:type="dxa"/>
          </w:tcPr>
          <w:p w14:paraId="1C19A6C2" w14:textId="6B77A335" w:rsidR="00A03DDF" w:rsidRPr="002C6FB1" w:rsidRDefault="009649FA" w:rsidP="00AA60D4">
            <w:pPr>
              <w:rPr>
                <w:rStyle w:val="Hyperlink"/>
                <w:noProof/>
                <w:color w:val="auto"/>
                <w:u w:val="none"/>
                <w:lang w:val="en-US"/>
              </w:rPr>
            </w:pPr>
            <w:r>
              <w:rPr>
                <w:rStyle w:val="Hyperlink"/>
                <w:noProof/>
                <w:color w:val="auto"/>
                <w:u w:val="none"/>
                <w:lang w:val="en-US"/>
              </w:rPr>
              <w:t>Human-Machine I</w:t>
            </w:r>
            <w:r w:rsidR="00A03DDF" w:rsidRPr="002C6FB1">
              <w:rPr>
                <w:rStyle w:val="Hyperlink"/>
                <w:noProof/>
                <w:color w:val="auto"/>
                <w:u w:val="none"/>
                <w:lang w:val="en-US"/>
              </w:rPr>
              <w:t>nterface (interface homem-máquina)</w:t>
            </w:r>
          </w:p>
        </w:tc>
      </w:tr>
      <w:tr w:rsidR="00A03DDF" w:rsidRPr="009649FA" w14:paraId="4EA96178" w14:textId="77777777" w:rsidTr="00553446">
        <w:tc>
          <w:tcPr>
            <w:tcW w:w="1242" w:type="dxa"/>
          </w:tcPr>
          <w:p w14:paraId="09F65F28" w14:textId="6311492F" w:rsidR="00A03DDF" w:rsidRPr="002C6FB1" w:rsidRDefault="00A03DDF" w:rsidP="00AA60D4">
            <w:pPr>
              <w:rPr>
                <w:rStyle w:val="Hyperlink"/>
                <w:noProof/>
                <w:color w:val="auto"/>
                <w:u w:val="none"/>
                <w:lang w:val="en-US"/>
              </w:rPr>
            </w:pPr>
            <w:r w:rsidRPr="002C6FB1">
              <w:rPr>
                <w:rStyle w:val="Hyperlink"/>
                <w:noProof/>
                <w:color w:val="auto"/>
                <w:u w:val="none"/>
                <w:lang w:val="en-US"/>
              </w:rPr>
              <w:t>PAC</w:t>
            </w:r>
          </w:p>
        </w:tc>
        <w:tc>
          <w:tcPr>
            <w:tcW w:w="7564" w:type="dxa"/>
          </w:tcPr>
          <w:p w14:paraId="4BAD33CF" w14:textId="6FABAC8A" w:rsidR="00A03DDF" w:rsidRPr="009649FA" w:rsidRDefault="00A03DDF" w:rsidP="00AA60D4">
            <w:pPr>
              <w:rPr>
                <w:rStyle w:val="Hyperlink"/>
                <w:noProof/>
                <w:color w:val="auto"/>
                <w:u w:val="none"/>
              </w:rPr>
            </w:pPr>
            <w:r w:rsidRPr="009649FA">
              <w:rPr>
                <w:rStyle w:val="Hyperlink"/>
                <w:noProof/>
                <w:color w:val="auto"/>
                <w:u w:val="none"/>
              </w:rPr>
              <w:t>Pro</w:t>
            </w:r>
            <w:r w:rsidR="009649FA" w:rsidRPr="009649FA">
              <w:rPr>
                <w:rStyle w:val="Hyperlink"/>
                <w:noProof/>
                <w:color w:val="auto"/>
                <w:u w:val="none"/>
              </w:rPr>
              <w:t>grammable Automation Controller (controlador programável de automaç</w:t>
            </w:r>
            <w:r w:rsidR="009649FA">
              <w:rPr>
                <w:rStyle w:val="Hyperlink"/>
                <w:noProof/>
                <w:color w:val="auto"/>
                <w:u w:val="none"/>
              </w:rPr>
              <w:t>ão)</w:t>
            </w:r>
          </w:p>
        </w:tc>
      </w:tr>
      <w:tr w:rsidR="00A03DDF" w:rsidRPr="002C6FB1" w14:paraId="0042ED6E" w14:textId="77777777" w:rsidTr="00553446">
        <w:tc>
          <w:tcPr>
            <w:tcW w:w="1242" w:type="dxa"/>
          </w:tcPr>
          <w:p w14:paraId="530D0731" w14:textId="0E55F216" w:rsidR="00A03DDF" w:rsidRPr="002C6FB1" w:rsidRDefault="00A03DDF" w:rsidP="00AA60D4">
            <w:pPr>
              <w:rPr>
                <w:rStyle w:val="Hyperlink"/>
                <w:noProof/>
                <w:color w:val="auto"/>
                <w:u w:val="none"/>
                <w:lang w:val="en-US"/>
              </w:rPr>
            </w:pPr>
            <w:r w:rsidRPr="002C6FB1">
              <w:rPr>
                <w:rStyle w:val="Hyperlink"/>
                <w:noProof/>
                <w:color w:val="auto"/>
                <w:u w:val="none"/>
                <w:lang w:val="en-US"/>
              </w:rPr>
              <w:t>PLC</w:t>
            </w:r>
          </w:p>
        </w:tc>
        <w:tc>
          <w:tcPr>
            <w:tcW w:w="7564" w:type="dxa"/>
          </w:tcPr>
          <w:p w14:paraId="35D9D165" w14:textId="53BB0989" w:rsidR="00A03DDF" w:rsidRPr="002C6FB1" w:rsidRDefault="009649FA" w:rsidP="00AA60D4">
            <w:pPr>
              <w:rPr>
                <w:rStyle w:val="Hyperlink"/>
                <w:noProof/>
                <w:color w:val="auto"/>
                <w:u w:val="none"/>
              </w:rPr>
            </w:pPr>
            <w:r>
              <w:rPr>
                <w:rStyle w:val="Hyperlink"/>
                <w:noProof/>
                <w:color w:val="auto"/>
                <w:u w:val="none"/>
              </w:rPr>
              <w:t>Programmable Logical Controller</w:t>
            </w:r>
            <w:r w:rsidR="00A03DDF" w:rsidRPr="002C6FB1">
              <w:rPr>
                <w:rStyle w:val="Hyperlink"/>
                <w:noProof/>
                <w:color w:val="auto"/>
                <w:u w:val="none"/>
              </w:rPr>
              <w:t xml:space="preserve"> (controlador lógico programável)</w:t>
            </w:r>
          </w:p>
        </w:tc>
      </w:tr>
      <w:tr w:rsidR="00A03DDF" w:rsidRPr="002C6FB1" w14:paraId="24866430" w14:textId="77777777" w:rsidTr="00553446">
        <w:tc>
          <w:tcPr>
            <w:tcW w:w="1242" w:type="dxa"/>
          </w:tcPr>
          <w:p w14:paraId="229B515B" w14:textId="3F561BC0" w:rsidR="00A03DDF" w:rsidRPr="002C6FB1" w:rsidRDefault="00A03DDF" w:rsidP="00AA60D4">
            <w:pPr>
              <w:rPr>
                <w:rStyle w:val="Hyperlink"/>
                <w:noProof/>
                <w:color w:val="auto"/>
                <w:u w:val="none"/>
                <w:lang w:val="en-US"/>
              </w:rPr>
            </w:pPr>
            <w:r w:rsidRPr="002C6FB1">
              <w:rPr>
                <w:rStyle w:val="Hyperlink"/>
                <w:noProof/>
                <w:color w:val="auto"/>
                <w:u w:val="none"/>
                <w:lang w:val="en-US"/>
              </w:rPr>
              <w:t>SCADA</w:t>
            </w:r>
          </w:p>
        </w:tc>
        <w:tc>
          <w:tcPr>
            <w:tcW w:w="7564" w:type="dxa"/>
          </w:tcPr>
          <w:p w14:paraId="3B8CD2F9" w14:textId="4B1A69A5" w:rsidR="00A03DDF" w:rsidRPr="002C6FB1" w:rsidRDefault="00A03DDF" w:rsidP="00AA60D4">
            <w:pPr>
              <w:rPr>
                <w:rStyle w:val="Hyperlink"/>
                <w:noProof/>
                <w:color w:val="auto"/>
                <w:u w:val="none"/>
              </w:rPr>
            </w:pPr>
            <w:r w:rsidRPr="002C6FB1">
              <w:rPr>
                <w:rStyle w:val="Hyperlink"/>
                <w:noProof/>
                <w:color w:val="auto"/>
                <w:u w:val="none"/>
              </w:rPr>
              <w:t>Supervisory Control and Data Acquisition</w:t>
            </w:r>
            <w:r w:rsidR="00D37FB2" w:rsidRPr="002C6FB1">
              <w:rPr>
                <w:rStyle w:val="Hyperlink"/>
                <w:noProof/>
                <w:color w:val="auto"/>
                <w:u w:val="none"/>
              </w:rPr>
              <w:t xml:space="preserve"> (Controlo Supervisório e Aquisição de Dados)</w:t>
            </w:r>
          </w:p>
        </w:tc>
      </w:tr>
      <w:tr w:rsidR="00A03DDF" w:rsidRPr="00BF6FDB" w14:paraId="3D35857E" w14:textId="77777777" w:rsidTr="00553446">
        <w:tc>
          <w:tcPr>
            <w:tcW w:w="1242" w:type="dxa"/>
          </w:tcPr>
          <w:p w14:paraId="52BE5516" w14:textId="71AC3D6C" w:rsidR="00A03DDF" w:rsidRPr="002C6FB1" w:rsidRDefault="008C65EE" w:rsidP="00AA60D4">
            <w:pPr>
              <w:rPr>
                <w:rStyle w:val="Hyperlink"/>
                <w:noProof/>
                <w:color w:val="auto"/>
                <w:u w:val="none"/>
                <w:lang w:val="en-US"/>
              </w:rPr>
            </w:pPr>
            <w:r w:rsidRPr="002C6FB1">
              <w:rPr>
                <w:rStyle w:val="Hyperlink"/>
                <w:noProof/>
                <w:color w:val="auto"/>
                <w:u w:val="none"/>
                <w:lang w:val="en-US"/>
              </w:rPr>
              <w:t>OPC</w:t>
            </w:r>
          </w:p>
        </w:tc>
        <w:tc>
          <w:tcPr>
            <w:tcW w:w="7564" w:type="dxa"/>
          </w:tcPr>
          <w:p w14:paraId="6AD30A0D" w14:textId="17193E7D" w:rsidR="00A03DDF" w:rsidRPr="002C6FB1" w:rsidRDefault="008C65EE" w:rsidP="00AA60D4">
            <w:pPr>
              <w:rPr>
                <w:rStyle w:val="Hyperlink"/>
                <w:noProof/>
                <w:color w:val="auto"/>
                <w:u w:val="none"/>
                <w:lang w:val="en-US"/>
              </w:rPr>
            </w:pPr>
            <w:r w:rsidRPr="002C6FB1">
              <w:rPr>
                <w:rStyle w:val="Hyperlink"/>
                <w:noProof/>
                <w:color w:val="auto"/>
                <w:u w:val="none"/>
                <w:lang w:val="en-US"/>
              </w:rPr>
              <w:t>OLE (Object Linking and Embedding) for Process Control</w:t>
            </w:r>
          </w:p>
        </w:tc>
      </w:tr>
      <w:tr w:rsidR="00A03DDF" w:rsidRPr="002C6FB1" w14:paraId="06C72C5B" w14:textId="77777777" w:rsidTr="00553446">
        <w:tc>
          <w:tcPr>
            <w:tcW w:w="1242" w:type="dxa"/>
          </w:tcPr>
          <w:p w14:paraId="494EF47C" w14:textId="4022EEB4" w:rsidR="00A03DDF" w:rsidRPr="002C6FB1" w:rsidRDefault="00D848C2" w:rsidP="00AA60D4">
            <w:pPr>
              <w:rPr>
                <w:rStyle w:val="Hyperlink"/>
                <w:noProof/>
                <w:color w:val="auto"/>
                <w:u w:val="none"/>
                <w:lang w:val="en-US"/>
              </w:rPr>
            </w:pPr>
            <w:r w:rsidRPr="002C6FB1">
              <w:rPr>
                <w:rStyle w:val="Hyperlink"/>
                <w:noProof/>
                <w:color w:val="auto"/>
                <w:u w:val="none"/>
                <w:lang w:val="en-US"/>
              </w:rPr>
              <w:t>CSS</w:t>
            </w:r>
          </w:p>
        </w:tc>
        <w:tc>
          <w:tcPr>
            <w:tcW w:w="7564" w:type="dxa"/>
          </w:tcPr>
          <w:p w14:paraId="75061E59" w14:textId="6B9FAA5D" w:rsidR="00A03DDF" w:rsidRPr="002C6FB1" w:rsidRDefault="00D848C2" w:rsidP="00AA60D4">
            <w:pPr>
              <w:rPr>
                <w:rStyle w:val="Hyperlink"/>
                <w:noProof/>
                <w:color w:val="auto"/>
                <w:u w:val="none"/>
                <w:lang w:val="en-US"/>
              </w:rPr>
            </w:pPr>
            <w:r w:rsidRPr="002C6FB1">
              <w:rPr>
                <w:rStyle w:val="Hyperlink"/>
                <w:noProof/>
                <w:color w:val="auto"/>
                <w:u w:val="none"/>
                <w:lang w:val="en-US"/>
              </w:rPr>
              <w:t>Cascade Stylesheet</w:t>
            </w:r>
          </w:p>
        </w:tc>
      </w:tr>
      <w:tr w:rsidR="00A03DDF" w:rsidRPr="002C6FB1" w14:paraId="162A305F" w14:textId="77777777" w:rsidTr="00553446">
        <w:tc>
          <w:tcPr>
            <w:tcW w:w="1242" w:type="dxa"/>
          </w:tcPr>
          <w:p w14:paraId="21FD4174" w14:textId="49EBD3D7" w:rsidR="00A03DDF" w:rsidRPr="002C6FB1" w:rsidRDefault="0076658B" w:rsidP="00AA60D4">
            <w:pPr>
              <w:rPr>
                <w:rStyle w:val="Hyperlink"/>
                <w:noProof/>
                <w:color w:val="auto"/>
                <w:u w:val="none"/>
                <w:lang w:val="en-US"/>
              </w:rPr>
            </w:pPr>
            <w:r w:rsidRPr="002C6FB1">
              <w:rPr>
                <w:rStyle w:val="Hyperlink"/>
                <w:noProof/>
                <w:color w:val="auto"/>
                <w:u w:val="none"/>
                <w:lang w:val="en-US"/>
              </w:rPr>
              <w:t>CNC</w:t>
            </w:r>
          </w:p>
        </w:tc>
        <w:tc>
          <w:tcPr>
            <w:tcW w:w="7564" w:type="dxa"/>
          </w:tcPr>
          <w:p w14:paraId="0BC4C0EE" w14:textId="3AE96431" w:rsidR="00A03DDF" w:rsidRPr="00112427" w:rsidRDefault="009649FA" w:rsidP="00AA60D4">
            <w:pPr>
              <w:rPr>
                <w:rStyle w:val="Hyperlink"/>
                <w:noProof/>
                <w:color w:val="auto"/>
                <w:u w:val="none"/>
              </w:rPr>
            </w:pPr>
            <w:r w:rsidRPr="00112427">
              <w:rPr>
                <w:rStyle w:val="Hyperlink"/>
                <w:noProof/>
                <w:color w:val="auto"/>
                <w:u w:val="none"/>
              </w:rPr>
              <w:t>Controlo</w:t>
            </w:r>
            <w:r w:rsidR="0076658B" w:rsidRPr="00112427">
              <w:rPr>
                <w:rStyle w:val="Hyperlink"/>
                <w:noProof/>
                <w:color w:val="auto"/>
                <w:u w:val="none"/>
              </w:rPr>
              <w:t xml:space="preserve"> Numérico Computorizado</w:t>
            </w:r>
            <w:r w:rsidRPr="00112427">
              <w:rPr>
                <w:rStyle w:val="Hyperlink"/>
                <w:noProof/>
                <w:color w:val="auto"/>
                <w:u w:val="none"/>
              </w:rPr>
              <w:t xml:space="preserve"> (Computer Numerical Control)</w:t>
            </w:r>
          </w:p>
        </w:tc>
      </w:tr>
      <w:tr w:rsidR="00A03DDF" w:rsidRPr="002C6FB1" w14:paraId="4488633E" w14:textId="77777777" w:rsidTr="00553446">
        <w:tc>
          <w:tcPr>
            <w:tcW w:w="1242" w:type="dxa"/>
          </w:tcPr>
          <w:p w14:paraId="6B8E720B" w14:textId="22186288" w:rsidR="00A03DDF" w:rsidRPr="002C6FB1" w:rsidRDefault="00D37FB2" w:rsidP="00AA60D4">
            <w:pPr>
              <w:rPr>
                <w:rStyle w:val="Hyperlink"/>
                <w:noProof/>
                <w:color w:val="auto"/>
                <w:u w:val="none"/>
                <w:lang w:val="en-US"/>
              </w:rPr>
            </w:pPr>
            <w:r w:rsidRPr="002C6FB1">
              <w:rPr>
                <w:rStyle w:val="Hyperlink"/>
                <w:noProof/>
                <w:color w:val="auto"/>
                <w:u w:val="none"/>
                <w:lang w:val="en-US"/>
              </w:rPr>
              <w:t>NC</w:t>
            </w:r>
          </w:p>
        </w:tc>
        <w:tc>
          <w:tcPr>
            <w:tcW w:w="7564" w:type="dxa"/>
          </w:tcPr>
          <w:p w14:paraId="52B9FF6A" w14:textId="55A23149" w:rsidR="00A03DDF" w:rsidRPr="002C6FB1" w:rsidRDefault="009649FA" w:rsidP="009649FA">
            <w:pPr>
              <w:rPr>
                <w:rStyle w:val="Hyperlink"/>
                <w:noProof/>
                <w:color w:val="auto"/>
                <w:u w:val="none"/>
                <w:lang w:val="en-US"/>
              </w:rPr>
            </w:pPr>
            <w:r>
              <w:rPr>
                <w:rStyle w:val="Hyperlink"/>
                <w:noProof/>
                <w:color w:val="auto"/>
                <w:u w:val="none"/>
                <w:lang w:val="en-US"/>
              </w:rPr>
              <w:t>Controlo Numérico</w:t>
            </w:r>
            <w:r w:rsidR="00D37FB2" w:rsidRPr="002C6FB1">
              <w:rPr>
                <w:rStyle w:val="Hyperlink"/>
                <w:noProof/>
                <w:color w:val="auto"/>
                <w:u w:val="none"/>
                <w:lang w:val="en-US"/>
              </w:rPr>
              <w:t xml:space="preserve"> (</w:t>
            </w:r>
            <w:r>
              <w:rPr>
                <w:rStyle w:val="Hyperlink"/>
                <w:noProof/>
                <w:color w:val="auto"/>
                <w:u w:val="none"/>
                <w:lang w:val="en-US"/>
              </w:rPr>
              <w:t>Numerical Control</w:t>
            </w:r>
            <w:r w:rsidR="00D37FB2" w:rsidRPr="002C6FB1">
              <w:rPr>
                <w:rStyle w:val="Hyperlink"/>
                <w:noProof/>
                <w:color w:val="auto"/>
                <w:u w:val="none"/>
                <w:lang w:val="en-US"/>
              </w:rPr>
              <w:t>)</w:t>
            </w:r>
          </w:p>
        </w:tc>
      </w:tr>
      <w:tr w:rsidR="0061678A" w:rsidRPr="002C6FB1" w14:paraId="571F7134" w14:textId="77777777" w:rsidTr="00553446">
        <w:tc>
          <w:tcPr>
            <w:tcW w:w="1242" w:type="dxa"/>
          </w:tcPr>
          <w:p w14:paraId="438730D9" w14:textId="44A168EC" w:rsidR="0061678A" w:rsidRPr="002C6FB1" w:rsidRDefault="0061678A" w:rsidP="00AA60D4">
            <w:pPr>
              <w:rPr>
                <w:rStyle w:val="Hyperlink"/>
                <w:noProof/>
                <w:color w:val="auto"/>
                <w:u w:val="none"/>
                <w:lang w:val="en-US"/>
              </w:rPr>
            </w:pPr>
            <w:r w:rsidRPr="002C6FB1">
              <w:rPr>
                <w:rStyle w:val="Hyperlink"/>
                <w:noProof/>
                <w:color w:val="auto"/>
                <w:u w:val="none"/>
                <w:lang w:val="en-US"/>
              </w:rPr>
              <w:t>ADS</w:t>
            </w:r>
          </w:p>
        </w:tc>
        <w:tc>
          <w:tcPr>
            <w:tcW w:w="7564" w:type="dxa"/>
          </w:tcPr>
          <w:p w14:paraId="3469BA5E" w14:textId="2EB7C6C1" w:rsidR="0061678A" w:rsidRPr="002C6FB1" w:rsidRDefault="0061678A" w:rsidP="00AA60D4">
            <w:pPr>
              <w:rPr>
                <w:rStyle w:val="Hyperlink"/>
                <w:noProof/>
                <w:color w:val="auto"/>
                <w:u w:val="none"/>
                <w:lang w:val="en-US"/>
              </w:rPr>
            </w:pPr>
            <w:r w:rsidRPr="002C6FB1">
              <w:rPr>
                <w:rStyle w:val="Hyperlink"/>
                <w:noProof/>
                <w:color w:val="auto"/>
                <w:u w:val="none"/>
                <w:lang w:val="en-US"/>
              </w:rPr>
              <w:t>Automation Device Specification</w:t>
            </w:r>
          </w:p>
        </w:tc>
      </w:tr>
      <w:tr w:rsidR="002D2567" w:rsidRPr="002C6FB1" w14:paraId="5E5667BE" w14:textId="77777777" w:rsidTr="00553446">
        <w:tc>
          <w:tcPr>
            <w:tcW w:w="1242" w:type="dxa"/>
          </w:tcPr>
          <w:p w14:paraId="044C896D" w14:textId="71521ED0" w:rsidR="002D2567" w:rsidRPr="002C6FB1" w:rsidRDefault="002D2567" w:rsidP="00AA60D4">
            <w:pPr>
              <w:rPr>
                <w:rStyle w:val="Hyperlink"/>
                <w:noProof/>
                <w:color w:val="auto"/>
                <w:u w:val="none"/>
                <w:lang w:val="en-US"/>
              </w:rPr>
            </w:pPr>
            <w:r w:rsidRPr="002C6FB1">
              <w:rPr>
                <w:rStyle w:val="Hyperlink"/>
                <w:noProof/>
                <w:color w:val="auto"/>
                <w:u w:val="none"/>
                <w:lang w:val="en-US"/>
              </w:rPr>
              <w:t>RA</w:t>
            </w:r>
          </w:p>
        </w:tc>
        <w:tc>
          <w:tcPr>
            <w:tcW w:w="7564" w:type="dxa"/>
          </w:tcPr>
          <w:p w14:paraId="0740DC77" w14:textId="7B0691AA" w:rsidR="002D2567" w:rsidRPr="002C6FB1" w:rsidRDefault="002D2567" w:rsidP="00AA60D4">
            <w:pPr>
              <w:rPr>
                <w:rStyle w:val="Hyperlink"/>
                <w:noProof/>
                <w:color w:val="auto"/>
                <w:u w:val="none"/>
                <w:lang w:val="en-US"/>
              </w:rPr>
            </w:pPr>
            <w:r w:rsidRPr="002C6FB1">
              <w:rPr>
                <w:rStyle w:val="Hyperlink"/>
                <w:noProof/>
                <w:color w:val="auto"/>
                <w:u w:val="none"/>
                <w:lang w:val="en-US"/>
              </w:rPr>
              <w:t>Realidade Aumentada</w:t>
            </w:r>
          </w:p>
        </w:tc>
      </w:tr>
      <w:tr w:rsidR="002A4EA1" w:rsidRPr="002C6FB1" w14:paraId="672DC896" w14:textId="77777777" w:rsidTr="00553446">
        <w:tc>
          <w:tcPr>
            <w:tcW w:w="1242" w:type="dxa"/>
          </w:tcPr>
          <w:p w14:paraId="52C22BFB" w14:textId="0BB24106" w:rsidR="002A4EA1" w:rsidRPr="002C6FB1" w:rsidRDefault="002A4EA1" w:rsidP="00AA60D4">
            <w:pPr>
              <w:rPr>
                <w:rStyle w:val="Hyperlink"/>
                <w:noProof/>
                <w:color w:val="auto"/>
                <w:u w:val="none"/>
                <w:lang w:val="en-US"/>
              </w:rPr>
            </w:pPr>
            <w:r w:rsidRPr="002C6FB1">
              <w:rPr>
                <w:rStyle w:val="Hyperlink"/>
                <w:noProof/>
                <w:color w:val="auto"/>
                <w:u w:val="none"/>
                <w:lang w:val="en-US"/>
              </w:rPr>
              <w:t>TI</w:t>
            </w:r>
          </w:p>
        </w:tc>
        <w:tc>
          <w:tcPr>
            <w:tcW w:w="7564" w:type="dxa"/>
          </w:tcPr>
          <w:p w14:paraId="7E1E303E" w14:textId="4D9EAD62" w:rsidR="002A4EA1" w:rsidRPr="002C6FB1" w:rsidRDefault="002A4EA1" w:rsidP="00AA60D4">
            <w:pPr>
              <w:rPr>
                <w:rStyle w:val="Hyperlink"/>
                <w:noProof/>
                <w:color w:val="auto"/>
                <w:u w:val="none"/>
                <w:lang w:val="en-US"/>
              </w:rPr>
            </w:pPr>
            <w:r w:rsidRPr="002C6FB1">
              <w:rPr>
                <w:rStyle w:val="Hyperlink"/>
                <w:noProof/>
                <w:color w:val="auto"/>
                <w:u w:val="none"/>
                <w:lang w:val="en-US"/>
              </w:rPr>
              <w:t>Tecnologias de Informação</w:t>
            </w:r>
          </w:p>
        </w:tc>
      </w:tr>
      <w:tr w:rsidR="002A4EA1" w:rsidRPr="002C6FB1" w14:paraId="1E422883" w14:textId="77777777" w:rsidTr="00553446">
        <w:tc>
          <w:tcPr>
            <w:tcW w:w="1242" w:type="dxa"/>
          </w:tcPr>
          <w:p w14:paraId="2C6509E4" w14:textId="4693BE61" w:rsidR="002A4EA1" w:rsidRPr="002C6FB1" w:rsidRDefault="002A4EA1" w:rsidP="00AA60D4">
            <w:pPr>
              <w:rPr>
                <w:rStyle w:val="Hyperlink"/>
                <w:noProof/>
                <w:color w:val="auto"/>
                <w:u w:val="none"/>
                <w:lang w:val="en-US"/>
              </w:rPr>
            </w:pPr>
            <w:r w:rsidRPr="002C6FB1">
              <w:rPr>
                <w:rStyle w:val="Hyperlink"/>
                <w:noProof/>
                <w:color w:val="auto"/>
                <w:u w:val="none"/>
                <w:lang w:val="en-US"/>
              </w:rPr>
              <w:t>TIC</w:t>
            </w:r>
          </w:p>
        </w:tc>
        <w:tc>
          <w:tcPr>
            <w:tcW w:w="7564" w:type="dxa"/>
          </w:tcPr>
          <w:p w14:paraId="3B393F67" w14:textId="46FD9B7C" w:rsidR="002A4EA1" w:rsidRPr="002C6FB1" w:rsidRDefault="002A4EA1" w:rsidP="00AA60D4">
            <w:pPr>
              <w:rPr>
                <w:rStyle w:val="Hyperlink"/>
                <w:noProof/>
                <w:color w:val="auto"/>
                <w:u w:val="none"/>
              </w:rPr>
            </w:pPr>
            <w:r w:rsidRPr="002C6FB1">
              <w:rPr>
                <w:rStyle w:val="Hyperlink"/>
                <w:noProof/>
                <w:color w:val="auto"/>
                <w:u w:val="none"/>
              </w:rPr>
              <w:t>Tecnologias de Informação e Comunicação</w:t>
            </w:r>
          </w:p>
        </w:tc>
      </w:tr>
    </w:tbl>
    <w:p w14:paraId="0905A177" w14:textId="2114B8C4" w:rsidR="00A03DDF" w:rsidRPr="002A4EA1" w:rsidRDefault="00A03DDF" w:rsidP="00AA60D4">
      <w:pPr>
        <w:rPr>
          <w:rStyle w:val="Hyperlink"/>
          <w:noProof/>
          <w:color w:val="auto"/>
          <w:u w:val="none"/>
        </w:rPr>
      </w:pPr>
    </w:p>
    <w:p w14:paraId="3300EC1B" w14:textId="77777777" w:rsidR="00A03DDF" w:rsidRPr="002A4EA1" w:rsidRDefault="00A03DDF">
      <w:pPr>
        <w:spacing w:after="200"/>
        <w:rPr>
          <w:rStyle w:val="Hyperlink"/>
          <w:noProof/>
          <w:color w:val="auto"/>
          <w:u w:val="none"/>
        </w:rPr>
      </w:pPr>
      <w:r w:rsidRPr="002A4EA1">
        <w:rPr>
          <w:rStyle w:val="Hyperlink"/>
          <w:noProof/>
          <w:color w:val="auto"/>
          <w:u w:val="none"/>
        </w:rPr>
        <w:br w:type="page"/>
      </w:r>
    </w:p>
    <w:p w14:paraId="175E8B5A" w14:textId="77777777" w:rsidR="002626CB" w:rsidRPr="002A4EA1" w:rsidRDefault="002626CB" w:rsidP="00AA60D4">
      <w:pPr>
        <w:rPr>
          <w:rStyle w:val="Hyperlink"/>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Heading1"/>
      </w:pPr>
      <w:bookmarkStart w:id="96" w:name="_Toc512597189"/>
      <w:r w:rsidRPr="002A4B1A">
        <w:lastRenderedPageBreak/>
        <w:t xml:space="preserve">1. </w:t>
      </w:r>
      <w:r w:rsidR="00952285" w:rsidRPr="002A4B1A">
        <w:t>Introdução</w:t>
      </w:r>
      <w:bookmarkEnd w:id="96"/>
    </w:p>
    <w:p w14:paraId="763F8DD2" w14:textId="60DDA648" w:rsidR="003C014D" w:rsidRDefault="003C014D" w:rsidP="007D66CA">
      <w:pPr>
        <w:pStyle w:val="Heading2"/>
        <w:ind w:left="1418" w:hanging="709"/>
      </w:pPr>
      <w:bookmarkStart w:id="97" w:name="_Toc512597190"/>
      <w:r w:rsidRPr="00FC52FE">
        <w:t>1.1 Contexto e Motivação</w:t>
      </w:r>
      <w:bookmarkEnd w:id="97"/>
    </w:p>
    <w:p w14:paraId="67A4DF63" w14:textId="04E95BC1" w:rsidR="007169AF" w:rsidRDefault="007169AF" w:rsidP="00882DE1">
      <w:r w:rsidRPr="003A51FA">
        <w:t>Com o rápido crescimento tecnoló</w:t>
      </w:r>
      <w:r w:rsidR="00AD3030">
        <w:t xml:space="preserve">gico ao longo dos últimos anos </w:t>
      </w:r>
      <w:r w:rsidRPr="003A51FA">
        <w:t xml:space="preserve">a integração de novas tendências tecnológicas tornou-se natural em qualquer área ou </w:t>
      </w:r>
      <w:proofErr w:type="spellStart"/>
      <w:r w:rsidRPr="003A51FA">
        <w:t>setor</w:t>
      </w:r>
      <w:proofErr w:type="spellEnd"/>
      <w:r w:rsidRPr="003A51FA">
        <w:t xml:space="preserve"> que beneficie das mesmas. Tecnologias emergentes como realidade aumentada, realidade virtual, entre outras, tendem a ser exploradas e embebidas nas mais variadas aplicações em diver</w:t>
      </w:r>
      <w:r w:rsidR="00112427">
        <w:t xml:space="preserve">sos </w:t>
      </w:r>
      <w:proofErr w:type="spellStart"/>
      <w:r w:rsidR="00112427">
        <w:t>setores</w:t>
      </w:r>
      <w:proofErr w:type="spellEnd"/>
      <w:r w:rsidR="00112427">
        <w:t xml:space="preserve"> da indústria. Estes</w:t>
      </w:r>
      <w:r w:rsidRPr="003A51FA">
        <w:t xml:space="preserve">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proofErr w:type="spellStart"/>
      <w:r w:rsidR="00484F6C" w:rsidRPr="00484F6C">
        <w:t>HMIs</w:t>
      </w:r>
      <w:proofErr w:type="spellEnd"/>
      <w:r w:rsidR="000231A7">
        <w:t xml:space="preserve"> (</w:t>
      </w:r>
      <w:proofErr w:type="spellStart"/>
      <w:r w:rsidR="000231A7" w:rsidRPr="000231A7">
        <w:rPr>
          <w:i/>
        </w:rPr>
        <w:t>Human-Machine</w:t>
      </w:r>
      <w:proofErr w:type="spellEnd"/>
      <w:r w:rsidR="000231A7" w:rsidRPr="000231A7">
        <w:rPr>
          <w:i/>
        </w:rPr>
        <w:t xml:space="preserve"> Interface</w:t>
      </w:r>
      <w:r w:rsidR="000231A7">
        <w:t>)</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w:t>
      </w:r>
      <w:del w:id="98" w:author="Pedro Moreira" w:date="2018-04-27T16:54:00Z">
        <w:r w:rsidRPr="003A51FA" w:rsidDel="00045837">
          <w:delText xml:space="preserve"> (como as supramencionadas)</w:delText>
        </w:r>
      </w:del>
      <w:r w:rsidRPr="003A51FA">
        <w:t>.</w:t>
      </w:r>
    </w:p>
    <w:p w14:paraId="3B1ADA37" w14:textId="77777777" w:rsidR="007169AF" w:rsidRPr="003A51FA" w:rsidRDefault="007169AF" w:rsidP="00882DE1">
      <w:r>
        <w:t xml:space="preserve">Numa perspetiva histórica de evolução das </w:t>
      </w:r>
      <w:proofErr w:type="spellStart"/>
      <w:r>
        <w:t>HMIs</w:t>
      </w:r>
      <w:proofErr w:type="spellEnd"/>
      <w:r>
        <w:t xml:space="preserve">, é importante referenciar que por volta de 1945 apareceu a primeira interface homem-computador que ficou conhecida como a era da </w:t>
      </w:r>
      <w:proofErr w:type="spellStart"/>
      <w:r w:rsidRPr="000231A7">
        <w:rPr>
          <w:i/>
        </w:rPr>
        <w:t>Batch</w:t>
      </w:r>
      <w:proofErr w:type="spellEnd"/>
      <w:r w:rsidRPr="000231A7">
        <w:rPr>
          <w:i/>
        </w:rPr>
        <w:t xml:space="preserve"> Interface</w:t>
      </w:r>
      <w:r w:rsidRPr="00D37FB2">
        <w:t>,</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23AA1F2C" w14:textId="71475097" w:rsidR="00087A14" w:rsidRDefault="007169AF" w:rsidP="00F05FA3">
      <w:r>
        <w:t xml:space="preserve">As </w:t>
      </w:r>
      <w:proofErr w:type="spellStart"/>
      <w:r>
        <w:t>HMIs</w:t>
      </w:r>
      <w:proofErr w:type="spellEnd"/>
      <w:r>
        <w:t xml:space="preserve">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w:t>
      </w:r>
      <w:r w:rsidR="00882DE1">
        <w:t>olo sobre o mesmo.</w:t>
      </w:r>
    </w:p>
    <w:p w14:paraId="762C991A" w14:textId="2A16E4B7" w:rsidR="007169AF" w:rsidRDefault="00112427" w:rsidP="00F05FA3">
      <w:r>
        <w:t xml:space="preserve">O trabalho aqui descrito surge no </w:t>
      </w:r>
      <w:r w:rsidRPr="003B4E2B">
        <w:t>âmbito</w:t>
      </w:r>
      <w:r w:rsidR="007169AF" w:rsidRPr="003B4E2B">
        <w:t xml:space="preserve"> de um </w:t>
      </w:r>
      <w:r w:rsidR="007169AF">
        <w:t xml:space="preserve">outro </w:t>
      </w:r>
      <w:r w:rsidR="007169AF" w:rsidRPr="003B4E2B">
        <w:t>projeto de investigação a decorrer no INEGI que visa explorar tecnologias emergentes de fabrico aditivo e a sua aplicação</w:t>
      </w:r>
      <w:r w:rsidR="007169AF">
        <w:t xml:space="preserve"> </w:t>
      </w:r>
      <w:r w:rsidR="007169AF" w:rsidRPr="003B4E2B">
        <w:t>para além do estado da arte em termoplásticos para aplicações de alta temperatura e resistência.</w:t>
      </w:r>
    </w:p>
    <w:p w14:paraId="27FA7448" w14:textId="18C1877F" w:rsidR="007169AF" w:rsidRDefault="007169AF" w:rsidP="00F05FA3">
      <w:pPr>
        <w:ind w:right="-24"/>
      </w:pPr>
      <w:r>
        <w:t xml:space="preserve">O INEGI </w:t>
      </w:r>
      <w:r w:rsidR="00087A14">
        <w:t xml:space="preserve">é um instituto de investigação de Engenharia Mecânica e Gestão Industrial, e </w:t>
      </w:r>
      <w:r>
        <w:t xml:space="preserve">tem, nos últimos anos, </w:t>
      </w:r>
      <w:r w:rsidRPr="008D5FC3">
        <w:t xml:space="preserve">participado e consolidado a sua posição como parceiro da indústria nacional e internacional pela larga experiência e reconhecimento em diversas áreas de </w:t>
      </w:r>
      <w:r w:rsidRPr="008D5FC3">
        <w:lastRenderedPageBreak/>
        <w:t>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1BFD6C27" w:rsidR="007169AF" w:rsidRDefault="00272330" w:rsidP="00F05FA3">
      <w:r>
        <w:t>Assim, este trabalho visou desenvolver uma HMI</w:t>
      </w:r>
      <w:r w:rsidRPr="00DC6DEE">
        <w:rPr>
          <w:i/>
        </w:rPr>
        <w:t xml:space="preserve"> </w:t>
      </w:r>
      <w:proofErr w:type="spellStart"/>
      <w:r w:rsidRPr="000231A7">
        <w:rPr>
          <w:i/>
        </w:rPr>
        <w:t>web-based</w:t>
      </w:r>
      <w:proofErr w:type="spellEnd"/>
      <w:r>
        <w:t xml:space="preserve"> customizada para um </w:t>
      </w:r>
      <w:r w:rsidR="008D23E9">
        <w:t>equipamento de fabrico aditivo</w:t>
      </w:r>
      <w:r w:rsidR="00087A14">
        <w:t>. A HMI deve</w:t>
      </w:r>
      <w:r w:rsidR="007169AF">
        <w:t xml:space="preserve"> </w:t>
      </w:r>
      <w:r w:rsidR="00087A14">
        <w:t>permitir</w:t>
      </w:r>
      <w:r w:rsidR="007169AF">
        <w:t xml:space="preserve"> monitorização e </w:t>
      </w:r>
      <w:r w:rsidR="00087A14">
        <w:t>manipulação dos seus parâmetros</w:t>
      </w:r>
      <w:r w:rsidR="007169AF">
        <w:t xml:space="preserve"> munindo o operador de uma ferramenta capaz de fornecer atempadamente toda a informação relativa ao processo de fabrico, assim como ao equipamento em si, e </w:t>
      </w:r>
      <w:r w:rsidR="00087A14">
        <w:t>deve</w:t>
      </w:r>
      <w:r w:rsidR="007169AF">
        <w:t xml:space="preserve"> permitir o controlo do mesmo através de funções para o efeito. Para atingir os objetivos é expectável que sejam exploradas tecnologias de desenvolvimento </w:t>
      </w:r>
      <w:proofErr w:type="spellStart"/>
      <w:r w:rsidR="007169AF">
        <w:t>web</w:t>
      </w:r>
      <w:proofErr w:type="spellEnd"/>
      <w:r w:rsidR="007169AF">
        <w:t xml:space="preserve">, assim como a possibilidade de integrar tecnologias emergentes e que acrescentem valor, como por </w:t>
      </w:r>
      <w:r w:rsidR="00FA26BD">
        <w:t xml:space="preserve">exemplo realidade aumentada, </w:t>
      </w:r>
      <w:r w:rsidR="007169AF">
        <w:t>realidade virtual</w:t>
      </w:r>
      <w:r w:rsidR="00FA26BD">
        <w:t>, entre outras</w:t>
      </w:r>
      <w:r w:rsidR="007169AF">
        <w:t>.</w:t>
      </w:r>
    </w:p>
    <w:p w14:paraId="0DC731D5" w14:textId="77777777" w:rsidR="008A070A" w:rsidRPr="0095446C" w:rsidRDefault="008A070A" w:rsidP="008A070A">
      <w:pPr>
        <w:ind w:left="360"/>
      </w:pPr>
    </w:p>
    <w:p w14:paraId="02188F4B" w14:textId="77777777" w:rsidR="00C4003E" w:rsidRDefault="00C4003E">
      <w:pPr>
        <w:rPr>
          <w:smallCaps/>
          <w:sz w:val="28"/>
          <w:szCs w:val="28"/>
        </w:rPr>
      </w:pPr>
      <w:r>
        <w:br w:type="page"/>
      </w:r>
    </w:p>
    <w:p w14:paraId="380EF13D" w14:textId="397CC183" w:rsidR="003C014D" w:rsidRDefault="003C014D" w:rsidP="00C4798E">
      <w:pPr>
        <w:pStyle w:val="Heading2"/>
        <w:ind w:firstLine="708"/>
      </w:pPr>
      <w:bookmarkStart w:id="99" w:name="_Toc512597191"/>
      <w:r w:rsidRPr="00FC52FE">
        <w:lastRenderedPageBreak/>
        <w:t>1.</w:t>
      </w:r>
      <w:r w:rsidR="00AA0F54">
        <w:t>2</w:t>
      </w:r>
      <w:r w:rsidRPr="00FC52FE">
        <w:t xml:space="preserve"> </w:t>
      </w:r>
      <w:r w:rsidR="00352309">
        <w:t>Problema</w:t>
      </w:r>
      <w:bookmarkEnd w:id="99"/>
    </w:p>
    <w:p w14:paraId="4CAD5F84" w14:textId="1AF0B77D" w:rsidR="00CD5DF0" w:rsidRDefault="00CD5DF0" w:rsidP="00F05FA3">
      <w:r>
        <w:t>Dada a contextualização e motivação do projeto, facilmente conseguimos identificar uma clara n</w:t>
      </w:r>
      <w:r w:rsidR="00627ECD">
        <w:t>ecessidade que deve ser suprida com o desenvolvimento do mesmo.</w:t>
      </w:r>
    </w:p>
    <w:p w14:paraId="2048FDCF" w14:textId="0D09792B" w:rsidR="00CD5DF0" w:rsidRDefault="00627ECD" w:rsidP="00F05FA3">
      <w:r>
        <w:t xml:space="preserve">No contexto industrial já existem </w:t>
      </w:r>
      <w:proofErr w:type="spellStart"/>
      <w:r>
        <w:t>HMIs</w:t>
      </w:r>
      <w:proofErr w:type="spellEnd"/>
      <w:r>
        <w:t xml:space="preserve"> para controlo de equipamentos </w:t>
      </w:r>
      <w:r w:rsidR="0002026E">
        <w:t>h</w:t>
      </w:r>
      <w:r>
        <w:t>á vários anos, no entanto</w:t>
      </w:r>
      <w:r w:rsidR="00BC72F1">
        <w:t>,</w:t>
      </w:r>
      <w:r>
        <w:t xml:space="preserve"> diferentes processos de fabrico têm diferentes necessidades do ponto de vista do controlo e automação</w:t>
      </w:r>
      <w:r w:rsidR="000E0A59">
        <w:t xml:space="preserve">. </w:t>
      </w:r>
      <w:r w:rsidR="00BC72F1">
        <w:t>O trabalho aqui reportado</w:t>
      </w:r>
      <w:r w:rsidR="000E0A59">
        <w:t xml:space="preserve">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F05FA3">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val="en-US"/>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4">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3F932A5" w:rsidR="00D5750E" w:rsidRDefault="00D5750E" w:rsidP="00484F6C">
      <w:pPr>
        <w:pStyle w:val="imagens"/>
        <w:rPr>
          <w:b/>
          <w:bCs/>
          <w:color w:val="4F81BD" w:themeColor="accent1"/>
          <w:szCs w:val="18"/>
        </w:rPr>
      </w:pPr>
      <w:bookmarkStart w:id="100" w:name="_Toc51259723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BF6FDB">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100"/>
    </w:p>
    <w:p w14:paraId="66C47444" w14:textId="77777777" w:rsidR="00497D1D" w:rsidRPr="00484F6C" w:rsidRDefault="00497D1D" w:rsidP="00484F6C">
      <w:pPr>
        <w:pStyle w:val="imagens"/>
        <w:rPr>
          <w:b/>
          <w:bCs/>
          <w:color w:val="4F81BD" w:themeColor="accent1"/>
          <w:szCs w:val="18"/>
        </w:rPr>
      </w:pPr>
    </w:p>
    <w:p w14:paraId="2872DD3E" w14:textId="77777777" w:rsidR="00C4003E" w:rsidRDefault="00C4003E">
      <w:pPr>
        <w:rPr>
          <w:smallCaps/>
          <w:sz w:val="28"/>
          <w:szCs w:val="28"/>
        </w:rPr>
      </w:pPr>
      <w:r>
        <w:br w:type="page"/>
      </w:r>
    </w:p>
    <w:p w14:paraId="30BF01C3" w14:textId="54610111" w:rsidR="00AA0F54" w:rsidRDefault="00AA0F54" w:rsidP="00497D1D">
      <w:pPr>
        <w:pStyle w:val="Heading2"/>
        <w:ind w:firstLine="708"/>
      </w:pPr>
      <w:bookmarkStart w:id="101" w:name="_Toc512597192"/>
      <w:r w:rsidRPr="00FC52FE">
        <w:lastRenderedPageBreak/>
        <w:t>1.</w:t>
      </w:r>
      <w:r>
        <w:t>3</w:t>
      </w:r>
      <w:r w:rsidRPr="00FC52FE">
        <w:t xml:space="preserve"> Objetivos</w:t>
      </w:r>
      <w:bookmarkEnd w:id="101"/>
    </w:p>
    <w:p w14:paraId="2AB35681" w14:textId="48C41AC2" w:rsidR="00AA0F54" w:rsidRDefault="00AA0F54" w:rsidP="00F05FA3">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6B600182" w:rsidR="00611D3C" w:rsidRDefault="004111BB" w:rsidP="00F05FA3">
      <w:r>
        <w:t>Pretende-se assim, c</w:t>
      </w:r>
      <w:r w:rsidR="00142971">
        <w:t>om este trabalho, dar resposta à</w:t>
      </w:r>
      <w:r>
        <w:t xml:space="preserve"> necessidade de obter uma HMI orientada ao processo de Fabrico Aditivo</w:t>
      </w:r>
      <w:r w:rsidR="00611D3C">
        <w:t>, e para tal, foram definidos os seguintes objetivos</w:t>
      </w:r>
      <w:r w:rsidR="007276B4">
        <w:t xml:space="preserve"> de alto nível</w:t>
      </w:r>
      <w:r w:rsidR="00611D3C">
        <w:t>:</w:t>
      </w:r>
    </w:p>
    <w:p w14:paraId="5291B73A" w14:textId="77777777" w:rsidR="00AA0F54" w:rsidRDefault="00AA0F54" w:rsidP="00660D40">
      <w:pPr>
        <w:pStyle w:val="ListParagraph"/>
        <w:numPr>
          <w:ilvl w:val="0"/>
          <w:numId w:val="3"/>
        </w:numPr>
      </w:pPr>
      <w:r>
        <w:t xml:space="preserve">Desenvolver HMI </w:t>
      </w:r>
      <w:r w:rsidRPr="00413536">
        <w:rPr>
          <w:i/>
        </w:rPr>
        <w:t>Web-</w:t>
      </w:r>
      <w:proofErr w:type="spellStart"/>
      <w:r w:rsidRPr="00413536">
        <w:rPr>
          <w:i/>
        </w:rPr>
        <w:t>based</w:t>
      </w:r>
      <w:proofErr w:type="spellEnd"/>
    </w:p>
    <w:p w14:paraId="237ED861" w14:textId="2AC30F56" w:rsidR="00424AF4" w:rsidRDefault="00424AF4" w:rsidP="00660D40">
      <w:pPr>
        <w:pStyle w:val="ListParagraph"/>
        <w:numPr>
          <w:ilvl w:val="0"/>
          <w:numId w:val="3"/>
        </w:numPr>
      </w:pPr>
      <w:r>
        <w:t>Monitorizar e controlar o equipamento e parâmetros do processo em tempo real</w:t>
      </w:r>
    </w:p>
    <w:p w14:paraId="566C2A02" w14:textId="77777777" w:rsidR="009510DC" w:rsidRDefault="009510DC" w:rsidP="009510DC">
      <w:pPr>
        <w:pStyle w:val="ListParagraph"/>
        <w:numPr>
          <w:ilvl w:val="0"/>
          <w:numId w:val="3"/>
        </w:numPr>
      </w:pPr>
      <w:r>
        <w:t>Desenvolver m</w:t>
      </w:r>
      <w:r w:rsidRPr="000A7D23">
        <w:t>ódulo de controlo básico do equipamento: ligar, desligar, pausar equipamento, parar equipamento, monitorizar posição dos eixos e estado geral do equipamento</w:t>
      </w:r>
    </w:p>
    <w:p w14:paraId="0E9464D3" w14:textId="77777777" w:rsidR="009510DC" w:rsidRDefault="009510DC" w:rsidP="009510DC">
      <w:pPr>
        <w:pStyle w:val="ListParagraph"/>
        <w:numPr>
          <w:ilvl w:val="0"/>
          <w:numId w:val="3"/>
        </w:numPr>
      </w:pPr>
      <w:r w:rsidRPr="000A7D23">
        <w:t xml:space="preserve">Importar remotamente e executar </w:t>
      </w:r>
      <w:proofErr w:type="spellStart"/>
      <w:r w:rsidRPr="000A7D23">
        <w:t>Gcode</w:t>
      </w:r>
      <w:proofErr w:type="spellEnd"/>
    </w:p>
    <w:p w14:paraId="6DEC9AD0" w14:textId="77777777" w:rsidR="009510DC" w:rsidRDefault="009510DC" w:rsidP="009510DC">
      <w:pPr>
        <w:pStyle w:val="ListParagraph"/>
        <w:numPr>
          <w:ilvl w:val="0"/>
          <w:numId w:val="3"/>
        </w:numPr>
      </w:pPr>
      <w:r>
        <w:t>Recolha e armazenamento de dados das impressões</w:t>
      </w:r>
    </w:p>
    <w:p w14:paraId="18302FC9" w14:textId="16B67510" w:rsidR="009510DC" w:rsidRDefault="009510DC" w:rsidP="009510DC">
      <w:pPr>
        <w:pStyle w:val="ListParagraph"/>
        <w:numPr>
          <w:ilvl w:val="0"/>
          <w:numId w:val="3"/>
        </w:numPr>
      </w:pPr>
      <w:r>
        <w:t>Visualização de histórico de impressões</w:t>
      </w:r>
    </w:p>
    <w:p w14:paraId="23A53D0C" w14:textId="548FB72D" w:rsidR="00085D14" w:rsidRDefault="00085D14" w:rsidP="00085D14"/>
    <w:p w14:paraId="27714ED0" w14:textId="77777777" w:rsidR="00085D14" w:rsidRDefault="00085D14" w:rsidP="00085D14"/>
    <w:p w14:paraId="2AB3BE08" w14:textId="77777777" w:rsidR="00497D1D" w:rsidRDefault="00497D1D">
      <w:pPr>
        <w:rPr>
          <w:smallCaps/>
          <w:sz w:val="28"/>
          <w:szCs w:val="28"/>
        </w:rPr>
      </w:pPr>
      <w:r>
        <w:br w:type="page"/>
      </w:r>
    </w:p>
    <w:p w14:paraId="5A2B2E46" w14:textId="752772E6" w:rsidR="0070761B" w:rsidRDefault="003C014D" w:rsidP="00497D1D">
      <w:pPr>
        <w:pStyle w:val="Heading2"/>
        <w:ind w:firstLine="708"/>
      </w:pPr>
      <w:bookmarkStart w:id="102" w:name="_Toc512597193"/>
      <w:r w:rsidRPr="00FC52FE">
        <w:lastRenderedPageBreak/>
        <w:t>1.</w:t>
      </w:r>
      <w:r w:rsidR="00254247">
        <w:t>4</w:t>
      </w:r>
      <w:r w:rsidRPr="00FC52FE">
        <w:t xml:space="preserve"> Estrutura do Documento</w:t>
      </w:r>
      <w:bookmarkEnd w:id="102"/>
    </w:p>
    <w:p w14:paraId="1C2027DC" w14:textId="77777777" w:rsidR="00725B0C" w:rsidRDefault="00725B0C" w:rsidP="00725B0C">
      <w:r>
        <w:t>No presente capítulo faz-se uma contextualização do projeto e do seu âmbito, o propósito em que surge o mesmo e são definidos objetivos de alto nível para o mesmo.</w:t>
      </w:r>
    </w:p>
    <w:p w14:paraId="24C8F09B" w14:textId="7B93A4DD" w:rsidR="00A93AA3" w:rsidRDefault="0078582A" w:rsidP="00F05FA3">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F05FA3">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56AEF264" w:rsidR="000334E4" w:rsidRDefault="000334E4" w:rsidP="00F05FA3">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w:t>
      </w:r>
      <w:r w:rsidR="00413536">
        <w:t>o</w:t>
      </w:r>
      <w:r w:rsidR="00722BE4">
        <w:t xml:space="preserve"> é apresentado o sistema desenvolvido assim como os resultados obtidos.</w:t>
      </w:r>
    </w:p>
    <w:p w14:paraId="292506AF" w14:textId="52C48151" w:rsidR="00725B0C" w:rsidRDefault="00A62292" w:rsidP="00725B0C">
      <w:r>
        <w:t>Por fim, o</w:t>
      </w:r>
      <w:r w:rsidR="00725B0C">
        <w:t xml:space="preserve"> documento termina com o quinto capítulo onde são apresentadas </w:t>
      </w:r>
      <w:r>
        <w:t xml:space="preserve">as </w:t>
      </w:r>
      <w:r w:rsidR="00725B0C">
        <w:t xml:space="preserve">conclusões </w:t>
      </w:r>
      <w:r w:rsidR="001E1FE7">
        <w:t>retiradas</w:t>
      </w:r>
      <w:r w:rsidR="00725B0C">
        <w:t xml:space="preserve"> com o</w:t>
      </w:r>
      <w:r w:rsidR="001E1FE7">
        <w:t xml:space="preserve"> desenvolvimento deste trabalho,</w:t>
      </w:r>
      <w:r w:rsidR="00725B0C">
        <w:t xml:space="preserve"> bem como são apontados caminhos para possíveis </w:t>
      </w:r>
      <w:del w:id="103" w:author="Pedro Moreira" w:date="2018-04-27T16:55:00Z">
        <w:r w:rsidR="00725B0C" w:rsidDel="00045837">
          <w:delText xml:space="preserve">implementações </w:delText>
        </w:r>
      </w:del>
      <w:ins w:id="104" w:author="Pedro Moreira" w:date="2018-04-27T16:55:00Z">
        <w:r w:rsidR="00045837">
          <w:t>desenvolvimentos</w:t>
        </w:r>
        <w:r w:rsidR="00045837">
          <w:t xml:space="preserve"> </w:t>
        </w:r>
      </w:ins>
      <w:r w:rsidR="00725B0C">
        <w:t>futur</w:t>
      </w:r>
      <w:ins w:id="105" w:author="Pedro Moreira" w:date="2018-04-27T16:55:00Z">
        <w:r w:rsidR="00045837">
          <w:t>o</w:t>
        </w:r>
      </w:ins>
      <w:del w:id="106" w:author="Pedro Moreira" w:date="2018-04-27T16:55:00Z">
        <w:r w:rsidR="00725B0C" w:rsidDel="00045837">
          <w:delText>a</w:delText>
        </w:r>
      </w:del>
      <w:r w:rsidR="00725B0C">
        <w:t>s.</w:t>
      </w:r>
    </w:p>
    <w:p w14:paraId="1095D3F4" w14:textId="77777777" w:rsidR="00725B0C" w:rsidRDefault="00725B0C" w:rsidP="00F05FA3"/>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rPr>
          <w:smallCaps/>
          <w:spacing w:val="5"/>
          <w:sz w:val="36"/>
          <w:szCs w:val="36"/>
        </w:rPr>
      </w:pPr>
      <w:r>
        <w:br w:type="page"/>
      </w:r>
    </w:p>
    <w:p w14:paraId="0905A185" w14:textId="198D54E1" w:rsidR="00952285" w:rsidRDefault="00B0736C" w:rsidP="00AA60D4">
      <w:pPr>
        <w:pStyle w:val="Heading1"/>
      </w:pPr>
      <w:bookmarkStart w:id="107" w:name="_Toc512597194"/>
      <w:r w:rsidRPr="002A4B1A">
        <w:lastRenderedPageBreak/>
        <w:t xml:space="preserve">2. </w:t>
      </w:r>
      <w:r w:rsidR="00C4798E">
        <w:t>Estado da Arte</w:t>
      </w:r>
      <w:bookmarkEnd w:id="107"/>
    </w:p>
    <w:p w14:paraId="0905A187" w14:textId="32CB418E" w:rsidR="00ED1068" w:rsidRDefault="005C576B" w:rsidP="00C4798E">
      <w:pPr>
        <w:pStyle w:val="Heading2"/>
        <w:ind w:firstLine="708"/>
      </w:pPr>
      <w:bookmarkStart w:id="108" w:name="_Toc512597195"/>
      <w:r w:rsidRPr="002A4B1A">
        <w:t>2.1 Introdução</w:t>
      </w:r>
      <w:bookmarkEnd w:id="108"/>
    </w:p>
    <w:p w14:paraId="62B575C1" w14:textId="77777777" w:rsidR="00151CF4" w:rsidRDefault="00151CF4" w:rsidP="00151CF4">
      <w:r>
        <w:t>A evolução tecnológica das últimas décadas torna o mundo industrial cada vez mais apetecível para investigação de novos métodos de fabrico, para aplicação de novos conceitos ou simplesmente para implementação de inovações do ponto de vista tecnológico. Os fabricantes procuram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F05FA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Heading2"/>
        <w:ind w:firstLine="708"/>
      </w:pPr>
      <w:bookmarkStart w:id="109" w:name="_Toc512597196"/>
      <w:r w:rsidRPr="002A4B1A">
        <w:t xml:space="preserve">2.2 </w:t>
      </w:r>
      <w:r w:rsidR="00C4798E">
        <w:t>Automação</w:t>
      </w:r>
      <w:bookmarkEnd w:id="109"/>
    </w:p>
    <w:p w14:paraId="186F432F" w14:textId="6EB22718" w:rsidR="004B3084" w:rsidRDefault="00D00AD8" w:rsidP="00F05FA3">
      <w:r>
        <w:t>A</w:t>
      </w:r>
      <w:r w:rsidR="004B3084">
        <w:t xml:space="preserve"> automação consiste num “processo de controlo e de monitorização de atividades e de tarefas de forma autónoma”</w:t>
      </w:r>
      <w:r w:rsidR="00973129">
        <w:t xml:space="preserve"> </w:t>
      </w:r>
      <w:r w:rsidR="004B3084">
        <w:fldChar w:fldCharType="begin" w:fldLock="1"/>
      </w:r>
      <w:r w:rsidR="009F14E0">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9F14E0">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w:t>
      </w:r>
      <w:proofErr w:type="spellStart"/>
      <w:r w:rsidR="004B3084">
        <w:t>eletrónicas</w:t>
      </w:r>
      <w:proofErr w:type="spellEnd"/>
      <w:r w:rsidR="004B3084">
        <w:t xml:space="preserve"> e são apoiados por meios computacionais para operar e controlar equipamentos (como máquinas, processos em fábricas, etc</w:t>
      </w:r>
      <w:r w:rsidR="00973129">
        <w:t>.</w:t>
      </w:r>
      <w:r w:rsidR="004B3084">
        <w:t>)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rPr>
          <w:smallCaps/>
          <w:sz w:val="28"/>
          <w:szCs w:val="28"/>
        </w:rPr>
      </w:pPr>
      <w:r>
        <w:br w:type="page"/>
      </w:r>
    </w:p>
    <w:p w14:paraId="7BDD2E11" w14:textId="28640884" w:rsidR="00812D32" w:rsidRPr="00F81B92" w:rsidRDefault="00812D32" w:rsidP="00812D32">
      <w:pPr>
        <w:pStyle w:val="Heading3"/>
        <w:ind w:firstLine="708"/>
        <w:rPr>
          <w:i w:val="0"/>
        </w:rPr>
      </w:pPr>
      <w:bookmarkStart w:id="110" w:name="_Toc512597197"/>
      <w:r w:rsidRPr="00F81B92">
        <w:rPr>
          <w:i w:val="0"/>
        </w:rPr>
        <w:lastRenderedPageBreak/>
        <w:t>2.</w:t>
      </w:r>
      <w:r>
        <w:rPr>
          <w:i w:val="0"/>
        </w:rPr>
        <w:t>2</w:t>
      </w:r>
      <w:r w:rsidRPr="00F81B92">
        <w:rPr>
          <w:i w:val="0"/>
        </w:rPr>
        <w:t xml:space="preserve">.1 </w:t>
      </w:r>
      <w:r>
        <w:rPr>
          <w:i w:val="0"/>
        </w:rPr>
        <w:t>História</w:t>
      </w:r>
      <w:bookmarkEnd w:id="110"/>
    </w:p>
    <w:p w14:paraId="6DC4BA75" w14:textId="6C65DA46" w:rsidR="004B3084" w:rsidRDefault="004B3084" w:rsidP="00F05FA3">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9F14E0">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F05FA3">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7162ED0" w14:textId="6B83B599" w:rsidR="004B3084" w:rsidRDefault="00283EBD" w:rsidP="00F05FA3">
      <w:r>
        <w:t>Em 1920</w:t>
      </w:r>
      <w:r w:rsidR="004B3084">
        <w:t xml:space="preserve"> surgem sistemas automáticos de produção com uma maior rapidez na execução de tarefas e intervenção humana mínima, espelhados nas linhas de montag</w:t>
      </w:r>
      <w:r w:rsidR="00323315">
        <w:t>em arquitetadas por Henry Ford.</w:t>
      </w:r>
    </w:p>
    <w:p w14:paraId="190EB1AA" w14:textId="77777777" w:rsidR="004B3084" w:rsidRDefault="004B3084" w:rsidP="00F05FA3">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F05FA3">
      <w:r>
        <w:t xml:space="preserve">Em 1968 acontece um dos pontos mais relevantes da história da automação, com o aparecimento do </w:t>
      </w:r>
      <w:r w:rsidRPr="00F00E8B">
        <w:t>primeiro Controlador Lógico Programável</w:t>
      </w:r>
      <w:r>
        <w:t xml:space="preserve">, conhecido como PLC, por </w:t>
      </w:r>
      <w:proofErr w:type="spellStart"/>
      <w:r>
        <w:t>Dick</w:t>
      </w:r>
      <w:proofErr w:type="spellEnd"/>
      <w:r>
        <w:t xml:space="preserve"> </w:t>
      </w:r>
      <w:proofErr w:type="spellStart"/>
      <w:r>
        <w:t>Morley</w:t>
      </w:r>
      <w:proofErr w:type="spellEnd"/>
      <w:r>
        <w:t>.</w:t>
      </w:r>
    </w:p>
    <w:p w14:paraId="37D7F5F6" w14:textId="77777777" w:rsidR="004B3084" w:rsidRDefault="004B3084" w:rsidP="00F05FA3">
      <w:r>
        <w:t xml:space="preserve">Desde então assistiu-se a uma tentativa de normalização das comunicações entre </w:t>
      </w:r>
      <w:proofErr w:type="spellStart"/>
      <w:r>
        <w:t>PLCs</w:t>
      </w:r>
      <w:proofErr w:type="spellEnd"/>
      <w:r>
        <w:t xml:space="preserve"> e a uma integração de sistemas mecânicos, sistemas de controlo de processos e sistemas informáticos.</w:t>
      </w:r>
    </w:p>
    <w:p w14:paraId="084A5383" w14:textId="25A54C30" w:rsidR="004B3084" w:rsidRDefault="004B3084" w:rsidP="00F05FA3">
      <w:r>
        <w:t xml:space="preserve">A automação evoluiu, disseminou-se, e é hoje aplicada em várias áreas ou </w:t>
      </w:r>
      <w:proofErr w:type="spellStart"/>
      <w:r>
        <w:t>setores</w:t>
      </w:r>
      <w:proofErr w:type="spellEnd"/>
      <w:r>
        <w:t xml:space="preserve">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4F83CDD0" w14:textId="77777777" w:rsidR="00323315" w:rsidRDefault="00323315">
      <w:pPr>
        <w:rPr>
          <w:smallCaps/>
          <w:sz w:val="28"/>
          <w:szCs w:val="28"/>
        </w:rPr>
      </w:pPr>
      <w:r>
        <w:br w:type="page"/>
      </w:r>
    </w:p>
    <w:p w14:paraId="45AADF57" w14:textId="5CF14E71" w:rsidR="002E0689" w:rsidRPr="002E0689" w:rsidRDefault="002E0689" w:rsidP="002E0689">
      <w:pPr>
        <w:pStyle w:val="Heading3"/>
        <w:ind w:firstLine="708"/>
        <w:rPr>
          <w:i w:val="0"/>
        </w:rPr>
      </w:pPr>
      <w:bookmarkStart w:id="111" w:name="_Toc512597198"/>
      <w:r w:rsidRPr="00F81B92">
        <w:rPr>
          <w:i w:val="0"/>
        </w:rPr>
        <w:lastRenderedPageBreak/>
        <w:t>2.</w:t>
      </w:r>
      <w:r>
        <w:rPr>
          <w:i w:val="0"/>
        </w:rPr>
        <w:t>2</w:t>
      </w:r>
      <w:r w:rsidRPr="00F81B92">
        <w:rPr>
          <w:i w:val="0"/>
        </w:rPr>
        <w:t>.</w:t>
      </w:r>
      <w:r>
        <w:rPr>
          <w:i w:val="0"/>
        </w:rPr>
        <w:t>2</w:t>
      </w:r>
      <w:r w:rsidRPr="00F81B92">
        <w:rPr>
          <w:i w:val="0"/>
        </w:rPr>
        <w:t xml:space="preserve"> </w:t>
      </w:r>
      <w:r>
        <w:rPr>
          <w:i w:val="0"/>
        </w:rPr>
        <w:t>Objetivos</w:t>
      </w:r>
      <w:bookmarkEnd w:id="111"/>
    </w:p>
    <w:p w14:paraId="2512DB33" w14:textId="5088D4B4" w:rsidR="00183692" w:rsidRDefault="00183692" w:rsidP="00F05FA3">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1067B542" w14:textId="0FE40A97" w:rsidR="00B0638D" w:rsidRDefault="00307B2D" w:rsidP="00323315">
      <w:r>
        <w:t>No que d</w:t>
      </w:r>
      <w:r w:rsidR="00142971">
        <w:t>iz respeito à</w:t>
      </w:r>
      <w:r>
        <w:t xml:space="preserve">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209493AD" w14:textId="43A8C228" w:rsidR="00272D65" w:rsidRDefault="002F7EEE" w:rsidP="00F05FA3">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F05FA3">
      <w:r>
        <w:t>Assim, podemos sintetizar os principais objetivos da automação em:</w:t>
      </w:r>
    </w:p>
    <w:p w14:paraId="52592B37" w14:textId="3E6053AB" w:rsidR="00272D65" w:rsidRDefault="00272D65" w:rsidP="00660D40">
      <w:pPr>
        <w:pStyle w:val="ListParagraph"/>
        <w:numPr>
          <w:ilvl w:val="0"/>
          <w:numId w:val="4"/>
        </w:numPr>
      </w:pPr>
      <w:r>
        <w:t>Diminuição dos custos</w:t>
      </w:r>
    </w:p>
    <w:p w14:paraId="4D6D41E8" w14:textId="049F4E18" w:rsidR="00272D65" w:rsidRDefault="00272D65" w:rsidP="00660D40">
      <w:pPr>
        <w:pStyle w:val="ListParagraph"/>
        <w:numPr>
          <w:ilvl w:val="0"/>
          <w:numId w:val="4"/>
        </w:numPr>
      </w:pPr>
      <w:r>
        <w:t>Aumento de produtividade e flexibilidade</w:t>
      </w:r>
    </w:p>
    <w:p w14:paraId="6E83953B" w14:textId="6697FA24" w:rsidR="00272D65" w:rsidRDefault="00272D65" w:rsidP="00660D40">
      <w:pPr>
        <w:pStyle w:val="ListParagraph"/>
        <w:numPr>
          <w:ilvl w:val="0"/>
          <w:numId w:val="4"/>
        </w:numPr>
      </w:pPr>
      <w:r>
        <w:t>Melhoria da qualidade</w:t>
      </w:r>
    </w:p>
    <w:p w14:paraId="2F6C94B4" w14:textId="77777777" w:rsidR="00272D65" w:rsidRDefault="00272D65" w:rsidP="00660D40">
      <w:pPr>
        <w:pStyle w:val="ListParagraph"/>
        <w:numPr>
          <w:ilvl w:val="0"/>
          <w:numId w:val="4"/>
        </w:numPr>
      </w:pPr>
      <w:r>
        <w:t>Inovação do ponto de vista tecnológico</w:t>
      </w:r>
    </w:p>
    <w:p w14:paraId="6F641F4D" w14:textId="19FD66CD" w:rsidR="00272D65" w:rsidRDefault="00272D65" w:rsidP="00660D40">
      <w:pPr>
        <w:pStyle w:val="ListParagraph"/>
        <w:numPr>
          <w:ilvl w:val="0"/>
          <w:numId w:val="4"/>
        </w:numPr>
      </w:pPr>
      <w:r>
        <w:t>Integração</w:t>
      </w:r>
    </w:p>
    <w:p w14:paraId="6C699521" w14:textId="30153A7D" w:rsidR="002F7EEE" w:rsidRDefault="002F7EEE">
      <w:pPr>
        <w:spacing w:after="200"/>
        <w:rPr>
          <w:b/>
          <w:u w:val="single"/>
        </w:rPr>
      </w:pPr>
    </w:p>
    <w:p w14:paraId="08F23BAB" w14:textId="77777777" w:rsidR="00323315" w:rsidRDefault="00323315">
      <w:pPr>
        <w:rPr>
          <w:smallCaps/>
          <w:sz w:val="28"/>
          <w:szCs w:val="28"/>
        </w:rPr>
      </w:pPr>
      <w:r>
        <w:br w:type="page"/>
      </w:r>
    </w:p>
    <w:p w14:paraId="06C827E8" w14:textId="64C8D6DD" w:rsidR="002E0689" w:rsidRPr="002E0689" w:rsidRDefault="002E0689" w:rsidP="002E0689">
      <w:pPr>
        <w:pStyle w:val="Heading3"/>
        <w:ind w:firstLine="708"/>
        <w:rPr>
          <w:i w:val="0"/>
        </w:rPr>
      </w:pPr>
      <w:bookmarkStart w:id="112" w:name="_Toc512597199"/>
      <w:r w:rsidRPr="00F81B92">
        <w:rPr>
          <w:i w:val="0"/>
        </w:rPr>
        <w:lastRenderedPageBreak/>
        <w:t>2.</w:t>
      </w:r>
      <w:r>
        <w:rPr>
          <w:i w:val="0"/>
        </w:rPr>
        <w:t>2</w:t>
      </w:r>
      <w:r w:rsidRPr="00F81B92">
        <w:rPr>
          <w:i w:val="0"/>
        </w:rPr>
        <w:t>.</w:t>
      </w:r>
      <w:r>
        <w:rPr>
          <w:i w:val="0"/>
        </w:rPr>
        <w:t>3</w:t>
      </w:r>
      <w:r w:rsidRPr="00F81B92">
        <w:rPr>
          <w:i w:val="0"/>
        </w:rPr>
        <w:t xml:space="preserve"> </w:t>
      </w:r>
      <w:r>
        <w:rPr>
          <w:i w:val="0"/>
        </w:rPr>
        <w:t>Componentes</w:t>
      </w:r>
      <w:bookmarkEnd w:id="112"/>
    </w:p>
    <w:p w14:paraId="7F2752C6" w14:textId="65E91100" w:rsidR="001123E1" w:rsidRDefault="001123E1" w:rsidP="00F05FA3">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w:t>
      </w:r>
      <w:proofErr w:type="spellStart"/>
      <w:r>
        <w:t>PLCs</w:t>
      </w:r>
      <w:proofErr w:type="spellEnd"/>
      <w:r>
        <w:t xml:space="preserve">, as </w:t>
      </w:r>
      <w:proofErr w:type="spellStart"/>
      <w:r>
        <w:t>HMIs</w:t>
      </w:r>
      <w:proofErr w:type="spellEnd"/>
      <w:r>
        <w:t>, os sens</w:t>
      </w:r>
      <w:r w:rsidR="00323315">
        <w:t>ores e as unidades industriais.</w:t>
      </w:r>
    </w:p>
    <w:p w14:paraId="6C7A4D72" w14:textId="15E176B6" w:rsidR="001123E1" w:rsidRDefault="001123E1" w:rsidP="00F05FA3">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9F14E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w:t>
      </w:r>
      <w:r w:rsidR="00511924" w:rsidRPr="00282712">
        <w:rPr>
          <w:i/>
        </w:rPr>
        <w:t>inputs</w:t>
      </w:r>
      <w:r w:rsidR="00511924">
        <w:t xml:space="preserve"> e </w:t>
      </w:r>
      <w:r w:rsidR="00511924" w:rsidRPr="00282712">
        <w:rPr>
          <w:i/>
        </w:rPr>
        <w:t>outputs</w:t>
      </w:r>
      <w:r w:rsidR="00511924">
        <w:t>) de processos, sistemas distribu</w:t>
      </w:r>
      <w:r w:rsidR="00E42088">
        <w:t>ídos e controlo de rede.</w:t>
      </w:r>
    </w:p>
    <w:p w14:paraId="427F6A30" w14:textId="5DD18933" w:rsidR="00511924" w:rsidRDefault="00511924" w:rsidP="00F05FA3">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val="en-US"/>
        </w:rPr>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5">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3E53573B" w:rsidR="008B4041" w:rsidRDefault="00E42088" w:rsidP="00E42088">
      <w:pPr>
        <w:pStyle w:val="Caption"/>
        <w:jc w:val="center"/>
      </w:pPr>
      <w:bookmarkStart w:id="113" w:name="_Toc512597232"/>
      <w:r>
        <w:t xml:space="preserve">Figura </w:t>
      </w:r>
      <w:fldSimple w:instr=" SEQ Figura \* ARABIC ">
        <w:r w:rsidR="00BF6FDB">
          <w:rPr>
            <w:noProof/>
          </w:rPr>
          <w:t>2</w:t>
        </w:r>
      </w:fldSimple>
      <w:r w:rsidR="0084336E">
        <w:t xml:space="preserve"> - </w:t>
      </w:r>
      <w:r w:rsidR="00784238">
        <w:t>Exemplo de um PLC</w:t>
      </w:r>
      <w:r w:rsidR="008B4041">
        <w:t>.</w:t>
      </w:r>
      <w:bookmarkEnd w:id="113"/>
      <w:r w:rsidR="008B4041">
        <w:t xml:space="preserve"> </w:t>
      </w:r>
    </w:p>
    <w:p w14:paraId="0FE7B270" w14:textId="6A182647" w:rsidR="00E42088" w:rsidRDefault="008B4041" w:rsidP="00E42088">
      <w:pPr>
        <w:pStyle w:val="Caption"/>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56EDCBA5" w:rsidR="001123E1" w:rsidRDefault="001123E1" w:rsidP="00F05FA3">
      <w:r>
        <w:lastRenderedPageBreak/>
        <w:t xml:space="preserve">Uma HMI é “uma interface gráfica de utilizador para controlo industrial, que permite visualização, controlo, diagnóstico e gestão de processos”. </w:t>
      </w:r>
      <w:r>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0076AD20" w14:textId="4181742F" w:rsidR="00B40F47" w:rsidRDefault="001123E1" w:rsidP="00F05FA3">
      <w:r>
        <w:t xml:space="preserve">A HMI deve estar conectada a outros componentes de </w:t>
      </w:r>
      <w:r w:rsidRPr="00282712">
        <w:rPr>
          <w:i/>
        </w:rPr>
        <w:t>hardware</w:t>
      </w:r>
      <w:r>
        <w:t xml:space="preserve"> de forma a garantir a comunicação com o mesmo e assim</w:t>
      </w:r>
      <w:r w:rsidR="00323315">
        <w:t xml:space="preserve"> perfazer o sistema industrial.</w:t>
      </w:r>
    </w:p>
    <w:p w14:paraId="02335813" w14:textId="7EFB0EE0" w:rsidR="007A5D49" w:rsidRDefault="007A5D49" w:rsidP="00F05FA3">
      <w:r>
        <w:t xml:space="preserve">Um sensor é um equipamento que deteta alterações ou eventos no seu ambiente e fornece entrada de dados para outros componentes </w:t>
      </w:r>
      <w:proofErr w:type="spellStart"/>
      <w:r>
        <w:t>eletrónicos</w:t>
      </w:r>
      <w:proofErr w:type="spellEnd"/>
      <w:r>
        <w:t>.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val="en-US"/>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36712F61" w:rsidR="002C11EA" w:rsidRDefault="005D606F" w:rsidP="005D606F">
      <w:pPr>
        <w:pStyle w:val="Caption"/>
        <w:jc w:val="center"/>
      </w:pPr>
      <w:bookmarkStart w:id="114" w:name="_Toc512597233"/>
      <w:r>
        <w:t xml:space="preserve">Figura </w:t>
      </w:r>
      <w:fldSimple w:instr=" SEQ Figura \* ARABIC ">
        <w:r w:rsidR="00BF6FDB">
          <w:rPr>
            <w:noProof/>
          </w:rPr>
          <w:t>3</w:t>
        </w:r>
      </w:fldSimple>
      <w:r>
        <w:t xml:space="preserve"> - Sensores </w:t>
      </w:r>
      <w:r w:rsidR="00784238">
        <w:t>de proximidade</w:t>
      </w:r>
      <w:r w:rsidR="002C11EA">
        <w:t>.</w:t>
      </w:r>
      <w:bookmarkEnd w:id="114"/>
      <w:r w:rsidR="002C11EA">
        <w:t xml:space="preserve"> </w:t>
      </w:r>
    </w:p>
    <w:p w14:paraId="5918076C" w14:textId="3DAABEDE" w:rsidR="005D606F" w:rsidRPr="00352EA1" w:rsidRDefault="002C11EA" w:rsidP="005D606F">
      <w:pPr>
        <w:pStyle w:val="Caption"/>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071B2DC" w:rsidR="001744F4" w:rsidRDefault="00282712" w:rsidP="00F05FA3">
      <w:r>
        <w:t>As unidades industriais,</w:t>
      </w:r>
      <w:r w:rsidR="001744F4">
        <w:t xml:space="preserve"> também conhecidas como </w:t>
      </w:r>
      <w:r w:rsidR="001744F4" w:rsidRPr="00282712">
        <w:rPr>
          <w:i/>
        </w:rPr>
        <w:t>drives</w:t>
      </w:r>
      <w:r w:rsidR="001744F4">
        <w:t xml:space="preserve"> industriais, são “controladores de motores utilizados para operações de controlo otimizado de motores” </w:t>
      </w:r>
      <w:r w:rsidR="001744F4">
        <w:fldChar w:fldCharType="begin" w:fldLock="1"/>
      </w:r>
      <w:r w:rsidR="009F14E0">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rsidR="001744F4">
        <w:fldChar w:fldCharType="separate"/>
      </w:r>
      <w:r w:rsidR="001744F4" w:rsidRPr="001744F4">
        <w:rPr>
          <w:noProof/>
        </w:rPr>
        <w:t>(Dias &amp; Fonseca, 2015, p. 17)</w:t>
      </w:r>
      <w:r w:rsidR="001744F4">
        <w:fldChar w:fldCharType="end"/>
      </w:r>
      <w:r w:rsidR="001744F4">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val="en-US"/>
        </w:rPr>
        <w:lastRenderedPageBreak/>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7">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4A8EE5F" w:rsidR="00AD1C94" w:rsidRDefault="00656E03" w:rsidP="00656E03">
      <w:pPr>
        <w:pStyle w:val="Caption"/>
        <w:jc w:val="center"/>
      </w:pPr>
      <w:bookmarkStart w:id="115" w:name="_Toc512597234"/>
      <w:r>
        <w:t xml:space="preserve">Figura </w:t>
      </w:r>
      <w:fldSimple w:instr=" SEQ Figura \* ARABIC ">
        <w:r w:rsidR="00BF6FDB">
          <w:rPr>
            <w:noProof/>
          </w:rPr>
          <w:t>4</w:t>
        </w:r>
      </w:fldSimple>
      <w:r>
        <w:t xml:space="preserve"> - </w:t>
      </w:r>
      <w:r w:rsidR="00AD1C94">
        <w:t>D</w:t>
      </w:r>
      <w:r>
        <w:t>rives industriais</w:t>
      </w:r>
      <w:r w:rsidR="00AD1C94">
        <w:t>.</w:t>
      </w:r>
      <w:bookmarkEnd w:id="115"/>
      <w:r w:rsidR="00AD1C94">
        <w:t xml:space="preserve"> </w:t>
      </w:r>
    </w:p>
    <w:p w14:paraId="0DC3F40D" w14:textId="19A102D8" w:rsidR="00656E03" w:rsidRPr="008B1B8C" w:rsidRDefault="00AD1C94" w:rsidP="00656E03">
      <w:pPr>
        <w:pStyle w:val="Caption"/>
        <w:jc w:val="center"/>
      </w:pPr>
      <w:r>
        <w:t xml:space="preserve">Fonte: </w:t>
      </w:r>
      <w:r w:rsidRPr="00352EA1">
        <w:rPr>
          <w:b w:val="0"/>
          <w:noProof/>
        </w:rPr>
        <w:t>https://www.beckhoff.com/english.asp?drive_technology/ax5000.htm</w:t>
      </w:r>
    </w:p>
    <w:p w14:paraId="37E71049" w14:textId="15FCAE6A" w:rsidR="002F7EEE" w:rsidRDefault="002F7EEE">
      <w:pPr>
        <w:spacing w:after="200"/>
        <w:rPr>
          <w:smallCaps/>
          <w:sz w:val="28"/>
          <w:szCs w:val="28"/>
        </w:rPr>
      </w:pPr>
    </w:p>
    <w:p w14:paraId="0DC935EC" w14:textId="5BBDDF4A" w:rsidR="002E0689" w:rsidRPr="002E0689" w:rsidRDefault="002E0689" w:rsidP="002E0689">
      <w:pPr>
        <w:pStyle w:val="Heading3"/>
        <w:ind w:firstLine="708"/>
        <w:rPr>
          <w:i w:val="0"/>
        </w:rPr>
      </w:pPr>
      <w:bookmarkStart w:id="116" w:name="_Toc512597200"/>
      <w:r w:rsidRPr="00F81B92">
        <w:rPr>
          <w:i w:val="0"/>
        </w:rPr>
        <w:t>2.</w:t>
      </w:r>
      <w:r>
        <w:rPr>
          <w:i w:val="0"/>
        </w:rPr>
        <w:t>2</w:t>
      </w:r>
      <w:r w:rsidRPr="00F81B92">
        <w:rPr>
          <w:i w:val="0"/>
        </w:rPr>
        <w:t>.</w:t>
      </w:r>
      <w:r>
        <w:rPr>
          <w:i w:val="0"/>
        </w:rPr>
        <w:t>4</w:t>
      </w:r>
      <w:r w:rsidRPr="00F81B92">
        <w:rPr>
          <w:i w:val="0"/>
        </w:rPr>
        <w:t xml:space="preserve"> </w:t>
      </w:r>
      <w:r>
        <w:rPr>
          <w:i w:val="0"/>
        </w:rPr>
        <w:t>Software para Automação</w:t>
      </w:r>
      <w:bookmarkEnd w:id="116"/>
    </w:p>
    <w:p w14:paraId="5C884E2D" w14:textId="7586B27E" w:rsidR="005B278B" w:rsidRDefault="005B278B" w:rsidP="00F05FA3">
      <w:r>
        <w:t xml:space="preserve">Para o contínuo caminho em crescendo da implementação de sistemas de automação na indústria, </w:t>
      </w:r>
      <w:r w:rsidR="00855EE6">
        <w:t xml:space="preserve">tem sido imperativa </w:t>
      </w:r>
      <w:r>
        <w:t xml:space="preserve">a utilização de </w:t>
      </w:r>
      <w:r w:rsidRPr="00DF6317">
        <w:rPr>
          <w:i/>
        </w:rPr>
        <w:t>hardware</w:t>
      </w:r>
      <w:r>
        <w:t xml:space="preserve"> de controlo e de </w:t>
      </w:r>
      <w:r w:rsidRPr="00DF6317">
        <w:rPr>
          <w:i/>
        </w:rPr>
        <w:t>software</w:t>
      </w:r>
      <w:r>
        <w:t xml:space="preserve"> especificamente desenhado para atuar sobre o mesmo. </w:t>
      </w:r>
    </w:p>
    <w:p w14:paraId="37D5E01E" w14:textId="3B0C3CC7" w:rsidR="005B278B" w:rsidRDefault="005B278B" w:rsidP="00F05FA3">
      <w:r>
        <w:t xml:space="preserve">O </w:t>
      </w:r>
      <w:r w:rsidRPr="00DF6317">
        <w:rPr>
          <w:i/>
        </w:rPr>
        <w:t>hardware</w:t>
      </w:r>
      <w:r>
        <w:t xml:space="preserv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9F14E0">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F05FA3">
      <w:r>
        <w:t xml:space="preserve">O </w:t>
      </w:r>
      <w:r w:rsidRPr="00DF6317">
        <w:rPr>
          <w:i/>
        </w:rPr>
        <w:t>software</w:t>
      </w:r>
      <w:r>
        <w:t xml:space="preserve"> para automação industrial permite que utilizadores implementem sistemas de controlo e aqu</w:t>
      </w:r>
      <w:r w:rsidR="003458AB">
        <w:t xml:space="preserve">isição de dados através de </w:t>
      </w:r>
      <w:proofErr w:type="spellStart"/>
      <w:r w:rsidR="003458AB">
        <w:t>HMIs</w:t>
      </w:r>
      <w:proofErr w:type="spellEnd"/>
      <w:r w:rsidR="003458AB">
        <w:t xml:space="preserve">, </w:t>
      </w:r>
      <w:r>
        <w:t>sistemas SCADA</w:t>
      </w:r>
      <w:r w:rsidR="004C6DEC">
        <w:t xml:space="preserve"> e servidores OPC. P</w:t>
      </w:r>
      <w:r w:rsidR="00855EE6">
        <w:t xml:space="preserve">ara tal, na prática, devem estabelecer linhas de comunicação eficientes com componentes de </w:t>
      </w:r>
      <w:r w:rsidR="00855EE6" w:rsidRPr="00DF6317">
        <w:rPr>
          <w:i/>
        </w:rPr>
        <w:t>hardware</w:t>
      </w:r>
      <w:r w:rsidR="00855EE6">
        <w:t xml:space="preserve"> como</w:t>
      </w:r>
      <w:r w:rsidR="004C6DEC">
        <w:t xml:space="preserve"> os </w:t>
      </w:r>
      <w:proofErr w:type="spellStart"/>
      <w:r w:rsidR="004C6DEC">
        <w:t>PLCs</w:t>
      </w:r>
      <w:proofErr w:type="spellEnd"/>
      <w:r w:rsidR="004C6DEC">
        <w:t xml:space="preserve">, </w:t>
      </w:r>
      <w:proofErr w:type="spellStart"/>
      <w:r w:rsidR="004C6DEC">
        <w:t>PACs</w:t>
      </w:r>
      <w:proofErr w:type="spellEnd"/>
      <w:r w:rsidR="004C6DEC">
        <w:t xml:space="preserve">, Servo Motores ou Módulos de </w:t>
      </w:r>
      <w:r w:rsidR="004C6DEC" w:rsidRPr="00DF6317">
        <w:rPr>
          <w:i/>
        </w:rPr>
        <w:t>Input</w:t>
      </w:r>
      <w:r w:rsidR="004C6DEC">
        <w:t xml:space="preserve"> e </w:t>
      </w:r>
      <w:r w:rsidR="004C6DEC" w:rsidRPr="00DF6317">
        <w:rPr>
          <w:i/>
        </w:rPr>
        <w:t>Output</w:t>
      </w:r>
      <w:r w:rsidR="004C6DEC">
        <w:t>.</w:t>
      </w:r>
    </w:p>
    <w:p w14:paraId="58D49877" w14:textId="77777777" w:rsidR="0072014E" w:rsidRDefault="0072014E" w:rsidP="00F05FA3">
      <w:r>
        <w:t xml:space="preserve">Existem atualmente no mercado vários casos de sucesso de </w:t>
      </w:r>
      <w:r w:rsidRPr="002A2834">
        <w:rPr>
          <w:i/>
        </w:rPr>
        <w:t>software</w:t>
      </w:r>
      <w:r>
        <w:t xml:space="preserv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660D40">
      <w:pPr>
        <w:pStyle w:val="ListParagraph"/>
        <w:numPr>
          <w:ilvl w:val="0"/>
          <w:numId w:val="5"/>
        </w:numPr>
      </w:pPr>
      <w:proofErr w:type="spellStart"/>
      <w:r>
        <w:t>Twincat</w:t>
      </w:r>
      <w:proofErr w:type="spellEnd"/>
      <w:r>
        <w:t xml:space="preserve">, que é um </w:t>
      </w:r>
      <w:r w:rsidRPr="002A2834">
        <w:rPr>
          <w:i/>
        </w:rPr>
        <w:t>software</w:t>
      </w:r>
      <w:r>
        <w:t xml:space="preserve"> d</w:t>
      </w:r>
      <w:r w:rsidR="00890803">
        <w:t>o</w:t>
      </w:r>
      <w:r>
        <w:t xml:space="preserve"> </w:t>
      </w:r>
      <w:r w:rsidR="00890803">
        <w:t>fabricante</w:t>
      </w:r>
      <w:r>
        <w:t xml:space="preserve"> </w:t>
      </w:r>
      <w:proofErr w:type="spellStart"/>
      <w:r>
        <w:t>Beckhoff</w:t>
      </w:r>
      <w:proofErr w:type="spellEnd"/>
      <w:r>
        <w:t xml:space="preserve">, aglomera um conjunto de ferramentas e torna qualquer sistema baseado em PC num sistema de controlo em tempo-real com a possibilidade de ter vários </w:t>
      </w:r>
      <w:proofErr w:type="spellStart"/>
      <w:r>
        <w:t>PLCs</w:t>
      </w:r>
      <w:proofErr w:type="spellEnd"/>
      <w:r>
        <w:t xml:space="preserve">, </w:t>
      </w:r>
      <w:proofErr w:type="spellStart"/>
      <w:r>
        <w:t>NCs</w:t>
      </w:r>
      <w:proofErr w:type="spellEnd"/>
      <w:r>
        <w:t xml:space="preserve">, </w:t>
      </w:r>
      <w:proofErr w:type="spellStart"/>
      <w:r>
        <w:t>CNCs</w:t>
      </w:r>
      <w:proofErr w:type="spellEnd"/>
      <w:r>
        <w:t xml:space="preserve"> e/ou sistemas robóticos conectados. O </w:t>
      </w:r>
      <w:proofErr w:type="spellStart"/>
      <w:r>
        <w:t>Twincat</w:t>
      </w:r>
      <w:proofErr w:type="spellEnd"/>
      <w:r>
        <w:t xml:space="preserve"> vai na versão 3 e algumas das funcionalidades mais relevantes providenciadas pelo mesmo são a possibilidade de integração com o </w:t>
      </w:r>
      <w:r>
        <w:lastRenderedPageBreak/>
        <w:t xml:space="preserve">ambiente de desenvolvimento Microsoft Visual </w:t>
      </w:r>
      <w:proofErr w:type="spellStart"/>
      <w:r>
        <w:t>Studio</w:t>
      </w:r>
      <w:proofErr w:type="spellEnd"/>
      <w:r>
        <w:t xml:space="preserve">, uma maior liberdade para selecionar linguagens de programação dado que são fornecidas livrarias para conectividade com linguagens mais comuns no mundo do desenvolvimento de software (como C# ou Java), o suporte para a linguagem de programação clássica dos </w:t>
      </w:r>
      <w:proofErr w:type="spellStart"/>
      <w:r>
        <w:t>PLCs</w:t>
      </w:r>
      <w:proofErr w:type="spellEnd"/>
      <w:r>
        <w:t>, a IEC 61131-3, a possibilidade de conec</w:t>
      </w:r>
      <w:r w:rsidR="00D37FB2">
        <w:t>t</w:t>
      </w:r>
      <w:r>
        <w:t xml:space="preserve">ar ao </w:t>
      </w:r>
      <w:proofErr w:type="spellStart"/>
      <w:r>
        <w:t>MATLab</w:t>
      </w:r>
      <w:proofErr w:type="spellEnd"/>
      <w:r>
        <w:t>, entre outras.</w:t>
      </w:r>
    </w:p>
    <w:p w14:paraId="3CFFD061" w14:textId="146CE36E" w:rsidR="00702B29" w:rsidRDefault="00702B29" w:rsidP="00702B29"/>
    <w:p w14:paraId="6B1B2812" w14:textId="77777777" w:rsidR="00702B29" w:rsidRDefault="00702B29" w:rsidP="00702B29">
      <w:pPr>
        <w:keepNext/>
        <w:jc w:val="center"/>
      </w:pPr>
      <w:r>
        <w:rPr>
          <w:noProof/>
          <w:lang w:val="en-US"/>
        </w:rPr>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8">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2C9261D6" w:rsidR="00391C8B" w:rsidRDefault="00702B29" w:rsidP="00702B29">
      <w:pPr>
        <w:pStyle w:val="Caption"/>
        <w:jc w:val="center"/>
      </w:pPr>
      <w:bookmarkStart w:id="117" w:name="_Toc512597235"/>
      <w:r>
        <w:t xml:space="preserve">Figura </w:t>
      </w:r>
      <w:fldSimple w:instr=" SEQ Figura \* ARABIC ">
        <w:r w:rsidR="00BF6FDB">
          <w:rPr>
            <w:noProof/>
          </w:rPr>
          <w:t>5</w:t>
        </w:r>
      </w:fldSimple>
      <w:r>
        <w:t xml:space="preserve"> - Ambiente de desenvolvimento </w:t>
      </w:r>
      <w:proofErr w:type="spellStart"/>
      <w:r>
        <w:t>Twincat</w:t>
      </w:r>
      <w:proofErr w:type="spellEnd"/>
      <w:r>
        <w:t xml:space="preserve"> 3</w:t>
      </w:r>
      <w:r w:rsidR="00391C8B">
        <w:t>.</w:t>
      </w:r>
      <w:bookmarkEnd w:id="117"/>
      <w:r w:rsidR="00391C8B">
        <w:t xml:space="preserve"> </w:t>
      </w:r>
    </w:p>
    <w:p w14:paraId="305DA8B0" w14:textId="76622636" w:rsidR="00702B29" w:rsidRDefault="00391C8B" w:rsidP="00702B29">
      <w:pPr>
        <w:pStyle w:val="Caption"/>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660D40">
      <w:pPr>
        <w:pStyle w:val="ListParagraph"/>
        <w:numPr>
          <w:ilvl w:val="0"/>
          <w:numId w:val="2"/>
        </w:numPr>
        <w:ind w:left="714" w:hanging="357"/>
      </w:pPr>
      <w:r>
        <w:t xml:space="preserve">SIMATIC STEP 7, que é um </w:t>
      </w:r>
      <w:r w:rsidRPr="002A2834">
        <w:rPr>
          <w:i/>
        </w:rPr>
        <w:t>software</w:t>
      </w:r>
      <w:r>
        <w:t xml:space="preserve"> para controladores do fabricante Siemens e fornece um ambiente gráfico </w:t>
      </w:r>
      <w:proofErr w:type="spellStart"/>
      <w:r w:rsidRPr="002A2834">
        <w:rPr>
          <w:i/>
        </w:rPr>
        <w:t>user-friendly</w:t>
      </w:r>
      <w:proofErr w:type="spellEnd"/>
      <w:r>
        <w:t xml:space="preserve"> para o utilizador criar projetos, converter projetos de versões anteriores e efetuar migrações. A evolução que este </w:t>
      </w:r>
      <w:r w:rsidRPr="002A2834">
        <w:rPr>
          <w:i/>
        </w:rPr>
        <w:t>software</w:t>
      </w:r>
      <w:r>
        <w:t xml:space="preserv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w:t>
      </w:r>
      <w:proofErr w:type="spellStart"/>
      <w:r>
        <w:t>DInt</w:t>
      </w:r>
      <w:proofErr w:type="spellEnd"/>
      <w:r>
        <w:t xml:space="preserve"> ou o </w:t>
      </w:r>
      <w:proofErr w:type="spellStart"/>
      <w:r>
        <w:t>Dword</w:t>
      </w:r>
      <w:proofErr w:type="spellEnd"/>
      <w:r>
        <w:t>)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val="en-US"/>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9">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3DFA9CAF" w:rsidR="00391C8B" w:rsidRDefault="00702B29" w:rsidP="00702B29">
      <w:pPr>
        <w:pStyle w:val="Caption"/>
        <w:jc w:val="center"/>
      </w:pPr>
      <w:bookmarkStart w:id="118" w:name="_Toc512597236"/>
      <w:r>
        <w:t xml:space="preserve">Figura </w:t>
      </w:r>
      <w:fldSimple w:instr=" SEQ Figura \* ARABIC ">
        <w:r w:rsidR="00BF6FDB">
          <w:rPr>
            <w:noProof/>
          </w:rPr>
          <w:t>6</w:t>
        </w:r>
      </w:fldSimple>
      <w:r>
        <w:t xml:space="preserve"> - Ambiente de desenvolvimento SIMATIC STEP 7</w:t>
      </w:r>
      <w:r w:rsidR="00391C8B">
        <w:t>.</w:t>
      </w:r>
      <w:bookmarkEnd w:id="118"/>
      <w:r w:rsidR="00391C8B">
        <w:t xml:space="preserve"> </w:t>
      </w:r>
    </w:p>
    <w:p w14:paraId="7D5C0762" w14:textId="7231E3C8" w:rsidR="00702B29" w:rsidRDefault="00391C8B" w:rsidP="00702B29">
      <w:pPr>
        <w:pStyle w:val="Caption"/>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660D40">
      <w:pPr>
        <w:pStyle w:val="ListParagraph"/>
        <w:numPr>
          <w:ilvl w:val="0"/>
          <w:numId w:val="2"/>
        </w:numPr>
        <w:ind w:left="714" w:hanging="357"/>
      </w:pPr>
      <w:r>
        <w:t xml:space="preserve">PL7, é um </w:t>
      </w:r>
      <w:r w:rsidRPr="002A2834">
        <w:rPr>
          <w:i/>
        </w:rPr>
        <w:t>software</w:t>
      </w:r>
      <w:r w:rsidR="00C77C90">
        <w:t xml:space="preserve"> para programação de controladores do fabricante Schneider-</w:t>
      </w:r>
      <w:proofErr w:type="spellStart"/>
      <w:r w:rsidR="00C77C90">
        <w:t>Electric</w:t>
      </w:r>
      <w:proofErr w:type="spellEnd"/>
      <w:r w:rsidR="00C77C90">
        <w:t xml:space="preserve">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val="en-US"/>
        </w:rPr>
        <w:lastRenderedPageBreak/>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7F242B29" w:rsidR="00ED2D3A" w:rsidRDefault="00702B29" w:rsidP="00702B29">
      <w:pPr>
        <w:pStyle w:val="Caption"/>
        <w:jc w:val="center"/>
      </w:pPr>
      <w:bookmarkStart w:id="119" w:name="_Toc512597237"/>
      <w:r>
        <w:t xml:space="preserve">Figura </w:t>
      </w:r>
      <w:fldSimple w:instr=" SEQ Figura \* ARABIC ">
        <w:r w:rsidR="00BF6FDB">
          <w:rPr>
            <w:noProof/>
          </w:rPr>
          <w:t>7</w:t>
        </w:r>
      </w:fldSimple>
      <w:r>
        <w:t xml:space="preserve"> - Ambiente de desenvolvimento PL7</w:t>
      </w:r>
      <w:r w:rsidR="00ED2D3A">
        <w:t>.</w:t>
      </w:r>
      <w:bookmarkEnd w:id="119"/>
      <w:r w:rsidR="00ED2D3A">
        <w:t xml:space="preserve"> </w:t>
      </w:r>
    </w:p>
    <w:p w14:paraId="19191EF1" w14:textId="01F6076A" w:rsidR="00702B29" w:rsidRDefault="00ED2D3A" w:rsidP="00702B29">
      <w:pPr>
        <w:pStyle w:val="Caption"/>
        <w:jc w:val="center"/>
      </w:pPr>
      <w:r>
        <w:t xml:space="preserve">Fonte: </w:t>
      </w:r>
      <w:r w:rsidRPr="00ED2D3A">
        <w:rPr>
          <w:b w:val="0"/>
          <w:noProof/>
        </w:rPr>
        <w:t>http://www.elec-intro.com/cms/plus/view.php?aid=11169</w:t>
      </w:r>
    </w:p>
    <w:p w14:paraId="2D4168E5" w14:textId="6F2AFFFE" w:rsidR="00431CC3" w:rsidRDefault="00431CC3" w:rsidP="004C6DEC"/>
    <w:p w14:paraId="05D30674" w14:textId="3EA1451B" w:rsidR="009667DD" w:rsidRDefault="009667DD" w:rsidP="00F05FA3">
      <w:r>
        <w:t xml:space="preserve">A utilização de </w:t>
      </w:r>
      <w:r w:rsidRPr="002A2834">
        <w:rPr>
          <w:i/>
        </w:rPr>
        <w:t>software</w:t>
      </w:r>
      <w:r>
        <w:t xml:space="preserv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w:t>
      </w:r>
      <w:r w:rsidRPr="002A2834">
        <w:rPr>
          <w:i/>
        </w:rPr>
        <w:t>input</w:t>
      </w:r>
      <w:r>
        <w:t xml:space="preserve"> e </w:t>
      </w:r>
      <w:r w:rsidRPr="002A2834">
        <w:rPr>
          <w:i/>
        </w:rPr>
        <w:t>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rPr>
          <w:smallCaps/>
          <w:sz w:val="28"/>
          <w:szCs w:val="28"/>
        </w:rPr>
      </w:pPr>
      <w:r>
        <w:br w:type="page"/>
      </w:r>
    </w:p>
    <w:p w14:paraId="62913D64" w14:textId="117ACD24" w:rsidR="001A7A59" w:rsidRDefault="00B06E68" w:rsidP="008A7CA1">
      <w:pPr>
        <w:pStyle w:val="Heading2"/>
        <w:ind w:firstLine="708"/>
      </w:pPr>
      <w:bookmarkStart w:id="120" w:name="_Toc512597201"/>
      <w:r w:rsidRPr="002A4B1A">
        <w:lastRenderedPageBreak/>
        <w:t>2.</w:t>
      </w:r>
      <w:r w:rsidR="00F00E8B">
        <w:t>3</w:t>
      </w:r>
      <w:r w:rsidRPr="002A4B1A">
        <w:t xml:space="preserve"> </w:t>
      </w:r>
      <w:r>
        <w:t>Indústria 4.0</w:t>
      </w:r>
      <w:bookmarkEnd w:id="120"/>
    </w:p>
    <w:p w14:paraId="6448C5B4" w14:textId="1176D4E3" w:rsidR="00B06E68" w:rsidRDefault="00B06E68" w:rsidP="00F05FA3">
      <w:r>
        <w:t>Esta evolução tecnológica a vários níveis leva-no</w:t>
      </w:r>
      <w:r w:rsidR="008A7CA1">
        <w:t>s até ao termo “Indústria 4.0”,</w:t>
      </w:r>
      <w:r>
        <w:t xml:space="preserve"> também referenciada com</w:t>
      </w:r>
      <w:r w:rsidR="008A7CA1">
        <w:t xml:space="preserve">o “quarta revolução industrial”, </w:t>
      </w:r>
      <w:r w:rsidR="00737CA9">
        <w:t xml:space="preserve">e </w:t>
      </w:r>
      <w:r>
        <w:t xml:space="preserve">consiste numa combinação de várias inovações do ponto de vista tecnológico que estão a transformar os </w:t>
      </w:r>
      <w:proofErr w:type="spellStart"/>
      <w:r>
        <w:t>setores</w:t>
      </w:r>
      <w:proofErr w:type="spellEnd"/>
      <w:r>
        <w:t xml:space="preserve"> da energia e da indústria de produção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w:t>
      </w:r>
      <w:proofErr w:type="spellStart"/>
      <w:r w:rsidRPr="006F3DB5">
        <w:rPr>
          <w:i/>
        </w:rPr>
        <w:t>cloud</w:t>
      </w:r>
      <w:proofErr w:type="spellEnd"/>
      <w:r w:rsidRPr="006F3DB5">
        <w:rPr>
          <w:i/>
        </w:rPr>
        <w:t xml:space="preserve"> </w:t>
      </w:r>
      <w:proofErr w:type="spellStart"/>
      <w:r w:rsidRPr="006F3DB5">
        <w:rPr>
          <w:i/>
        </w:rPr>
        <w:t>computing</w:t>
      </w:r>
      <w:proofErr w:type="spellEnd"/>
      <w:r w:rsidR="006F3DB5">
        <w:t xml:space="preserve"> (computação na nuvem)</w:t>
      </w:r>
      <w:r>
        <w:t>, inteligência artificial, dispositivos móveis (</w:t>
      </w:r>
      <w:proofErr w:type="spellStart"/>
      <w:r w:rsidRPr="006F3DB5">
        <w:rPr>
          <w:i/>
        </w:rPr>
        <w:t>smartphones</w:t>
      </w:r>
      <w:proofErr w:type="spellEnd"/>
      <w:r>
        <w:t xml:space="preserve">, </w:t>
      </w:r>
      <w:proofErr w:type="spellStart"/>
      <w:r w:rsidRPr="006F3DB5">
        <w:rPr>
          <w:i/>
        </w:rPr>
        <w:t>tablets</w:t>
      </w:r>
      <w:proofErr w:type="spellEnd"/>
      <w:r>
        <w:t>, etc</w:t>
      </w:r>
      <w:r w:rsidR="00EE54F9">
        <w:t>.</w:t>
      </w:r>
      <w:r>
        <w:t xml:space="preserve">),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val="en-US"/>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1">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68642DCA" w:rsidR="00CA336D" w:rsidRDefault="00B06E68" w:rsidP="00B06E68">
      <w:pPr>
        <w:pStyle w:val="Caption"/>
        <w:jc w:val="center"/>
      </w:pPr>
      <w:bookmarkStart w:id="121" w:name="_Toc512597238"/>
      <w:r>
        <w:t xml:space="preserve">Figura </w:t>
      </w:r>
      <w:fldSimple w:instr=" SEQ Figura \* ARABIC ">
        <w:r w:rsidR="00BF6FDB">
          <w:rPr>
            <w:noProof/>
          </w:rPr>
          <w:t>8</w:t>
        </w:r>
      </w:fldSimple>
      <w:r>
        <w:t xml:space="preserve"> - Indústria 4.0</w:t>
      </w:r>
      <w:bookmarkEnd w:id="121"/>
      <w:r w:rsidR="006E0ACE">
        <w:t xml:space="preserve"> </w:t>
      </w:r>
    </w:p>
    <w:p w14:paraId="264E6C65" w14:textId="58FACADE" w:rsidR="00B06E68" w:rsidRDefault="006E0ACE" w:rsidP="00B06E68">
      <w:pPr>
        <w:pStyle w:val="Caption"/>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2B29E56B" w:rsidR="00B06E68" w:rsidRDefault="00B06E68" w:rsidP="00F05FA3">
      <w:r>
        <w:t xml:space="preserve">Da perspetiva da indústria de produção significa que um </w:t>
      </w:r>
      <w:r w:rsidRPr="00FB3BA1">
        <w:rPr>
          <w:i/>
        </w:rPr>
        <w:t>robot</w:t>
      </w:r>
      <w:r>
        <w:t xml:space="preserve"> consegue conectar-se remotamente a um sistema computacional e este por sua vez pode controlar </w:t>
      </w:r>
      <w:r w:rsidRPr="00FB3BA1">
        <w:rPr>
          <w:i/>
        </w:rPr>
        <w:t>robots</w:t>
      </w:r>
      <w:r>
        <w:t xml:space="preserve"> com muito pouca (ou nenhuma) intervenção humana. Estas integrações e relações entre paradigmas trouxeram </w:t>
      </w:r>
      <w:r w:rsidR="008267C1">
        <w:t>à</w:t>
      </w:r>
      <w:r>
        <w:t xml:space="preserve"> superfície</w:t>
      </w:r>
      <w:r w:rsidR="006F3DB5">
        <w:t xml:space="preserve"> o conceito de </w:t>
      </w:r>
      <w:proofErr w:type="spellStart"/>
      <w:r w:rsidR="006F3DB5" w:rsidRPr="006F3DB5">
        <w:rPr>
          <w:i/>
        </w:rPr>
        <w:t>smart</w:t>
      </w:r>
      <w:proofErr w:type="spellEnd"/>
      <w:r w:rsidR="006F3DB5" w:rsidRPr="006F3DB5">
        <w:rPr>
          <w:i/>
        </w:rPr>
        <w:t xml:space="preserve"> </w:t>
      </w:r>
      <w:proofErr w:type="spellStart"/>
      <w:r w:rsidR="006F3DB5" w:rsidRPr="006F3DB5">
        <w:rPr>
          <w:i/>
        </w:rPr>
        <w:t>factories</w:t>
      </w:r>
      <w:proofErr w:type="spellEnd"/>
      <w:r>
        <w:t xml:space="preserve"> (fábricas inteligentes) que consistem em sistemas </w:t>
      </w:r>
      <w:proofErr w:type="spellStart"/>
      <w:r>
        <w:t>ciber</w:t>
      </w:r>
      <w:proofErr w:type="spellEnd"/>
      <w:r>
        <w:t xml:space="preserve">-físicos capazes de monitorizar processos físicos relativos a uma linha de produção </w:t>
      </w:r>
      <w:r w:rsidR="001E09A2">
        <w:t xml:space="preserve">(ou processos relacionados). </w:t>
      </w:r>
      <w:r>
        <w:t>Estes processos físicos serão capazes de comunicar e cooperar entre eles e também com humanos em tempo real. Sintetizando, uma fábrica para ser</w:t>
      </w:r>
      <w:r w:rsidR="00BD3E6B">
        <w:t xml:space="preserve"> considerada uma </w:t>
      </w:r>
      <w:proofErr w:type="spellStart"/>
      <w:r w:rsidR="00BD3E6B" w:rsidRPr="00BD3E6B">
        <w:rPr>
          <w:i/>
        </w:rPr>
        <w:t>smart</w:t>
      </w:r>
      <w:proofErr w:type="spellEnd"/>
      <w:r w:rsidR="00BD3E6B" w:rsidRPr="00BD3E6B">
        <w:rPr>
          <w:i/>
        </w:rPr>
        <w:t xml:space="preserve"> </w:t>
      </w:r>
      <w:proofErr w:type="spellStart"/>
      <w:r w:rsidR="00BD3E6B" w:rsidRPr="00BD3E6B">
        <w:rPr>
          <w:i/>
        </w:rPr>
        <w:t>factory</w:t>
      </w:r>
      <w:proofErr w:type="spellEnd"/>
      <w:r>
        <w:t xml:space="preserve"> deve incluir </w:t>
      </w:r>
      <w:r w:rsidR="008A7CA1">
        <w:t xml:space="preserve">os seguintes fatores, </w:t>
      </w:r>
      <w:r>
        <w:t xml:space="preserve"> </w:t>
      </w:r>
      <w:r w:rsidR="00AF59D2">
        <w:lastRenderedPageBreak/>
        <w:t xml:space="preserve">interoperabilidade; transparência na informação; assistência técnica; e tomada de decisões </w:t>
      </w:r>
      <w:r>
        <w:t xml:space="preserve">descentralizada </w:t>
      </w:r>
      <w:r>
        <w:fldChar w:fldCharType="begin" w:fldLock="1"/>
      </w:r>
      <w:r w:rsidR="009F14E0">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val="en-US"/>
        </w:rPr>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5081ADBE" w:rsidR="006F59C2" w:rsidRDefault="00B06E68" w:rsidP="006F59C2">
      <w:pPr>
        <w:pStyle w:val="Caption"/>
        <w:jc w:val="center"/>
      </w:pPr>
      <w:bookmarkStart w:id="122" w:name="_Toc512597239"/>
      <w:r>
        <w:t xml:space="preserve">Figura </w:t>
      </w:r>
      <w:fldSimple w:instr=" SEQ Figura \* ARABIC ">
        <w:r w:rsidR="00BF6FDB">
          <w:rPr>
            <w:noProof/>
          </w:rPr>
          <w:t>9</w:t>
        </w:r>
      </w:fldSimple>
      <w:r>
        <w:t xml:space="preserve"> </w:t>
      </w:r>
      <w:r w:rsidR="00AF59D2">
        <w:t>– Ilustração do conceito de Fábrica Inteligente</w:t>
      </w:r>
      <w:bookmarkEnd w:id="122"/>
    </w:p>
    <w:p w14:paraId="7A88BA30" w14:textId="2D275AB7" w:rsidR="006F59C2" w:rsidRPr="00C12A70" w:rsidRDefault="006F59C2" w:rsidP="006F59C2">
      <w:pPr>
        <w:pStyle w:val="Caption"/>
        <w:jc w:val="center"/>
        <w:rPr>
          <w:b w:val="0"/>
          <w:noProof/>
        </w:rPr>
      </w:pPr>
      <w:r>
        <w:t>Fonte:</w:t>
      </w:r>
      <w:r w:rsidRPr="006F59C2">
        <w:t xml:space="preserve"> </w:t>
      </w:r>
      <w:r w:rsidRPr="00C12A70">
        <w:rPr>
          <w:b w:val="0"/>
          <w:noProof/>
        </w:rPr>
        <w:t>https://www.linkedin.com/pulse/building-digital-smart-factory-lars-ulph-beng/</w:t>
      </w:r>
    </w:p>
    <w:p w14:paraId="6BAAB80B" w14:textId="77777777" w:rsidR="00BD3E6B" w:rsidRDefault="00BD3E6B" w:rsidP="00F05FA3"/>
    <w:p w14:paraId="743CCDAE" w14:textId="744EEF0F" w:rsidR="00B06E68" w:rsidRDefault="00142971" w:rsidP="00F05FA3">
      <w:r>
        <w:t>Interoperabilidade refere-se à</w:t>
      </w:r>
      <w:r w:rsidR="00B06E68">
        <w:t xml:space="preserve">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w:t>
      </w:r>
      <w:r w:rsidR="008267C1">
        <w:t>à</w:t>
      </w:r>
      <w:r w:rsidR="00B06E68">
        <w:t xml:space="preserve"> capacidade de sistemas </w:t>
      </w:r>
      <w:proofErr w:type="spellStart"/>
      <w:r w:rsidR="00B06E68">
        <w:t>ciber</w:t>
      </w:r>
      <w:proofErr w:type="spellEnd"/>
      <w:r w:rsidR="00B06E68">
        <w:t>-físicos tomarem decisões autonomamente sem intervenção humana.</w:t>
      </w:r>
    </w:p>
    <w:p w14:paraId="5BAB757C" w14:textId="77777777" w:rsidR="00B06E68" w:rsidRDefault="00B06E68" w:rsidP="00F05FA3">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F05FA3">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70E03ADA" w14:textId="0A258D70" w:rsidR="00C4798E" w:rsidRDefault="00C4798E" w:rsidP="007D2B0F">
      <w:pPr>
        <w:pStyle w:val="Heading2"/>
        <w:ind w:firstLine="708"/>
      </w:pPr>
      <w:bookmarkStart w:id="123" w:name="_Toc512597202"/>
      <w:r w:rsidRPr="002A4B1A">
        <w:lastRenderedPageBreak/>
        <w:t>2.</w:t>
      </w:r>
      <w:r w:rsidR="00F00E8B">
        <w:t>4</w:t>
      </w:r>
      <w:r w:rsidRPr="002A4B1A">
        <w:t xml:space="preserve"> </w:t>
      </w:r>
      <w:r w:rsidR="00B06E68">
        <w:t>Tecnologias de Suporte</w:t>
      </w:r>
      <w:bookmarkEnd w:id="123"/>
    </w:p>
    <w:p w14:paraId="3ABD1EE5" w14:textId="77777777" w:rsidR="005621A8" w:rsidRDefault="005621A8" w:rsidP="005621A8">
      <w:r>
        <w:t xml:space="preserve">Atualmente a internet é um universo em crescimento de conteúdos, aplicações e serviços interligados. Há armazenamento e partilha de vídeos e de fotos, há conteúdo interativo, há monitorização em tempo real de forma remota, há acessos via dispositivos móveis como </w:t>
      </w:r>
      <w:proofErr w:type="spellStart"/>
      <w:r w:rsidRPr="00DF41BF">
        <w:rPr>
          <w:i/>
        </w:rPr>
        <w:t>smartphones</w:t>
      </w:r>
      <w:proofErr w:type="spellEnd"/>
      <w:r>
        <w:t xml:space="preserve"> ou </w:t>
      </w:r>
      <w:proofErr w:type="spellStart"/>
      <w:r w:rsidRPr="00DF41BF">
        <w:rPr>
          <w:i/>
        </w:rPr>
        <w:t>tablets</w:t>
      </w:r>
      <w:proofErr w:type="spellEnd"/>
      <w:r>
        <w:t xml:space="preserve">, etc. Tudo isto é possibilitado pela interação de tecnologias da internet e da </w:t>
      </w:r>
      <w:proofErr w:type="spellStart"/>
      <w:r>
        <w:t>web</w:t>
      </w:r>
      <w:proofErr w:type="spellEnd"/>
      <w:r>
        <w:t xml:space="preserve"> e através da evolução dos </w:t>
      </w:r>
      <w:r w:rsidRPr="00DF41BF">
        <w:rPr>
          <w:i/>
        </w:rPr>
        <w:t>browsers</w:t>
      </w:r>
      <w:r>
        <w:t xml:space="preserve"> que proporcionam hoje em dia novas e cada vez mais completas experiências aos utilizadores.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Heading3"/>
        <w:ind w:firstLine="708"/>
        <w:rPr>
          <w:i w:val="0"/>
        </w:rPr>
      </w:pPr>
      <w:bookmarkStart w:id="124" w:name="_Toc512597203"/>
      <w:r w:rsidRPr="00F81B92">
        <w:rPr>
          <w:i w:val="0"/>
        </w:rPr>
        <w:t>2.</w:t>
      </w:r>
      <w:r w:rsidR="00F00E8B">
        <w:rPr>
          <w:i w:val="0"/>
        </w:rPr>
        <w:t>4</w:t>
      </w:r>
      <w:r w:rsidRPr="00F81B92">
        <w:rPr>
          <w:i w:val="0"/>
        </w:rPr>
        <w:t xml:space="preserve">.1 </w:t>
      </w:r>
      <w:r>
        <w:rPr>
          <w:i w:val="0"/>
        </w:rPr>
        <w:t>Redes e Internet</w:t>
      </w:r>
      <w:bookmarkEnd w:id="124"/>
    </w:p>
    <w:p w14:paraId="6981DBF1" w14:textId="2F655C92" w:rsidR="00AC6557" w:rsidRDefault="00AC6557" w:rsidP="00F05FA3">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9F14E0">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"noteIndex" : 0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F05FA3">
      <w:r>
        <w:t xml:space="preserve">Em </w:t>
      </w:r>
      <w:r w:rsidR="00EE6CDC">
        <w:t>1957 os Estados Unidos criaram a</w:t>
      </w:r>
      <w:r>
        <w:t xml:space="preserve"> ARPA (</w:t>
      </w:r>
      <w:proofErr w:type="spellStart"/>
      <w:r>
        <w:t>Advanced</w:t>
      </w:r>
      <w:proofErr w:type="spellEnd"/>
      <w:r>
        <w:t xml:space="preserve"> </w:t>
      </w:r>
      <w:proofErr w:type="spellStart"/>
      <w:r>
        <w:t>Research</w:t>
      </w:r>
      <w:proofErr w:type="spellEnd"/>
      <w:r>
        <w:t xml:space="preserve"> </w:t>
      </w:r>
      <w:proofErr w:type="spellStart"/>
      <w:r>
        <w:t>Projects</w:t>
      </w:r>
      <w:proofErr w:type="spellEnd"/>
      <w:r>
        <w:t xml:space="preserve"> </w:t>
      </w:r>
      <w:proofErr w:type="spellStart"/>
      <w:r>
        <w:t>Agency</w:t>
      </w:r>
      <w:proofErr w:type="spellEnd"/>
      <w:r>
        <w:t>)</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07073A27" w:rsidR="007D1FE6" w:rsidRDefault="004124B2" w:rsidP="00F05FA3">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9F14E0">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"noteIndex" : 0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F05FA3">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F05FA3">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val="en-US"/>
        </w:rPr>
        <w:lastRenderedPageBreak/>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3">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6DAF39CD" w:rsidR="002303A5" w:rsidRDefault="002303A5" w:rsidP="002303A5">
      <w:pPr>
        <w:pStyle w:val="Caption"/>
        <w:jc w:val="center"/>
      </w:pPr>
      <w:bookmarkStart w:id="125" w:name="_Toc512597240"/>
      <w:r>
        <w:t xml:space="preserve">Figura </w:t>
      </w:r>
      <w:fldSimple w:instr=" SEQ Figura \* ARABIC ">
        <w:r w:rsidR="00BF6FDB">
          <w:rPr>
            <w:noProof/>
          </w:rPr>
          <w:t>10</w:t>
        </w:r>
      </w:fldSimple>
      <w:r>
        <w:t xml:space="preserve"> - Evolução da </w:t>
      </w:r>
      <w:proofErr w:type="spellStart"/>
      <w:r>
        <w:t>Arpanet</w:t>
      </w:r>
      <w:proofErr w:type="spellEnd"/>
      <w:r>
        <w:t>.</w:t>
      </w:r>
      <w:bookmarkEnd w:id="125"/>
      <w:r>
        <w:t xml:space="preserve"> </w:t>
      </w:r>
    </w:p>
    <w:p w14:paraId="6D3D3656" w14:textId="77895889" w:rsidR="002303A5" w:rsidRDefault="002303A5" w:rsidP="002303A5">
      <w:pPr>
        <w:pStyle w:val="Caption"/>
        <w:jc w:val="center"/>
      </w:pPr>
      <w:r>
        <w:t>Fonte:</w:t>
      </w:r>
      <w:r w:rsidRPr="002303A5">
        <w:t xml:space="preserve"> </w:t>
      </w:r>
      <w:r w:rsidRPr="00C12A70">
        <w:rPr>
          <w:b w:val="0"/>
          <w:noProof/>
        </w:rPr>
        <w:t>http://theconversation.com/how-the-internet-was-born-from-the-arpanet-to-the-internet-68072</w:t>
      </w:r>
    </w:p>
    <w:p w14:paraId="5A8E5A14" w14:textId="5AA9599E" w:rsidR="00494FAB" w:rsidRDefault="00494FAB" w:rsidP="00A623E4"/>
    <w:p w14:paraId="25949B56" w14:textId="77777777" w:rsidR="008F4F8B" w:rsidRDefault="008F4F8B" w:rsidP="008F4F8B">
      <w:r>
        <w:t>O ataque inimigo acabou por não acontecer, mas já tinham sido dados os primeiros passos para a criação do que é hoje a internet.</w:t>
      </w:r>
    </w:p>
    <w:p w14:paraId="4F3AAEAC" w14:textId="21FF4712" w:rsidR="00B60ABE" w:rsidRDefault="00B60ABE" w:rsidP="00F05FA3">
      <w:r>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37B2DB8E" w:rsidR="00B43EEC" w:rsidRDefault="00AF285C" w:rsidP="00F05FA3">
      <w:r>
        <w:t xml:space="preserve">A introdução das redes em ambiente industrial aconteceu na década de 1960 através dos sinais elétricos analógicos </w:t>
      </w:r>
      <w:r>
        <w:fldChar w:fldCharType="begin" w:fldLock="1"/>
      </w:r>
      <w:r w:rsidR="009F14E0">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"noteIndex" : 0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F05FA3">
      <w:r>
        <w:t xml:space="preserve">Atualmente existem redes industriais que se ligam inclusive a sistemas de gestão das empresas ou a sistemas </w:t>
      </w:r>
      <w:proofErr w:type="spellStart"/>
      <w:r>
        <w:t>supervisórios</w:t>
      </w:r>
      <w:proofErr w:type="spellEnd"/>
      <w:r>
        <w:t xml:space="preserve"> e que permitem uma grande transparência do fluxo de informação pois qualquer pessoa da hierarquia pode aceder a informação do chão de fábrica em tempo real.</w:t>
      </w:r>
    </w:p>
    <w:p w14:paraId="38B5A664" w14:textId="77777777" w:rsidR="00A17752" w:rsidRDefault="00A17752">
      <w:pPr>
        <w:spacing w:after="200"/>
        <w:rPr>
          <w:iCs/>
          <w:smallCaps/>
          <w:spacing w:val="5"/>
          <w:sz w:val="26"/>
          <w:szCs w:val="26"/>
        </w:rPr>
      </w:pPr>
      <w:r>
        <w:rPr>
          <w:i/>
        </w:rPr>
        <w:br w:type="page"/>
      </w:r>
    </w:p>
    <w:p w14:paraId="40EAA7D9" w14:textId="0A11AD75" w:rsidR="00D148DE" w:rsidRPr="00CE2DCE" w:rsidRDefault="00B06E68" w:rsidP="00CE2DCE">
      <w:pPr>
        <w:pStyle w:val="Heading3"/>
        <w:ind w:firstLine="708"/>
        <w:rPr>
          <w:i w:val="0"/>
        </w:rPr>
      </w:pPr>
      <w:bookmarkStart w:id="126" w:name="_Toc512597204"/>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126"/>
    </w:p>
    <w:p w14:paraId="09E9848D" w14:textId="20C65FCD" w:rsidR="002B230A" w:rsidRDefault="00667F04" w:rsidP="00F05FA3">
      <w:r>
        <w:t>Com o crescimento e disseminação das redes de computadores a nível mundial, um conjunto de tecnologias e ferramentas emergiram, tornando-se uma necessidade constante a sua melhoria e evolução. Um desses casos foi o</w:t>
      </w:r>
      <w:r w:rsidR="00C43A27">
        <w:t xml:space="preserve"> HTTP (</w:t>
      </w:r>
      <w:proofErr w:type="spellStart"/>
      <w:r w:rsidR="00C43A27">
        <w:t>HyperText</w:t>
      </w:r>
      <w:proofErr w:type="spellEnd"/>
      <w:r w:rsidR="00C43A27">
        <w:t xml:space="preserve"> </w:t>
      </w:r>
      <w:proofErr w:type="spellStart"/>
      <w:r w:rsidR="00C43A27">
        <w:t>Transfer</w:t>
      </w:r>
      <w:proofErr w:type="spellEnd"/>
      <w:r w:rsidR="00C43A27">
        <w:t xml:space="preserve"> </w:t>
      </w:r>
      <w:proofErr w:type="spellStart"/>
      <w:r w:rsidR="00C43A27">
        <w:t>Protocol</w:t>
      </w:r>
      <w:proofErr w:type="spellEnd"/>
      <w:r w:rsidR="00C43A27">
        <w:t>)</w:t>
      </w:r>
      <w:r>
        <w:t>, que</w:t>
      </w:r>
      <w:r w:rsidR="00C43A27">
        <w:t xml:space="preserve"> é </w:t>
      </w:r>
      <w:r w:rsidR="003077F5">
        <w:t>um</w:t>
      </w:r>
      <w:r w:rsidR="00C43A27">
        <w:t xml:space="preserve"> protocolo</w:t>
      </w:r>
      <w:r w:rsidR="003077F5">
        <w:t xml:space="preserve"> de comunicação baseado em pedidos (</w:t>
      </w:r>
      <w:proofErr w:type="spellStart"/>
      <w:r w:rsidR="003077F5" w:rsidRPr="0033183A">
        <w:rPr>
          <w:i/>
        </w:rPr>
        <w:t>Requests</w:t>
      </w:r>
      <w:proofErr w:type="spellEnd"/>
      <w:r w:rsidR="003077F5">
        <w:t>) e respostas (</w:t>
      </w:r>
      <w:r w:rsidR="003077F5" w:rsidRPr="0033183A">
        <w:rPr>
          <w:i/>
        </w:rPr>
        <w:t>Responses</w:t>
      </w:r>
      <w:r w:rsidR="003077F5">
        <w:t>) e é a</w:t>
      </w:r>
      <w:r w:rsidR="00C43A27">
        <w:t xml:space="preserve"> base da </w:t>
      </w:r>
      <w:proofErr w:type="spellStart"/>
      <w:r w:rsidR="008F4F8B">
        <w:t>World</w:t>
      </w:r>
      <w:proofErr w:type="spellEnd"/>
      <w:r w:rsidR="008F4F8B">
        <w:t xml:space="preserve"> </w:t>
      </w:r>
      <w:proofErr w:type="spellStart"/>
      <w:r w:rsidR="008F4F8B">
        <w:t>Wide</w:t>
      </w:r>
      <w:proofErr w:type="spellEnd"/>
      <w:r w:rsidR="008F4F8B">
        <w:t xml:space="preserve"> Web </w:t>
      </w:r>
      <w:r w:rsidR="008F4F8B">
        <w:fldChar w:fldCharType="begin" w:fldLock="1"/>
      </w:r>
      <w:r w:rsidR="009F14E0">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"noteIndex" : 0 }, "schema" : "https://github.com/citation-style-language/schema/raw/master/csl-citation.json" }</w:instrText>
      </w:r>
      <w:r w:rsidR="008F4F8B">
        <w:fldChar w:fldCharType="separate"/>
      </w:r>
      <w:r w:rsidR="008F4F8B" w:rsidRPr="00197635">
        <w:rPr>
          <w:noProof/>
        </w:rPr>
        <w:t>(Berners-Lee, 1991)</w:t>
      </w:r>
      <w:r w:rsidR="008F4F8B">
        <w:fldChar w:fldCharType="end"/>
      </w:r>
      <w:r w:rsidR="008F4F8B">
        <w:t>. Foi inventado por Tim Berners-Lee</w:t>
      </w:r>
      <w:r w:rsidR="00C43A27">
        <w:t xml:space="preserv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val="en-US"/>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4">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285DBAC1" w:rsidR="003077F5" w:rsidRDefault="003077F5" w:rsidP="003077F5">
      <w:pPr>
        <w:pStyle w:val="Caption"/>
        <w:jc w:val="center"/>
      </w:pPr>
      <w:bookmarkStart w:id="127" w:name="_Toc512597241"/>
      <w:r>
        <w:t xml:space="preserve">Figura </w:t>
      </w:r>
      <w:fldSimple w:instr=" SEQ Figura \* ARABIC ">
        <w:r w:rsidR="00BF6FDB">
          <w:rPr>
            <w:noProof/>
          </w:rPr>
          <w:t>11</w:t>
        </w:r>
      </w:fldSimple>
      <w:r>
        <w:t xml:space="preserve"> - Arquitetura do protocolo HTTP</w:t>
      </w:r>
      <w:bookmarkEnd w:id="127"/>
    </w:p>
    <w:p w14:paraId="207830BC" w14:textId="6B598E4D" w:rsidR="00E2273C" w:rsidRDefault="00E2273C" w:rsidP="00A623E4"/>
    <w:p w14:paraId="3F024C5C" w14:textId="04C4918F" w:rsidR="00E2273C" w:rsidRDefault="00C43A27" w:rsidP="00F05FA3">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w:t>
      </w:r>
      <w:r w:rsidR="0044027C">
        <w:t>r (como o idioma, por exemplo).</w:t>
      </w:r>
    </w:p>
    <w:p w14:paraId="6FAC1041" w14:textId="02CD6125" w:rsidR="00E2273C" w:rsidRDefault="00E2273C" w:rsidP="00F05FA3">
      <w:r>
        <w:t xml:space="preserve">Uma das maiores alterações ao protocolo HTTP foi </w:t>
      </w:r>
      <w:r w:rsidR="00A863B0">
        <w:t xml:space="preserve">implementada </w:t>
      </w:r>
      <w:r w:rsidR="00283EBD">
        <w:t>em</w:t>
      </w:r>
      <w:r w:rsidR="00A863B0">
        <w:t xml:space="preserve"> 1994 </w:t>
      </w:r>
      <w:r>
        <w:t>quan</w:t>
      </w:r>
      <w:r w:rsidR="00A863B0">
        <w:t xml:space="preserve">do foi criada pela empresa Netscape </w:t>
      </w:r>
      <w:proofErr w:type="spellStart"/>
      <w:r w:rsidR="00A863B0">
        <w:t>Communications</w:t>
      </w:r>
      <w:proofErr w:type="spellEnd"/>
      <w:r w:rsidR="00A863B0">
        <w:t xml:space="preserve"> uma camada adicional de transmi</w:t>
      </w:r>
      <w:r w:rsidR="0039567A">
        <w:t>ssão encriptada sobre o mesmo, de nome</w:t>
      </w:r>
      <w:r w:rsidR="00A863B0">
        <w:t xml:space="preserve"> SSL.</w:t>
      </w:r>
      <w:r w:rsidR="0039567A">
        <w:t xml:space="preserve"> Entretanto, este sofreu algumas evoluções</w:t>
      </w:r>
      <w:r w:rsidR="00A863B0">
        <w:t xml:space="preserve"> e eventualmente passou a ser TLS.</w:t>
      </w:r>
    </w:p>
    <w:p w14:paraId="48B36C67" w14:textId="6E22041C" w:rsidR="00E2273C" w:rsidRDefault="00A863B0" w:rsidP="00F05FA3">
      <w:r>
        <w:t>Esta alteração permitiu que as mensagens trocadas entre cliente e servidor no protocolo HTTP passassem a ser encriptadas, sendo assim garantida a autenticidade e a proteção das mesmas. Esta é a base do aparecimento do q</w:t>
      </w:r>
      <w:r w:rsidR="0044027C">
        <w:t>ue é conhecido hoje como HTTPS.</w:t>
      </w:r>
    </w:p>
    <w:p w14:paraId="6C883795" w14:textId="12ACC6D6" w:rsidR="00C474B5" w:rsidRDefault="00C474B5" w:rsidP="00F05FA3">
      <w:r>
        <w:t xml:space="preserve">Em </w:t>
      </w:r>
      <w:r w:rsidR="00617E8B">
        <w:t>Maio</w:t>
      </w:r>
      <w:r>
        <w:t xml:space="preserve"> de 2015 foi publicada a </w:t>
      </w:r>
      <w:r w:rsidR="007D2FA8">
        <w:t xml:space="preserve">versão </w:t>
      </w:r>
      <w:r w:rsidR="007D2FA8" w:rsidRPr="00C47E1E">
        <w:rPr>
          <w:i/>
        </w:rPr>
        <w:t>standard</w:t>
      </w:r>
      <w:r>
        <w:t xml:space="preserve"> mais recente do protocolo HTTP, </w:t>
      </w:r>
      <w:r w:rsidR="006247A9">
        <w:t>o</w:t>
      </w:r>
      <w:r>
        <w:t xml:space="preserve"> HTTP/2. Esta versão trouxe algumas diferenças em relação </w:t>
      </w:r>
      <w:r w:rsidR="008267C1">
        <w:t>à</w:t>
      </w:r>
      <w:r>
        <w:t xml:space="preserve"> anterior, como o facto de </w:t>
      </w:r>
      <w:r>
        <w:lastRenderedPageBreak/>
        <w:t xml:space="preserve">permitir um servidor popular a cache do cliente, ou o facto de ser um protocolo multiplexado, isto é, permite </w:t>
      </w:r>
      <w:r w:rsidR="00D37FB2">
        <w:t>pedidos</w:t>
      </w:r>
      <w:r>
        <w:t xml:space="preserve"> paralelos na mesma conexão.</w:t>
      </w:r>
    </w:p>
    <w:p w14:paraId="1D1CE6E4" w14:textId="4071B76B" w:rsidR="00C43A27" w:rsidRDefault="00A335C5" w:rsidP="00A623E4">
      <w:r>
        <w:t xml:space="preserve">O </w:t>
      </w:r>
      <w:r w:rsidRPr="00C47E1E">
        <w:rPr>
          <w:i/>
        </w:rPr>
        <w:t>feedback</w:t>
      </w:r>
      <w:r>
        <w:t xml:space="preserve"> acerca da implementação do HTTP/2 nos websites tem sido positivo, dado que até Junho de 2017, 14.7% dos mesmos já estavam a utilizar esta versão do protocolo </w:t>
      </w:r>
      <w:r>
        <w:fldChar w:fldCharType="begin" w:fldLock="1"/>
      </w:r>
      <w:r w:rsidR="009F14E0">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"noteIndex" : 0 }, "schema" : "https://github.com/citation-style-language/schema/raw/master/csl-citation.json" }</w:instrText>
      </w:r>
      <w:r>
        <w:fldChar w:fldCharType="separate"/>
      </w:r>
      <w:r w:rsidR="00EA54A9" w:rsidRPr="00EA54A9">
        <w:rPr>
          <w:noProof/>
        </w:rPr>
        <w:t>(“HTTP/2 Usage,” 2017)</w:t>
      </w:r>
      <w:r>
        <w:fldChar w:fldCharType="end"/>
      </w:r>
      <w:r>
        <w:t>.</w:t>
      </w:r>
    </w:p>
    <w:p w14:paraId="61BBD0C0" w14:textId="5D9A64C9" w:rsidR="00590D93" w:rsidRDefault="00A335C5" w:rsidP="00F05FA3">
      <w:r>
        <w:t>O protocolo HTTP está em constante evolução e novas capacidades e funcionalidades estão a ser testadas para serem integradas, que prova que o HTTP tem uma forte capacidade de ser extensível apesar de manter a simpl</w:t>
      </w:r>
      <w:r w:rsidR="0044027C">
        <w:t>icidade para a qual foi criado.</w:t>
      </w:r>
    </w:p>
    <w:p w14:paraId="0DAA57BB" w14:textId="769A3738" w:rsidR="00C85865" w:rsidRDefault="00BF77A9" w:rsidP="00F05FA3">
      <w:r>
        <w:t xml:space="preserve">Outro caso de tecnologias que emergiram com a disseminação da rede de computadores a nível mundial e se tornaram necessidades foram as linguagens de programação orientadas para a </w:t>
      </w:r>
      <w:proofErr w:type="spellStart"/>
      <w:r>
        <w:t>web</w:t>
      </w:r>
      <w:proofErr w:type="spellEnd"/>
      <w:r w:rsidR="000748B5">
        <w:t>, que são as responsáveis por permitir que os utilizadores visualizem conte</w:t>
      </w:r>
      <w:r w:rsidR="002358E3">
        <w:t xml:space="preserve">údos de </w:t>
      </w:r>
      <w:r w:rsidR="002358E3" w:rsidRPr="00C47E1E">
        <w:rPr>
          <w:i/>
        </w:rPr>
        <w:t>websites</w:t>
      </w:r>
      <w:r w:rsidR="002358E3">
        <w:t xml:space="preserve"> e</w:t>
      </w:r>
      <w:r w:rsidR="000748B5">
        <w:t xml:space="preserve"> executem fun</w:t>
      </w:r>
      <w:r w:rsidR="002358E3">
        <w:t>cionalidades dentro dos mesmos</w:t>
      </w:r>
      <w:r>
        <w:t>. Estas</w:t>
      </w:r>
      <w:r w:rsidR="00D148DE">
        <w:t xml:space="preserve"> sofreram uma evolução enorme desde o seu aparecimento</w:t>
      </w:r>
      <w:r w:rsidR="00C17573">
        <w:t xml:space="preserve">, que permitiram que a </w:t>
      </w:r>
      <w:proofErr w:type="spellStart"/>
      <w:r w:rsidR="00C17573">
        <w:t>web</w:t>
      </w:r>
      <w:proofErr w:type="spellEnd"/>
      <w:r w:rsidR="00C17573">
        <w:t xml:space="preserve"> se transformasse na poderosíssima ferramenta que é hoje</w:t>
      </w:r>
      <w:r w:rsidR="00D148DE">
        <w:t>.</w:t>
      </w:r>
      <w:r w:rsidR="00C17573">
        <w:t xml:space="preserve"> As mais variadas áreas de aplicabilidade foram atingidas pelas enormes capacidades da </w:t>
      </w:r>
      <w:proofErr w:type="spellStart"/>
      <w:r w:rsidR="00C17573">
        <w:t>web</w:t>
      </w:r>
      <w:proofErr w:type="spellEnd"/>
      <w:r w:rsidR="00C17573">
        <w:t>, mas para isso foi essencial que as suas tecnologias se adaptassem e se transformassem, trazendo constantemente novas habilidades para que os programadores pudessem tirar partido.</w:t>
      </w:r>
    </w:p>
    <w:p w14:paraId="63EFABC6" w14:textId="77777777" w:rsidR="00E94D90" w:rsidRDefault="00C17573" w:rsidP="00F05FA3">
      <w:r>
        <w:t xml:space="preserve">As linguagens de desenvolvimento para a </w:t>
      </w:r>
      <w:proofErr w:type="spellStart"/>
      <w:r>
        <w:t>web</w:t>
      </w:r>
      <w:proofErr w:type="spellEnd"/>
      <w:r>
        <w:t xml:space="preserve"> deram um primeiro passo com o aparecimento do </w:t>
      </w:r>
      <w:r w:rsidR="00FE7FFD">
        <w:t>HTML (</w:t>
      </w:r>
      <w:proofErr w:type="spellStart"/>
      <w:r w:rsidR="00FE7FFD">
        <w:t>HyperText</w:t>
      </w:r>
      <w:proofErr w:type="spellEnd"/>
      <w:r w:rsidR="00FE7FFD">
        <w:t xml:space="preserve"> </w:t>
      </w:r>
      <w:proofErr w:type="spellStart"/>
      <w:r w:rsidR="00FE7FFD">
        <w:t>Markup</w:t>
      </w:r>
      <w:proofErr w:type="spellEnd"/>
      <w:r w:rsidR="00FE7FFD">
        <w:t xml:space="preserve"> </w:t>
      </w:r>
      <w:proofErr w:type="spellStart"/>
      <w:r w:rsidR="00FE7FFD">
        <w:t>Language</w:t>
      </w:r>
      <w:proofErr w:type="spellEnd"/>
      <w:r w:rsidR="00FE7FFD">
        <w:t xml:space="preserv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06925720" w14:textId="00A31FB7" w:rsidR="001535EB" w:rsidRDefault="00C17573" w:rsidP="00A623E4">
      <w:r>
        <w:t>O HTML é uma linguagem baseada em etiquetas (</w:t>
      </w:r>
      <w:r w:rsidR="00406535">
        <w:t>ou “</w:t>
      </w:r>
      <w:proofErr w:type="spellStart"/>
      <w:r w:rsidRPr="007C79BA">
        <w:rPr>
          <w:i/>
        </w:rPr>
        <w:t>tags</w:t>
      </w:r>
      <w:proofErr w:type="spellEnd"/>
      <w:r w:rsidR="00406535">
        <w:t>”</w:t>
      </w:r>
      <w:r>
        <w:t xml:space="preserve">) com as quais se define e estrutura as páginas </w:t>
      </w:r>
      <w:proofErr w:type="spellStart"/>
      <w:r w:rsidRPr="00C17573">
        <w:t>web</w:t>
      </w:r>
      <w:proofErr w:type="spellEnd"/>
      <w:r>
        <w:t>. Com as etiquetas que vêm descritas no</w:t>
      </w:r>
      <w:r w:rsidR="00E94D90">
        <w:t xml:space="preserve"> conteúdo</w:t>
      </w:r>
      <w:r>
        <w:t xml:space="preserve"> </w:t>
      </w:r>
      <w:r w:rsidR="00E94D90">
        <w:t xml:space="preserve">dos </w:t>
      </w:r>
      <w:r>
        <w:t>fic</w:t>
      </w:r>
      <w:r w:rsidR="00E94D90">
        <w:t>heiros</w:t>
      </w:r>
      <w:r>
        <w:t xml:space="preserve">, o </w:t>
      </w:r>
      <w:r w:rsidR="00C47E1E" w:rsidRPr="00C47E1E">
        <w:rPr>
          <w:i/>
        </w:rPr>
        <w:t>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w:t>
      </w:r>
      <w:r w:rsidR="006B56D1">
        <w:t xml:space="preserve">O HTML está atualmente na versão 5.2 </w:t>
      </w:r>
      <w:r w:rsidR="006B56D1">
        <w:fldChar w:fldCharType="begin" w:fldLock="1"/>
      </w:r>
      <w:r w:rsidR="009F14E0">
        <w:instrText>ADDIN CSL_CITATION { "citationItems" : [ { "id" : "ITEM-1", "itemData" : { "URL" : "https://www.w3.org/TR/2017/REC-html52-20171214/", "id" : "ITEM-1", "issued" : { "date-parts" : [ [ "2017" ] ] }, "title" : "HTML 5.2 W3C Recommendation", "type" : "webpage" }, "uris" : [ "http://www.mendeley.com/documents/?uuid=4c403102-e9d4-4f31-80a8-b3e5f40c3114" ] } ], "mendeley" : { "formattedCitation" : "(\u201cHTML 5.2 W3C Recommendation,\u201d 2017)", "plainTextFormattedCitation" : "(\u201cHTML 5.2 W3C Recommendation,\u201d 2017)", "previouslyFormattedCitation" : "(\u201cHTML 5.2 W3C Recommendation,\u201d 2017)" }, "properties" : { "noteIndex" : 0 }, "schema" : "https://github.com/citation-style-language/schema/raw/master/csl-citation.json" }</w:instrText>
      </w:r>
      <w:r w:rsidR="006B56D1">
        <w:fldChar w:fldCharType="separate"/>
      </w:r>
      <w:r w:rsidR="006B56D1" w:rsidRPr="006B56D1">
        <w:rPr>
          <w:noProof/>
        </w:rPr>
        <w:t>(“HTML 5.2 W3C Recommendation,” 2017)</w:t>
      </w:r>
      <w:r w:rsidR="006B56D1">
        <w:fldChar w:fldCharType="end"/>
      </w:r>
      <w:r w:rsidR="006B56D1">
        <w:t xml:space="preserve"> e está muito relacionado com as CSS</w:t>
      </w:r>
      <w:r w:rsidR="004D1B01">
        <w:t xml:space="preserve">, que são folhas de estilo que descrevem como os elementos HTML </w:t>
      </w:r>
      <w:r w:rsidR="006B56D1">
        <w:t xml:space="preserve">serão apresentados no agente no </w:t>
      </w:r>
      <w:r w:rsidR="006B56D1" w:rsidRPr="00C47E1E">
        <w:rPr>
          <w:i/>
        </w:rPr>
        <w:t>browser</w:t>
      </w:r>
      <w:r w:rsidR="006B56D1">
        <w:t>, do ponto de vista estético e organizacional.</w:t>
      </w:r>
    </w:p>
    <w:p w14:paraId="0BA0C9AD" w14:textId="567BF3F3" w:rsidR="00866650" w:rsidRDefault="00866650" w:rsidP="00F05FA3">
      <w:r>
        <w:t>Uma outra tecnologia que tem sido fundamental no desen</w:t>
      </w:r>
      <w:r w:rsidR="00577699">
        <w:t xml:space="preserve">volvimento e na evolução da </w:t>
      </w:r>
      <w:proofErr w:type="spellStart"/>
      <w:r w:rsidR="00577699">
        <w:t>web</w:t>
      </w:r>
      <w:proofErr w:type="spellEnd"/>
      <w:r>
        <w:t xml:space="preserve"> é o </w:t>
      </w:r>
      <w:proofErr w:type="spellStart"/>
      <w:r>
        <w:t>Javascript</w:t>
      </w:r>
      <w:proofErr w:type="spellEnd"/>
      <w:r w:rsidR="00577699">
        <w:t>, que</w:t>
      </w:r>
      <w:r>
        <w:t xml:space="preserve"> nasceu </w:t>
      </w:r>
      <w:r w:rsidR="00273FBF">
        <w:t>em</w:t>
      </w:r>
      <w:r>
        <w:t xml:space="preserve"> 1995 quando a equipa que desenvolveu o primeiro </w:t>
      </w:r>
      <w:r w:rsidRPr="00C47E1E">
        <w:rPr>
          <w:i/>
        </w:rPr>
        <w:t>browser</w:t>
      </w:r>
      <w:r>
        <w:t xml:space="preserve"> popular, o Netscape, sentiu a necessidade de expandir a </w:t>
      </w:r>
      <w:proofErr w:type="spellStart"/>
      <w:r>
        <w:t>web</w:t>
      </w:r>
      <w:proofErr w:type="spellEnd"/>
      <w:r>
        <w:t xml:space="preserve">, de encontrar uma forma que a tornasse mais interativa, mais dinâmica. A </w:t>
      </w:r>
      <w:proofErr w:type="spellStart"/>
      <w:r>
        <w:t>web</w:t>
      </w:r>
      <w:proofErr w:type="spellEnd"/>
      <w:r>
        <w:t xml:space="preserve">, que era estática na altura, precisava de </w:t>
      </w:r>
      <w:r>
        <w:lastRenderedPageBreak/>
        <w:t xml:space="preserve">uma forma de </w:t>
      </w:r>
      <w:r w:rsidR="00035428">
        <w:t xml:space="preserve">interagir dinamicamente com o conteúdo que exibia, precisava de uma linguagem de </w:t>
      </w:r>
      <w:proofErr w:type="spellStart"/>
      <w:r w:rsidR="00035428" w:rsidRPr="00C47E1E">
        <w:rPr>
          <w:i/>
        </w:rPr>
        <w:t>scripting</w:t>
      </w:r>
      <w:proofErr w:type="spellEnd"/>
      <w:r w:rsidR="00035428">
        <w:t xml:space="preserve">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t>
      </w:r>
      <w:proofErr w:type="spellStart"/>
      <w:r w:rsidR="00035428">
        <w:t>web</w:t>
      </w:r>
      <w:proofErr w:type="spellEnd"/>
      <w:r w:rsidR="00035428">
        <w:t>.</w:t>
      </w:r>
    </w:p>
    <w:p w14:paraId="541A75FC" w14:textId="44C7C180" w:rsidR="00035428" w:rsidRDefault="00035428" w:rsidP="00F05FA3">
      <w:r>
        <w:t xml:space="preserve">O </w:t>
      </w:r>
      <w:proofErr w:type="spellStart"/>
      <w:r>
        <w:t>Javascript</w:t>
      </w:r>
      <w:proofErr w:type="spellEnd"/>
      <w:r>
        <w:t xml:space="preserve"> é uma linguagem de programação</w:t>
      </w:r>
      <w:r w:rsidR="000F1CC9">
        <w:t xml:space="preserve"> que nasceu como</w:t>
      </w:r>
      <w:r>
        <w:t xml:space="preserve"> </w:t>
      </w:r>
      <w:proofErr w:type="spellStart"/>
      <w:r w:rsidRPr="00C47E1E">
        <w:rPr>
          <w:i/>
        </w:rPr>
        <w:t>client-side</w:t>
      </w:r>
      <w:proofErr w:type="spellEnd"/>
      <w:r>
        <w:t xml:space="preserve">, que significa que o código fonte </w:t>
      </w:r>
      <w:r w:rsidR="000F1CC9">
        <w:t>era</w:t>
      </w:r>
      <w:r>
        <w:t xml:space="preserve"> processado no </w:t>
      </w:r>
      <w:r w:rsidRPr="00C47E1E">
        <w:rPr>
          <w:i/>
        </w:rPr>
        <w:t>browser</w:t>
      </w:r>
      <w:r>
        <w:t xml:space="preserve"> e não num servidor </w:t>
      </w:r>
      <w:proofErr w:type="spellStart"/>
      <w:r>
        <w:t>web</w:t>
      </w:r>
      <w:proofErr w:type="spellEnd"/>
      <w:r>
        <w:t xml:space="preserve">, ou seja, uma função </w:t>
      </w:r>
      <w:proofErr w:type="spellStart"/>
      <w:r>
        <w:t>javascript</w:t>
      </w:r>
      <w:proofErr w:type="spellEnd"/>
      <w:r>
        <w:t xml:space="preserve"> pode ser executada após uma </w:t>
      </w:r>
      <w:r w:rsidR="00F44D58">
        <w:t xml:space="preserve">página </w:t>
      </w:r>
      <w:proofErr w:type="spellStart"/>
      <w:r w:rsidR="00F44D58">
        <w:t>web</w:t>
      </w:r>
      <w:proofErr w:type="spellEnd"/>
      <w:r>
        <w:t xml:space="preserve"> ser carregada e sem comunicar com o servidor. Um exemplo prático e comum em muitas páginas é a validação de formulários, desta forma a página disponibiliza uma função a validar se o formulário está bem preenchido antes sequer de comunicar com o servidor.</w:t>
      </w:r>
    </w:p>
    <w:p w14:paraId="1EDCDC90" w14:textId="249DF744" w:rsidR="00AE7921" w:rsidRDefault="00035428" w:rsidP="00F05FA3">
      <w:r>
        <w:t xml:space="preserve">O </w:t>
      </w:r>
      <w:proofErr w:type="spellStart"/>
      <w:r>
        <w:t>Javascript</w:t>
      </w:r>
      <w:proofErr w:type="spellEnd"/>
      <w:r>
        <w:t xml:space="preserve"> evoluiu bastante e nos dias que correm já se estendem a outras funcionalidades bem mais complexas do que a validação de formulários</w:t>
      </w:r>
      <w:r w:rsidR="000F1CC9">
        <w:t xml:space="preserve">, </w:t>
      </w:r>
      <w:r w:rsidR="003E45A8">
        <w:t xml:space="preserve">inclusive existem servidores </w:t>
      </w:r>
      <w:proofErr w:type="spellStart"/>
      <w:r w:rsidR="003E45A8">
        <w:t>web</w:t>
      </w:r>
      <w:proofErr w:type="spellEnd"/>
      <w:r w:rsidR="003E45A8">
        <w:t xml:space="preserve"> baseados em </w:t>
      </w:r>
      <w:proofErr w:type="spellStart"/>
      <w:r w:rsidR="003E45A8">
        <w:t>Javascript</w:t>
      </w:r>
      <w:proofErr w:type="spellEnd"/>
      <w:r w:rsidR="003E45A8">
        <w:t xml:space="preserve"> (como por exemplo os baseados na plataforma Node.js)</w:t>
      </w:r>
      <w:r w:rsidR="0044027C">
        <w:t>.</w:t>
      </w:r>
    </w:p>
    <w:p w14:paraId="6FA6C8F3" w14:textId="77777777" w:rsidR="005B164F" w:rsidRDefault="005B164F" w:rsidP="005B164F">
      <w:r>
        <w:t xml:space="preserve">O HTML juntamente com a CSS e o </w:t>
      </w:r>
      <w:proofErr w:type="spellStart"/>
      <w:r>
        <w:t>Javascript</w:t>
      </w:r>
      <w:proofErr w:type="spellEnd"/>
      <w:r>
        <w:t xml:space="preserve"> formam o conjunto de tecnologias base da </w:t>
      </w:r>
      <w:proofErr w:type="spellStart"/>
      <w:r>
        <w:t>web</w:t>
      </w:r>
      <w:proofErr w:type="spellEnd"/>
      <w:r>
        <w:t xml:space="preserve"> ao nível do lado cliente.</w:t>
      </w:r>
    </w:p>
    <w:p w14:paraId="7CE38769" w14:textId="77777777" w:rsidR="00035428" w:rsidRDefault="00035428" w:rsidP="00A623E4"/>
    <w:p w14:paraId="7B67DE90" w14:textId="77777777" w:rsidR="00AE7921" w:rsidRDefault="00AE7921" w:rsidP="00EB7086">
      <w:pPr>
        <w:keepNext/>
        <w:jc w:val="center"/>
      </w:pPr>
      <w:r>
        <w:rPr>
          <w:noProof/>
          <w:lang w:val="en-US"/>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562E666" w:rsidR="00F44D58" w:rsidRDefault="00AE7921" w:rsidP="00AE7921">
      <w:pPr>
        <w:pStyle w:val="Caption"/>
        <w:jc w:val="center"/>
      </w:pPr>
      <w:bookmarkStart w:id="128" w:name="_Toc512597242"/>
      <w:r>
        <w:t xml:space="preserve">Figura </w:t>
      </w:r>
      <w:fldSimple w:instr=" SEQ Figura \* ARABIC ">
        <w:r w:rsidR="00BF6FDB">
          <w:rPr>
            <w:noProof/>
          </w:rPr>
          <w:t>12</w:t>
        </w:r>
      </w:fldSimple>
      <w:r>
        <w:t xml:space="preserve"> </w:t>
      </w:r>
      <w:r w:rsidR="00223116">
        <w:t>–</w:t>
      </w:r>
      <w:r>
        <w:t xml:space="preserve"> </w:t>
      </w:r>
      <w:r w:rsidR="00223116">
        <w:t xml:space="preserve">Lado cliente </w:t>
      </w:r>
      <w:r>
        <w:t xml:space="preserve">da </w:t>
      </w:r>
      <w:proofErr w:type="spellStart"/>
      <w:r>
        <w:t>web</w:t>
      </w:r>
      <w:proofErr w:type="spellEnd"/>
      <w:r w:rsidR="00F44D58">
        <w:t>.</w:t>
      </w:r>
      <w:bookmarkEnd w:id="128"/>
      <w:r w:rsidR="00F44D58">
        <w:t xml:space="preserve"> </w:t>
      </w:r>
    </w:p>
    <w:p w14:paraId="547AD69C" w14:textId="5D62AF22" w:rsidR="00035428" w:rsidRDefault="00F44D58" w:rsidP="00AE7921">
      <w:pPr>
        <w:pStyle w:val="Caption"/>
        <w:jc w:val="center"/>
      </w:pPr>
      <w:r>
        <w:t xml:space="preserve">Fonte: </w:t>
      </w:r>
      <w:r w:rsidRPr="00F44D58">
        <w:rPr>
          <w:b w:val="0"/>
          <w:noProof/>
        </w:rPr>
        <w:t>http://bulbulcse.com/2016/06/02/html-vs-css-2/</w:t>
      </w:r>
    </w:p>
    <w:p w14:paraId="29EDB1A2" w14:textId="253FCF4A" w:rsidR="00866650" w:rsidRDefault="00866650" w:rsidP="00A623E4"/>
    <w:p w14:paraId="1C0020BA" w14:textId="1EF39BAE" w:rsidR="00AE7921" w:rsidRDefault="00AE7921" w:rsidP="00F05FA3">
      <w:r>
        <w:t xml:space="preserve">No entanto, convém também fazer referência ao lado servidor da </w:t>
      </w:r>
      <w:proofErr w:type="spellStart"/>
      <w:r>
        <w:t>web</w:t>
      </w:r>
      <w:proofErr w:type="spellEnd"/>
      <w:r>
        <w:t xml:space="preserve">. O </w:t>
      </w:r>
      <w:r w:rsidR="00BD7012">
        <w:t>c</w:t>
      </w:r>
      <w:r>
        <w:t xml:space="preserve">liente envia pedidos para um servidor onde podem estar alojados </w:t>
      </w:r>
      <w:r w:rsidRPr="00BD7012">
        <w:rPr>
          <w:i/>
        </w:rPr>
        <w:t>scripts</w:t>
      </w:r>
      <w:r>
        <w:t xml:space="preserve">, cálculos, algoritmos capazes </w:t>
      </w:r>
      <w:r>
        <w:lastRenderedPageBreak/>
        <w:t>de tratar do pedido efetuado e devolver uma resposta. Esse lado pode também ser complementado por bases de dados para armazenar informação.</w:t>
      </w:r>
    </w:p>
    <w:p w14:paraId="00FCD235" w14:textId="4E140B34" w:rsidR="00CD1F8F" w:rsidRDefault="00982D1C" w:rsidP="00F05FA3">
      <w:r>
        <w:t xml:space="preserve">Nos primórdios da </w:t>
      </w:r>
      <w:proofErr w:type="spellStart"/>
      <w:r>
        <w:t>web</w:t>
      </w:r>
      <w:proofErr w:type="spellEnd"/>
      <w:r>
        <w:t xml:space="preserve"> o </w:t>
      </w:r>
      <w:proofErr w:type="spellStart"/>
      <w:r w:rsidRPr="00BD7012">
        <w:rPr>
          <w:i/>
        </w:rPr>
        <w:t>scripting</w:t>
      </w:r>
      <w:proofErr w:type="spellEnd"/>
      <w:r>
        <w:t xml:space="preserve"> do lado servidor era desempenhado quase exclusivamente através de uma combinação de linguagens e tecnologias (C, Perl, Shell, etc</w:t>
      </w:r>
      <w:r w:rsidR="00EE54F9">
        <w:t>.</w:t>
      </w:r>
      <w:r>
        <w:t xml:space="preserve">) que eram executados pelo sistema operativo e os resultados eram servidos de volta pelo servidor </w:t>
      </w:r>
      <w:proofErr w:type="spellStart"/>
      <w:r>
        <w:t>web</w:t>
      </w:r>
      <w:proofErr w:type="spellEnd"/>
      <w:r>
        <w:t xml:space="preserve">. Atualmente, muitos servidores </w:t>
      </w:r>
      <w:proofErr w:type="spellStart"/>
      <w:r>
        <w:t>web</w:t>
      </w:r>
      <w:proofErr w:type="spellEnd"/>
      <w:r>
        <w:t xml:space="preserve"> modernos conseguem executar diretamente os </w:t>
      </w:r>
      <w:r w:rsidRPr="00683FB3">
        <w:rPr>
          <w:i/>
        </w:rPr>
        <w:t>scripts</w:t>
      </w:r>
      <w:r>
        <w:t xml:space="preserve">. Exemplos disso são linguagens como ASP, JSP, Perl, PHP, </w:t>
      </w:r>
      <w:proofErr w:type="spellStart"/>
      <w:r>
        <w:t>NodeJS</w:t>
      </w:r>
      <w:proofErr w:type="spellEnd"/>
      <w:r>
        <w:t xml:space="preserve">, entre outras, que se encontram já </w:t>
      </w:r>
      <w:r w:rsidR="0044027C">
        <w:t xml:space="preserve">bastante disseminadas pela </w:t>
      </w:r>
      <w:proofErr w:type="spellStart"/>
      <w:r w:rsidR="0044027C">
        <w:t>web</w:t>
      </w:r>
      <w:proofErr w:type="spellEnd"/>
      <w:r w:rsidR="0044027C">
        <w:t>.</w:t>
      </w:r>
    </w:p>
    <w:p w14:paraId="4D067913" w14:textId="0F3C62E7" w:rsidR="00CD1F8F" w:rsidRDefault="00CD1F8F" w:rsidP="00F05FA3">
      <w:r>
        <w:t>Assim, temos os componente</w:t>
      </w:r>
      <w:r w:rsidR="00223116">
        <w:t>s</w:t>
      </w:r>
      <w:r>
        <w:t xml:space="preserve"> fundamentais para a arquitetura base de uma aplicação orientada para a </w:t>
      </w:r>
      <w:proofErr w:type="spellStart"/>
      <w:r>
        <w:t>web</w:t>
      </w:r>
      <w:proofErr w:type="spellEnd"/>
      <w:r>
        <w:t>:</w:t>
      </w:r>
    </w:p>
    <w:p w14:paraId="1A14D6C3" w14:textId="77777777" w:rsidR="00FB1700" w:rsidRDefault="00FB1700" w:rsidP="00FB1700">
      <w:pPr>
        <w:pStyle w:val="ListParagraph"/>
        <w:numPr>
          <w:ilvl w:val="0"/>
          <w:numId w:val="2"/>
        </w:numPr>
      </w:pPr>
      <w:r>
        <w:t>Cliente (</w:t>
      </w:r>
      <w:proofErr w:type="spellStart"/>
      <w:r>
        <w:t>user</w:t>
      </w:r>
      <w:proofErr w:type="spellEnd"/>
      <w:r>
        <w:t xml:space="preserve"> </w:t>
      </w:r>
      <w:proofErr w:type="spellStart"/>
      <w:r>
        <w:t>agent</w:t>
      </w:r>
      <w:proofErr w:type="spellEnd"/>
      <w:r>
        <w:t xml:space="preserve">) – São aplicações que atua em representação de um utilizador. No contexto da Web são tipicamente os </w:t>
      </w:r>
      <w:r w:rsidRPr="00683FB3">
        <w:rPr>
          <w:i/>
        </w:rPr>
        <w:t>browsers</w:t>
      </w:r>
      <w:r>
        <w:t xml:space="preserve"> que enviam os pedidos e processam e apresentam as respostas recorrendo-se de um conjunto de tecnologias (HTML, CSS e </w:t>
      </w:r>
      <w:proofErr w:type="spellStart"/>
      <w:r>
        <w:t>Javascript</w:t>
      </w:r>
      <w:proofErr w:type="spellEnd"/>
      <w:r>
        <w:t>)</w:t>
      </w:r>
    </w:p>
    <w:p w14:paraId="2C7FAAEB" w14:textId="77777777" w:rsidR="00FB1700" w:rsidRDefault="00FB1700" w:rsidP="00FB1700">
      <w:pPr>
        <w:pStyle w:val="ListParagraph"/>
        <w:numPr>
          <w:ilvl w:val="0"/>
          <w:numId w:val="2"/>
        </w:numPr>
      </w:pPr>
      <w:r>
        <w:t>Servidor – Servidores HTTP que podem recorrer a um conjunto de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val="en-US"/>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67AE96E0" w:rsidR="00CD1F8F" w:rsidRDefault="00CD1F8F" w:rsidP="00CD1F8F">
      <w:pPr>
        <w:pStyle w:val="Caption"/>
        <w:jc w:val="center"/>
      </w:pPr>
      <w:bookmarkStart w:id="129" w:name="_Toc512597243"/>
      <w:r>
        <w:t xml:space="preserve">Figura </w:t>
      </w:r>
      <w:fldSimple w:instr=" SEQ Figura \* ARABIC ">
        <w:r w:rsidR="00BF6FDB">
          <w:rPr>
            <w:noProof/>
          </w:rPr>
          <w:t>13</w:t>
        </w:r>
      </w:fldSimple>
      <w:r>
        <w:t xml:space="preserve"> - Arquitetura base de aplicações </w:t>
      </w:r>
      <w:proofErr w:type="spellStart"/>
      <w:r>
        <w:t>web</w:t>
      </w:r>
      <w:bookmarkEnd w:id="129"/>
      <w:proofErr w:type="spellEnd"/>
    </w:p>
    <w:p w14:paraId="56AA12A1" w14:textId="4C9D2B1C" w:rsidR="00CD1F8F" w:rsidRDefault="00CD1F8F" w:rsidP="00CD1F8F"/>
    <w:p w14:paraId="5B179EAA" w14:textId="03FBDEF1" w:rsidR="00CD1F8F" w:rsidRDefault="00CD1F8F" w:rsidP="00F05FA3">
      <w:r>
        <w:t xml:space="preserve">Ao longo dos anos o desenvolvimento para a </w:t>
      </w:r>
      <w:proofErr w:type="spellStart"/>
      <w:r>
        <w:t>web</w:t>
      </w:r>
      <w:proofErr w:type="spellEnd"/>
      <w:r>
        <w:t xml:space="preserve">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t>
      </w:r>
      <w:proofErr w:type="spellStart"/>
      <w:r w:rsidR="006F4335">
        <w:lastRenderedPageBreak/>
        <w:t>web</w:t>
      </w:r>
      <w:proofErr w:type="spellEnd"/>
      <w:r w:rsidR="006F4335">
        <w:t>,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1EE55655" w14:textId="3EF419AC" w:rsidR="0081617B" w:rsidRPr="00C701D5" w:rsidRDefault="00F00E8B" w:rsidP="00C701D5">
      <w:pPr>
        <w:pStyle w:val="Heading3"/>
        <w:ind w:firstLine="708"/>
        <w:rPr>
          <w:i w:val="0"/>
        </w:rPr>
      </w:pPr>
      <w:bookmarkStart w:id="130" w:name="_Toc512597205"/>
      <w:r>
        <w:rPr>
          <w:i w:val="0"/>
        </w:rPr>
        <w:t>2.4</w:t>
      </w:r>
      <w:r w:rsidR="0081617B" w:rsidRPr="00F81B92">
        <w:rPr>
          <w:i w:val="0"/>
        </w:rPr>
        <w:t>.</w:t>
      </w:r>
      <w:r>
        <w:rPr>
          <w:i w:val="0"/>
        </w:rPr>
        <w:t>3</w:t>
      </w:r>
      <w:r w:rsidR="0081617B" w:rsidRPr="00F81B92">
        <w:rPr>
          <w:i w:val="0"/>
        </w:rPr>
        <w:t xml:space="preserve"> </w:t>
      </w:r>
      <w:proofErr w:type="spellStart"/>
      <w:r w:rsidR="0081617B">
        <w:rPr>
          <w:i w:val="0"/>
        </w:rPr>
        <w:t>Cloud</w:t>
      </w:r>
      <w:proofErr w:type="spellEnd"/>
      <w:r w:rsidR="0081617B">
        <w:rPr>
          <w:i w:val="0"/>
        </w:rPr>
        <w:t xml:space="preserve"> </w:t>
      </w:r>
      <w:proofErr w:type="spellStart"/>
      <w:r w:rsidR="0081617B">
        <w:rPr>
          <w:i w:val="0"/>
        </w:rPr>
        <w:t>Computing</w:t>
      </w:r>
      <w:bookmarkEnd w:id="130"/>
      <w:proofErr w:type="spellEnd"/>
    </w:p>
    <w:p w14:paraId="6F2EDDBE" w14:textId="1F3F4F0D" w:rsidR="0081617B" w:rsidRDefault="0081617B" w:rsidP="00F05FA3">
      <w:r>
        <w:t xml:space="preserve">Outro paradigma tecnológico que emergiu ao longo dos últimos anos e teve a capacidade de mudar a forma como são fornecidos os serviços de TI é o </w:t>
      </w:r>
      <w:proofErr w:type="spellStart"/>
      <w:r w:rsidRPr="00294DC8">
        <w:rPr>
          <w:i/>
        </w:rPr>
        <w:t>Cloud</w:t>
      </w:r>
      <w:proofErr w:type="spellEnd"/>
      <w:r w:rsidRPr="00294DC8">
        <w:rPr>
          <w:i/>
        </w:rPr>
        <w:t xml:space="preserve"> </w:t>
      </w:r>
      <w:proofErr w:type="spellStart"/>
      <w:r w:rsidRPr="00294DC8">
        <w:rPr>
          <w:i/>
        </w:rPr>
        <w:t>Computing</w:t>
      </w:r>
      <w:proofErr w:type="spellEnd"/>
      <w:r w:rsidR="00294DC8">
        <w:rPr>
          <w:i/>
        </w:rPr>
        <w:t xml:space="preserve"> </w:t>
      </w:r>
      <w:r w:rsidR="00294DC8" w:rsidRPr="00294DC8">
        <w:t>(computação em nuvem)</w:t>
      </w:r>
      <w:r>
        <w:t>.</w:t>
      </w:r>
    </w:p>
    <w:p w14:paraId="73FDBEB4" w14:textId="49BD3439" w:rsidR="0081617B" w:rsidRDefault="0081617B" w:rsidP="00F05FA3">
      <w:r>
        <w:t xml:space="preserve">O </w:t>
      </w:r>
      <w:proofErr w:type="spellStart"/>
      <w:r w:rsidRPr="00294DC8">
        <w:rPr>
          <w:i/>
        </w:rPr>
        <w:t>Cloud</w:t>
      </w:r>
      <w:proofErr w:type="spellEnd"/>
      <w:r w:rsidRPr="00294DC8">
        <w:rPr>
          <w:i/>
        </w:rPr>
        <w:t xml:space="preserve"> </w:t>
      </w:r>
      <w:proofErr w:type="spellStart"/>
      <w:r w:rsidRPr="00294DC8">
        <w:rPr>
          <w:i/>
        </w:rPr>
        <w:t>Computing</w:t>
      </w:r>
      <w:proofErr w:type="spellEnd"/>
      <w:r>
        <w:t xml:space="preserve"> consiste em “mover serviços, poder computacional ou dados para uma localização transparente, interna ou externa </w:t>
      </w:r>
      <w:r w:rsidR="008267C1">
        <w:t>à</w:t>
      </w:r>
      <w:r>
        <w:t xml:space="preserve"> organização em instalações centralizadas ou contratadas”</w:t>
      </w:r>
      <w:r>
        <w:fldChar w:fldCharType="begin" w:fldLock="1"/>
      </w:r>
      <w:r w:rsidR="009F14E0">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"noteIndex" : 0 }, "schema" : "https://github.com/citation-style-language/schema/raw/master/csl-citation.json" }</w:instrText>
      </w:r>
      <w:r>
        <w:fldChar w:fldCharType="separate"/>
      </w:r>
      <w:r w:rsidR="00EA54A9" w:rsidRPr="00EA54A9">
        <w:rPr>
          <w:noProof/>
        </w:rPr>
        <w:t>(“Cloud Computing: An Overview,” 2009)</w:t>
      </w:r>
      <w:r>
        <w:fldChar w:fldCharType="end"/>
      </w:r>
      <w:r w:rsidR="009D299F">
        <w:t xml:space="preserve"> e é um conceito </w:t>
      </w:r>
      <w:r w:rsidR="00FE1434">
        <w:t>assente</w:t>
      </w:r>
      <w:r w:rsidR="009D299F">
        <w:t xml:space="preserve"> </w:t>
      </w:r>
      <w:r w:rsidR="00FE1434">
        <w:t>em</w:t>
      </w:r>
      <w:r w:rsidR="009D299F">
        <w:t xml:space="preserve"> cinco </w:t>
      </w:r>
      <w:r w:rsidR="00FE1434">
        <w:t>pilares</w:t>
      </w:r>
      <w:r w:rsidR="009D299F">
        <w:t xml:space="preserve">, </w:t>
      </w:r>
      <w:r w:rsidR="00E51511">
        <w:t>nomeadamente o</w:t>
      </w:r>
      <w:r w:rsidR="009D299F">
        <w:t xml:space="preserve"> </w:t>
      </w:r>
      <w:r w:rsidR="00051E32">
        <w:t xml:space="preserve">agrupamento de recursos, isto é, o fornecedor de serviços de </w:t>
      </w:r>
      <w:proofErr w:type="spellStart"/>
      <w:r w:rsidR="00051E32" w:rsidRPr="00051E32">
        <w:rPr>
          <w:i/>
        </w:rPr>
        <w:t>Cloud</w:t>
      </w:r>
      <w:proofErr w:type="spellEnd"/>
      <w:r w:rsidR="00051E32" w:rsidRPr="00051E32">
        <w:rPr>
          <w:i/>
        </w:rPr>
        <w:t xml:space="preserve"> </w:t>
      </w:r>
      <w:proofErr w:type="spellStart"/>
      <w:r w:rsidR="00051E32" w:rsidRPr="00051E32">
        <w:rPr>
          <w:i/>
        </w:rPr>
        <w:t>Computing</w:t>
      </w:r>
      <w:proofErr w:type="spellEnd"/>
      <w:r w:rsidR="00051E32">
        <w:t xml:space="preserve"> disponibiliza um ambiente em que os recursos </w:t>
      </w:r>
      <w:r w:rsidR="00FE1434">
        <w:t>são agregados por segmento (</w:t>
      </w:r>
      <w:r w:rsidR="00051E32">
        <w:t>como o disco/armazenamento, a memória ou o processador</w:t>
      </w:r>
      <w:r w:rsidR="00FE1434">
        <w:t>) sendo assim criada uma camada de recursos para os subscrito</w:t>
      </w:r>
      <w:r w:rsidR="00F62EB4">
        <w:t>res,</w:t>
      </w:r>
      <w:r w:rsidR="00FE1434">
        <w:t xml:space="preserve"> </w:t>
      </w:r>
      <w:r w:rsidR="00E51511">
        <w:t xml:space="preserve">a </w:t>
      </w:r>
      <w:r w:rsidR="00FE1434">
        <w:t xml:space="preserve">virtualização de recursos computacionais que é fundamental para este conceito, visto que </w:t>
      </w:r>
      <w:r w:rsidR="001D522A">
        <w:t xml:space="preserve">permite obter uma alta utilização de cada servidor tornando o conceito rentável, </w:t>
      </w:r>
      <w:r w:rsidR="00E51511">
        <w:t xml:space="preserve">a </w:t>
      </w:r>
      <w:r w:rsidR="00F62EB4">
        <w:t>elasticidade, isto é, escalabilidade dinâmica que provém da capacidade de adaptação</w:t>
      </w:r>
      <w:r w:rsidR="00EC5109">
        <w:t xml:space="preserve"> da disponibilidade</w:t>
      </w:r>
      <w:r w:rsidR="00F62EB4">
        <w:t xml:space="preserve"> de um recurso consoante a sua necessidade</w:t>
      </w:r>
      <w:r w:rsidR="00EC5109">
        <w:t>,</w:t>
      </w:r>
      <w:r w:rsidR="00E51511">
        <w:t xml:space="preserve"> a</w:t>
      </w:r>
      <w:r w:rsidR="00EC5109">
        <w:t xml:space="preserve"> automatização da criação e configuração de novas instâncias virtuais que permite que de uma forma bastante ágil e rápida </w:t>
      </w:r>
      <w:r w:rsidR="003A677D">
        <w:t xml:space="preserve">uma aplicação baseada na </w:t>
      </w:r>
      <w:proofErr w:type="spellStart"/>
      <w:r w:rsidR="003A677D" w:rsidRPr="003A677D">
        <w:rPr>
          <w:i/>
        </w:rPr>
        <w:t>cloud</w:t>
      </w:r>
      <w:proofErr w:type="spellEnd"/>
      <w:r w:rsidR="003A677D">
        <w:t xml:space="preserve"> possa ser abastecida de novas instâncias consoante a necessidade, e por último o modelo de faturação, conhecido como </w:t>
      </w:r>
      <w:proofErr w:type="spellStart"/>
      <w:r w:rsidR="003A677D" w:rsidRPr="003A677D">
        <w:rPr>
          <w:i/>
        </w:rPr>
        <w:t>pay</w:t>
      </w:r>
      <w:proofErr w:type="spellEnd"/>
      <w:r w:rsidR="003A677D" w:rsidRPr="003A677D">
        <w:rPr>
          <w:i/>
        </w:rPr>
        <w:t>-as-</w:t>
      </w:r>
      <w:proofErr w:type="spellStart"/>
      <w:r w:rsidR="003A677D" w:rsidRPr="003A677D">
        <w:rPr>
          <w:i/>
        </w:rPr>
        <w:t>you</w:t>
      </w:r>
      <w:proofErr w:type="spellEnd"/>
      <w:r w:rsidR="003A677D" w:rsidRPr="003A677D">
        <w:rPr>
          <w:i/>
        </w:rPr>
        <w:t>-</w:t>
      </w:r>
      <w:proofErr w:type="spellStart"/>
      <w:r w:rsidR="003A677D" w:rsidRPr="003A677D">
        <w:rPr>
          <w:i/>
        </w:rPr>
        <w:t>go</w:t>
      </w:r>
      <w:proofErr w:type="spellEnd"/>
      <w:r w:rsidR="003A677D">
        <w:t>,  que cobra apenas pelos serviços que são utilizados e durante o seu tempo de utilizaç</w:t>
      </w:r>
      <w:r w:rsidR="0051651C">
        <w:t>ão, o que torna o modelo bastante flexível e reduz as necessidades de investimento, sobretudo em fases iniciais</w:t>
      </w:r>
      <w:r w:rsidR="009F14E0">
        <w:t xml:space="preserve"> </w:t>
      </w:r>
      <w:r w:rsidR="009F14E0">
        <w:fldChar w:fldCharType="begin" w:fldLock="1"/>
      </w:r>
      <w:r w:rsidR="0007332D">
        <w:instrText>ADDIN CSL_CITATION { "citationItems" : [ { "id" : "ITEM-1", "itemData" : { "ISBN" : "1935182528, 9781935182528", "author" : [ { "dropping-particle" : "", "family" : "Rosenberg", "given" : "Jothy", "non-dropping-particle" : "", "parse-names" : false, "suffix" : "" }, { "dropping-particle" : "", "family" : "Mateos", "given" : "Arthur", "non-dropping-particle" : "", "parse-names" : false, "suffix" : "" } ], "edition" : "1st", "id" : "ITEM-1", "issued" : { "date-parts" : [ [ "2010" ] ] }, "publisher" : "Manning Publications Co.", "publisher-place" : "Greenwich, CT, USA", "title" : "The Cloud at Your Service", "type" : "book" }, "uris" : [ "http://www.mendeley.com/documents/?uuid=748ff307-d9c3-4bf2-a02a-6cfdd8a662ef" ] } ], "mendeley" : { "formattedCitation" : "(Rosenberg &amp; Mateos, 2010)", "plainTextFormattedCitation" : "(Rosenberg &amp; Mateos, 2010)", "previouslyFormattedCitation" : "(Rosenberg &amp; Mateos, 2010)" }, "properties" : { "noteIndex" : 0 }, "schema" : "https://github.com/citation-style-language/schema/raw/master/csl-citation.json" }</w:instrText>
      </w:r>
      <w:r w:rsidR="009F14E0">
        <w:fldChar w:fldCharType="separate"/>
      </w:r>
      <w:r w:rsidR="009F14E0" w:rsidRPr="009F14E0">
        <w:rPr>
          <w:noProof/>
        </w:rPr>
        <w:t>(Rosenberg &amp; Mateos, 2010)</w:t>
      </w:r>
      <w:r w:rsidR="009F14E0">
        <w:fldChar w:fldCharType="end"/>
      </w:r>
      <w:r w:rsidR="009F14E0">
        <w:t>.</w:t>
      </w:r>
    </w:p>
    <w:p w14:paraId="6889E2D1" w14:textId="5C1647DA" w:rsidR="0081617B" w:rsidRDefault="0081617B" w:rsidP="00F05FA3">
      <w:r>
        <w:t>Este paradigma traz alguns benefícios</w:t>
      </w:r>
      <w:r w:rsidR="00DC645B">
        <w:t xml:space="preserve"> que acabam por ser consequências dos pilares em que o mesmo assenta, </w:t>
      </w:r>
      <w:r>
        <w:t xml:space="preserve">como a capacidade de multiutilização a larga-escala que acaba por trazer vantagens económicas muito significativas, o facto de ser baseado num modelo de </w:t>
      </w:r>
      <w:r w:rsidRPr="00294DC8">
        <w:rPr>
          <w:i/>
        </w:rPr>
        <w:t>self-service</w:t>
      </w:r>
      <w:r>
        <w:t xml:space="preserve"> permite que se transforme elevados custos fixos em despesas variáveis, traz flexibilidade e grande capacidade de escalabilidade, traz uma plataforma onde terceiros podem acrescentar valor, entre outros.</w:t>
      </w:r>
    </w:p>
    <w:p w14:paraId="0CCF6DA1" w14:textId="38B73C3C" w:rsidR="0081617B" w:rsidRDefault="00447D70" w:rsidP="0081617B">
      <w:r>
        <w:t xml:space="preserve">O </w:t>
      </w:r>
      <w:proofErr w:type="spellStart"/>
      <w:r w:rsidRPr="00447D70">
        <w:rPr>
          <w:i/>
        </w:rPr>
        <w:t>Cloud</w:t>
      </w:r>
      <w:proofErr w:type="spellEnd"/>
      <w:r w:rsidRPr="00447D70">
        <w:rPr>
          <w:i/>
        </w:rPr>
        <w:t xml:space="preserve"> </w:t>
      </w:r>
      <w:proofErr w:type="spellStart"/>
      <w:r w:rsidRPr="00447D70">
        <w:rPr>
          <w:i/>
        </w:rPr>
        <w:t>Computing</w:t>
      </w:r>
      <w:proofErr w:type="spellEnd"/>
      <w:r>
        <w:t xml:space="preserve"> fornece serviços basea</w:t>
      </w:r>
      <w:r w:rsidR="009B32E3">
        <w:t xml:space="preserve">do em quatro modelos diferentes, </w:t>
      </w:r>
      <w:proofErr w:type="spellStart"/>
      <w:r w:rsidR="009B32E3">
        <w:rPr>
          <w:i/>
        </w:rPr>
        <w:t>I</w:t>
      </w:r>
      <w:r w:rsidRPr="00FF4C2D">
        <w:rPr>
          <w:i/>
        </w:rPr>
        <w:t>nfrastructure</w:t>
      </w:r>
      <w:proofErr w:type="spellEnd"/>
      <w:r w:rsidRPr="00FF4C2D">
        <w:rPr>
          <w:i/>
        </w:rPr>
        <w:t xml:space="preserve"> as a </w:t>
      </w:r>
      <w:proofErr w:type="spellStart"/>
      <w:r w:rsidRPr="00FF4C2D">
        <w:rPr>
          <w:i/>
        </w:rPr>
        <w:t>Service</w:t>
      </w:r>
      <w:proofErr w:type="spellEnd"/>
      <w:r>
        <w:t xml:space="preserve"> (</w:t>
      </w:r>
      <w:proofErr w:type="spellStart"/>
      <w:r>
        <w:t>IaaS</w:t>
      </w:r>
      <w:proofErr w:type="spellEnd"/>
      <w:r>
        <w:t>), também conhe</w:t>
      </w:r>
      <w:r w:rsidR="0020144E">
        <w:t xml:space="preserve">cido como </w:t>
      </w:r>
      <w:r w:rsidR="0020144E" w:rsidRPr="00FF4C2D">
        <w:rPr>
          <w:i/>
        </w:rPr>
        <w:t xml:space="preserve">Hardware as a </w:t>
      </w:r>
      <w:proofErr w:type="spellStart"/>
      <w:r w:rsidR="0020144E" w:rsidRPr="00FF4C2D">
        <w:rPr>
          <w:i/>
        </w:rPr>
        <w:t>Service</w:t>
      </w:r>
      <w:proofErr w:type="spellEnd"/>
      <w:r w:rsidR="0020144E">
        <w:t>, que é um modelo onde o utilizador é servido da própria infraestrutura com as caracter</w:t>
      </w:r>
      <w:r w:rsidR="00FF4C2D">
        <w:t xml:space="preserve">ísticas escolhidas </w:t>
      </w:r>
      <w:r w:rsidR="0020144E">
        <w:t xml:space="preserve">e toda a </w:t>
      </w:r>
      <w:r w:rsidR="0020144E">
        <w:lastRenderedPageBreak/>
        <w:t>configuração</w:t>
      </w:r>
      <w:r w:rsidR="00FF4C2D">
        <w:t xml:space="preserve"> e administração</w:t>
      </w:r>
      <w:r w:rsidR="0020144E">
        <w:t xml:space="preserve"> do ambiente</w:t>
      </w:r>
      <w:r w:rsidR="00FF4C2D">
        <w:t xml:space="preserve"> – sistema operativo e aplicações -</w:t>
      </w:r>
      <w:r w:rsidR="0020144E">
        <w:t xml:space="preserve"> será da responsabilidade do utilizador. É o modelo de serviço fornecido com maior nível de granularidade e com o menor número de funcionalidades pré-configuradas.</w:t>
      </w:r>
    </w:p>
    <w:p w14:paraId="0DF6D25C" w14:textId="624486B6" w:rsidR="00FF4C2D" w:rsidRDefault="00FF4C2D" w:rsidP="0081617B">
      <w:r>
        <w:t xml:space="preserve">Outro modelo de serviço baseado na </w:t>
      </w:r>
      <w:proofErr w:type="spellStart"/>
      <w:r w:rsidRPr="00FF4C2D">
        <w:rPr>
          <w:i/>
        </w:rPr>
        <w:t>cloud</w:t>
      </w:r>
      <w:proofErr w:type="spellEnd"/>
      <w:r>
        <w:t xml:space="preserve"> é o </w:t>
      </w:r>
      <w:proofErr w:type="spellStart"/>
      <w:r w:rsidRPr="00FF4C2D">
        <w:rPr>
          <w:i/>
        </w:rPr>
        <w:t>Platform</w:t>
      </w:r>
      <w:proofErr w:type="spellEnd"/>
      <w:r w:rsidRPr="00FF4C2D">
        <w:rPr>
          <w:i/>
        </w:rPr>
        <w:t xml:space="preserve"> as a </w:t>
      </w:r>
      <w:proofErr w:type="spellStart"/>
      <w:r w:rsidRPr="00FF4C2D">
        <w:rPr>
          <w:i/>
        </w:rPr>
        <w:t>Service</w:t>
      </w:r>
      <w:proofErr w:type="spellEnd"/>
      <w:r>
        <w:t xml:space="preserve"> (</w:t>
      </w:r>
      <w:proofErr w:type="spellStart"/>
      <w:r>
        <w:t>PaaS</w:t>
      </w:r>
      <w:proofErr w:type="spellEnd"/>
      <w:r>
        <w:t xml:space="preserve">), que inclui não só a infraestrutura, mas também o sistema operativo, ferramentas de programação, serviços de gestão de bases de dados, </w:t>
      </w:r>
      <w:r w:rsidR="00DA1F68">
        <w:t xml:space="preserve">entre outros, e permite que os utilizadores alojem aplicações. A principal diferença em relação ao modelo </w:t>
      </w:r>
      <w:proofErr w:type="spellStart"/>
      <w:r w:rsidR="00DA1F68" w:rsidRPr="00DA1F68">
        <w:rPr>
          <w:i/>
        </w:rPr>
        <w:t>Infrastructure</w:t>
      </w:r>
      <w:proofErr w:type="spellEnd"/>
      <w:r w:rsidR="00DA1F68" w:rsidRPr="00DA1F68">
        <w:rPr>
          <w:i/>
        </w:rPr>
        <w:t xml:space="preserve"> as a </w:t>
      </w:r>
      <w:proofErr w:type="spellStart"/>
      <w:r w:rsidR="00DA1F68" w:rsidRPr="00DA1F68">
        <w:rPr>
          <w:i/>
        </w:rPr>
        <w:t>Service</w:t>
      </w:r>
      <w:proofErr w:type="spellEnd"/>
      <w:r w:rsidR="00DA1F68">
        <w:t xml:space="preserve"> é que o utilizador tem menos controlo sobre o núcleo do sistema, pois configuração e administração do ambiente não é da responsabilidade do utilizador, mas sim do fornecedor.</w:t>
      </w:r>
    </w:p>
    <w:p w14:paraId="79F0F0F2" w14:textId="133A3C10" w:rsidR="00DA1F68" w:rsidRDefault="00DA1F68" w:rsidP="0081617B">
      <w:r>
        <w:t xml:space="preserve">O terceiro modelo de serviço é o </w:t>
      </w:r>
      <w:r w:rsidRPr="00F418C9">
        <w:rPr>
          <w:i/>
        </w:rPr>
        <w:t xml:space="preserve">Software as a </w:t>
      </w:r>
      <w:proofErr w:type="spellStart"/>
      <w:r w:rsidRPr="00F418C9">
        <w:rPr>
          <w:i/>
        </w:rPr>
        <w:t>Service</w:t>
      </w:r>
      <w:proofErr w:type="spellEnd"/>
      <w:r>
        <w:t xml:space="preserve"> (</w:t>
      </w:r>
      <w:proofErr w:type="spellStart"/>
      <w:r>
        <w:t>Saas</w:t>
      </w:r>
      <w:proofErr w:type="spellEnd"/>
      <w:r>
        <w:t>) em que o fornecedor</w:t>
      </w:r>
      <w:r w:rsidR="00F418C9">
        <w:t xml:space="preserve"> gere o </w:t>
      </w:r>
      <w:r w:rsidR="00F418C9" w:rsidRPr="00F418C9">
        <w:rPr>
          <w:i/>
        </w:rPr>
        <w:t>hardware</w:t>
      </w:r>
      <w:r w:rsidR="00F418C9">
        <w:t xml:space="preserve"> e o ambiente</w:t>
      </w:r>
      <w:r w:rsidR="00F418C9">
        <w:rPr>
          <w:i/>
        </w:rPr>
        <w:t xml:space="preserve">, </w:t>
      </w:r>
      <w:r>
        <w:t xml:space="preserve">fornece </w:t>
      </w:r>
      <w:r w:rsidR="00F418C9">
        <w:t xml:space="preserve">soluções completas de </w:t>
      </w:r>
      <w:r w:rsidR="00F418C9" w:rsidRPr="00F418C9">
        <w:rPr>
          <w:i/>
        </w:rPr>
        <w:t>software</w:t>
      </w:r>
      <w:r w:rsidR="00F418C9">
        <w:t xml:space="preserve"> </w:t>
      </w:r>
      <w:r>
        <w:t>na sua infraestru</w:t>
      </w:r>
      <w:r w:rsidR="00F418C9">
        <w:t>tura para uso dos utilizadores e tem a responsabilidade de garantir a disponibilidade e a segurança das aplicações bem como os seus dados. Este modelo permite a uma organização colocar em funcionamento uma aplicação de forma rápida e com investimento inicial reduzido.</w:t>
      </w:r>
    </w:p>
    <w:p w14:paraId="3C1EE7FC" w14:textId="65696ECC" w:rsidR="00F418C9" w:rsidRDefault="00F418C9" w:rsidP="0081617B">
      <w:r>
        <w:t xml:space="preserve">Por último, o modelo </w:t>
      </w:r>
      <w:proofErr w:type="spellStart"/>
      <w:r w:rsidRPr="00E51511">
        <w:rPr>
          <w:i/>
        </w:rPr>
        <w:t>Framework</w:t>
      </w:r>
      <w:proofErr w:type="spellEnd"/>
      <w:r w:rsidRPr="00E51511">
        <w:rPr>
          <w:i/>
        </w:rPr>
        <w:t xml:space="preserve"> as a </w:t>
      </w:r>
      <w:proofErr w:type="spellStart"/>
      <w:r w:rsidRPr="00E51511">
        <w:rPr>
          <w:i/>
        </w:rPr>
        <w:t>Service</w:t>
      </w:r>
      <w:proofErr w:type="spellEnd"/>
      <w:r>
        <w:t xml:space="preserve"> (</w:t>
      </w:r>
      <w:proofErr w:type="spellStart"/>
      <w:r>
        <w:t>FaaS</w:t>
      </w:r>
      <w:proofErr w:type="spellEnd"/>
      <w:r>
        <w:t xml:space="preserve">) que é um ambiente auxiliar ao </w:t>
      </w:r>
      <w:r w:rsidRPr="00F418C9">
        <w:rPr>
          <w:i/>
        </w:rPr>
        <w:t xml:space="preserve">Software as a </w:t>
      </w:r>
      <w:proofErr w:type="spellStart"/>
      <w:r w:rsidRPr="00F418C9">
        <w:rPr>
          <w:i/>
        </w:rPr>
        <w:t>Service</w:t>
      </w:r>
      <w:proofErr w:type="spellEnd"/>
      <w:r>
        <w:t xml:space="preserve"> e permite que os programadores estendam ou evoluam as suas funcionalidades pré-configuradas. De uma forma geral este modelo é útil para casos em que se pretende aumentar ou ir para além das capacidades base providenciadas pelo modelo </w:t>
      </w:r>
      <w:r w:rsidRPr="00F418C9">
        <w:rPr>
          <w:i/>
        </w:rPr>
        <w:t xml:space="preserve">Software as a </w:t>
      </w:r>
      <w:proofErr w:type="spellStart"/>
      <w:r w:rsidRPr="00F418C9">
        <w:rPr>
          <w:i/>
        </w:rPr>
        <w:t>Service</w:t>
      </w:r>
      <w:proofErr w:type="spellEnd"/>
      <w:r>
        <w:t>.</w:t>
      </w:r>
    </w:p>
    <w:p w14:paraId="0AC192D3" w14:textId="3D9527A1" w:rsidR="00DA1F68" w:rsidRDefault="00DA1F68" w:rsidP="0081617B"/>
    <w:p w14:paraId="0764C38F" w14:textId="19498913" w:rsidR="00FF4C2D" w:rsidRPr="00FF4C2D" w:rsidRDefault="00FF4C2D" w:rsidP="00FF4C2D"/>
    <w:p w14:paraId="0CAD7D14" w14:textId="77777777" w:rsidR="0081617B" w:rsidRDefault="0081617B" w:rsidP="0081617B">
      <w:pPr>
        <w:keepNext/>
        <w:jc w:val="center"/>
      </w:pPr>
      <w:r>
        <w:rPr>
          <w:noProof/>
          <w:lang w:val="en-US"/>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4CA839B6" w:rsidR="0081617B" w:rsidRDefault="0081617B" w:rsidP="0081617B">
      <w:pPr>
        <w:pStyle w:val="Caption"/>
        <w:jc w:val="center"/>
      </w:pPr>
      <w:bookmarkStart w:id="131" w:name="_Toc512597244"/>
      <w:r>
        <w:t xml:space="preserve">Figura </w:t>
      </w:r>
      <w:fldSimple w:instr=" SEQ Figura \* ARABIC ">
        <w:r w:rsidR="00BF6FDB">
          <w:rPr>
            <w:noProof/>
          </w:rPr>
          <w:t>14</w:t>
        </w:r>
      </w:fldSimple>
      <w:r>
        <w:t xml:space="preserve"> - Arquitetura </w:t>
      </w:r>
      <w:proofErr w:type="spellStart"/>
      <w:r>
        <w:t>Cloud</w:t>
      </w:r>
      <w:proofErr w:type="spellEnd"/>
      <w:r>
        <w:t xml:space="preserve"> </w:t>
      </w:r>
      <w:proofErr w:type="spellStart"/>
      <w:r>
        <w:t>Computing</w:t>
      </w:r>
      <w:bookmarkEnd w:id="131"/>
      <w:proofErr w:type="spellEnd"/>
    </w:p>
    <w:p w14:paraId="3B5DB005" w14:textId="57BC8DF2" w:rsidR="0081617B" w:rsidRDefault="0081617B" w:rsidP="0081617B"/>
    <w:p w14:paraId="1BF01B95" w14:textId="77777777" w:rsidR="001E1FE7" w:rsidRDefault="001E1FE7" w:rsidP="00A623E4"/>
    <w:p w14:paraId="00D09EF1" w14:textId="4134A6CF" w:rsidR="00AE7921" w:rsidRDefault="0081617B" w:rsidP="00A623E4">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2E0B6334" w14:textId="77777777" w:rsidR="00294DC8" w:rsidRDefault="00294DC8">
      <w:pPr>
        <w:rPr>
          <w:iCs/>
          <w:smallCaps/>
          <w:spacing w:val="5"/>
          <w:sz w:val="26"/>
          <w:szCs w:val="26"/>
        </w:rPr>
      </w:pPr>
      <w:r>
        <w:rPr>
          <w:i/>
        </w:rPr>
        <w:br w:type="page"/>
      </w:r>
    </w:p>
    <w:p w14:paraId="545E7B60" w14:textId="5E74486D" w:rsidR="0081617B" w:rsidRPr="00C701D5" w:rsidRDefault="00F00E8B" w:rsidP="00C701D5">
      <w:pPr>
        <w:pStyle w:val="Heading3"/>
        <w:ind w:firstLine="708"/>
        <w:rPr>
          <w:i w:val="0"/>
        </w:rPr>
      </w:pPr>
      <w:bookmarkStart w:id="132" w:name="_Toc512597206"/>
      <w:r>
        <w:rPr>
          <w:i w:val="0"/>
        </w:rPr>
        <w:lastRenderedPageBreak/>
        <w:t>2.4</w:t>
      </w:r>
      <w:r w:rsidR="0081617B" w:rsidRPr="00F81B92">
        <w:rPr>
          <w:i w:val="0"/>
        </w:rPr>
        <w:t>.</w:t>
      </w:r>
      <w:r w:rsidR="0081617B">
        <w:rPr>
          <w:i w:val="0"/>
        </w:rPr>
        <w:t>4</w:t>
      </w:r>
      <w:r w:rsidR="0081617B" w:rsidRPr="00F81B92">
        <w:rPr>
          <w:i w:val="0"/>
        </w:rPr>
        <w:t xml:space="preserve"> </w:t>
      </w:r>
      <w:proofErr w:type="spellStart"/>
      <w:r w:rsidR="0081617B">
        <w:rPr>
          <w:i w:val="0"/>
        </w:rPr>
        <w:t>Human-Machine</w:t>
      </w:r>
      <w:proofErr w:type="spellEnd"/>
      <w:r w:rsidR="0081617B">
        <w:rPr>
          <w:i w:val="0"/>
        </w:rPr>
        <w:t xml:space="preserve"> Interfaces</w:t>
      </w:r>
      <w:bookmarkEnd w:id="132"/>
    </w:p>
    <w:p w14:paraId="2BE1C33F" w14:textId="77777777" w:rsidR="00136454" w:rsidRDefault="00136454" w:rsidP="00F05FA3">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457A56CA" w:rsidR="00136454" w:rsidRPr="00613D3C" w:rsidRDefault="00136454" w:rsidP="00F05FA3">
      <w:pPr>
        <w:rPr>
          <w:lang w:val="en-US"/>
        </w:rPr>
      </w:pPr>
      <w:r>
        <w:t xml:space="preserve">Uma HMI pode-se descrever como uma combinação entre componentes de </w:t>
      </w:r>
      <w:r w:rsidRPr="00244A0E">
        <w:rPr>
          <w:i/>
        </w:rPr>
        <w:t>hardware</w:t>
      </w:r>
      <w:r>
        <w:t xml:space="preserve"> e </w:t>
      </w:r>
      <w:r w:rsidRPr="00244A0E">
        <w:rPr>
          <w:i/>
        </w:rPr>
        <w:t>software</w:t>
      </w:r>
      <w:r>
        <w:t xml:space="preserve"> que, juntos, têm a capacidade de fornecer ao utilizador as ferramentas e a informação necessária para que este seja capaz de manusear, monitorizar e controlar um equipamento. As </w:t>
      </w:r>
      <w:proofErr w:type="spellStart"/>
      <w:r>
        <w:t>HMIs</w:t>
      </w:r>
      <w:proofErr w:type="spellEnd"/>
      <w:r>
        <w:t xml:space="preserve"> estão presentes nos mais variados tipos de sistemas/equipamentos para os mais diversos fins, como no controlo de comboios, máquinas de CNC, equipamento de laboratório médico, etc</w:t>
      </w:r>
      <w:r w:rsidR="00EE54F9">
        <w:t>.</w:t>
      </w:r>
      <w:r>
        <w:t>, e todas devem conter todos os elementos necessários para uma utilização/manuseio c</w:t>
      </w:r>
      <w:r w:rsidR="00613D3C">
        <w:t xml:space="preserve">ompleto por parte do utilizador </w:t>
      </w:r>
      <w:r w:rsidR="00613D3C">
        <w:fldChar w:fldCharType="begin" w:fldLock="1"/>
      </w:r>
      <w:r w:rsidR="00820711">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rsidR="00613D3C">
        <w:fldChar w:fldCharType="separate"/>
      </w:r>
      <w:r w:rsidR="00613D3C" w:rsidRPr="00613D3C">
        <w:rPr>
          <w:noProof/>
        </w:rPr>
        <w:t xml:space="preserve">(“How to best design an HMI system: a proper interface between a machine and its human operator greatly impacts efficiency and ease of use and should promote a harmonized connection between the two. </w:t>
      </w:r>
      <w:r w:rsidR="00613D3C" w:rsidRPr="00613D3C">
        <w:rPr>
          <w:noProof/>
          <w:lang w:val="en-US"/>
        </w:rPr>
        <w:t>Learn how to best build that connection though a human mac,” 2015)</w:t>
      </w:r>
      <w:r w:rsidR="00613D3C">
        <w:fldChar w:fldCharType="end"/>
      </w:r>
      <w:r w:rsidR="00613D3C" w:rsidRPr="00613D3C">
        <w:rPr>
          <w:lang w:val="en-US"/>
        </w:rPr>
        <w:t>.</w:t>
      </w:r>
    </w:p>
    <w:p w14:paraId="5E85391B" w14:textId="77777777" w:rsidR="00136454" w:rsidRPr="00613D3C" w:rsidRDefault="00136454" w:rsidP="00136454">
      <w:pPr>
        <w:rPr>
          <w:lang w:val="en-US"/>
        </w:rPr>
      </w:pPr>
    </w:p>
    <w:p w14:paraId="37EC9B19" w14:textId="77777777" w:rsidR="00136454" w:rsidRDefault="00136454" w:rsidP="00136454">
      <w:pPr>
        <w:keepNext/>
        <w:jc w:val="center"/>
      </w:pPr>
      <w:r>
        <w:rPr>
          <w:noProof/>
          <w:lang w:val="en-US"/>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8">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0C21232D" w:rsidR="00136454" w:rsidRDefault="00136454" w:rsidP="00136454">
      <w:pPr>
        <w:pStyle w:val="Caption"/>
        <w:jc w:val="center"/>
        <w:rPr>
          <w:lang w:val="en-US"/>
        </w:rPr>
      </w:pPr>
      <w:bookmarkStart w:id="133" w:name="_Toc512597245"/>
      <w:proofErr w:type="spellStart"/>
      <w:proofErr w:type="gramStart"/>
      <w:r w:rsidRPr="00682B6F">
        <w:rPr>
          <w:lang w:val="en-US"/>
        </w:rPr>
        <w:t>Figura</w:t>
      </w:r>
      <w:proofErr w:type="spellEnd"/>
      <w:r w:rsidRPr="00682B6F">
        <w:rPr>
          <w:lang w:val="en-US"/>
        </w:rPr>
        <w:t xml:space="preserve"> </w:t>
      </w:r>
      <w:r>
        <w:fldChar w:fldCharType="begin"/>
      </w:r>
      <w:r w:rsidRPr="00682B6F">
        <w:rPr>
          <w:lang w:val="en-US"/>
        </w:rPr>
        <w:instrText xml:space="preserve"> SEQ Figura \* ARABIC </w:instrText>
      </w:r>
      <w:r>
        <w:fldChar w:fldCharType="separate"/>
      </w:r>
      <w:r w:rsidR="00BF6FDB">
        <w:rPr>
          <w:noProof/>
          <w:lang w:val="en-US"/>
        </w:rPr>
        <w:t>15</w:t>
      </w:r>
      <w:r>
        <w:rPr>
          <w:noProof/>
        </w:rPr>
        <w:fldChar w:fldCharType="end"/>
      </w:r>
      <w:r w:rsidRPr="00682B6F">
        <w:rPr>
          <w:lang w:val="en-US"/>
        </w:rPr>
        <w:t xml:space="preserve"> - Human-Machine Interface.</w:t>
      </w:r>
      <w:bookmarkEnd w:id="133"/>
      <w:proofErr w:type="gramEnd"/>
    </w:p>
    <w:p w14:paraId="2247028E" w14:textId="77777777" w:rsidR="00136454" w:rsidRPr="00774D62" w:rsidRDefault="00136454" w:rsidP="00136454">
      <w:pPr>
        <w:pStyle w:val="Caption"/>
        <w:jc w:val="center"/>
        <w:rPr>
          <w:lang w:val="en-US"/>
        </w:rPr>
      </w:pPr>
      <w:r w:rsidRPr="00611D3C">
        <w:rPr>
          <w:lang w:val="en-US"/>
        </w:rPr>
        <w:t xml:space="preserve"> </w:t>
      </w:r>
      <w:proofErr w:type="spellStart"/>
      <w:r w:rsidRPr="00774D62">
        <w:rPr>
          <w:lang w:val="en-US"/>
        </w:rPr>
        <w:t>Fonte</w:t>
      </w:r>
      <w:proofErr w:type="spellEnd"/>
      <w:r w:rsidRPr="00774D62">
        <w:rPr>
          <w:lang w:val="en-US"/>
        </w:rPr>
        <w:t xml:space="preserve">: </w:t>
      </w:r>
      <w:r w:rsidRPr="00774D62">
        <w:rPr>
          <w:b w:val="0"/>
          <w:noProof/>
          <w:lang w:val="en-US"/>
        </w:rPr>
        <w:t>http://library.automationdirect.com/tips-better-hmi-layout</w:t>
      </w:r>
    </w:p>
    <w:p w14:paraId="1939D210" w14:textId="77777777" w:rsidR="00136454" w:rsidRPr="00774D62" w:rsidRDefault="00136454" w:rsidP="00136454">
      <w:pPr>
        <w:rPr>
          <w:lang w:val="en-US"/>
        </w:rPr>
      </w:pPr>
    </w:p>
    <w:p w14:paraId="5A3C666F" w14:textId="77777777" w:rsidR="00136454" w:rsidRDefault="00136454" w:rsidP="00F05FA3">
      <w:r>
        <w:lastRenderedPageBreak/>
        <w:t xml:space="preserve">Uma HMI deve ter em consideração fatores como a segurança, ergonomia, os </w:t>
      </w:r>
      <w:r w:rsidRPr="00776AAB">
        <w:rPr>
          <w:i/>
        </w:rPr>
        <w:t>standards</w:t>
      </w:r>
      <w:r>
        <w:t xml:space="preserve"> da indústria, uma clara definição dos requisitos funcionais, o nível de conhecimento do operador, etc. </w:t>
      </w:r>
    </w:p>
    <w:p w14:paraId="5A329A1F" w14:textId="71FA0E10" w:rsidR="00136454" w:rsidRDefault="00136454" w:rsidP="00F05FA3">
      <w:r>
        <w:t>É essencial que a HMI desenvolvida responda claramente às seguintes questões:</w:t>
      </w:r>
    </w:p>
    <w:p w14:paraId="624F8362" w14:textId="77777777" w:rsidR="00136454" w:rsidRDefault="00136454" w:rsidP="00660D40">
      <w:pPr>
        <w:pStyle w:val="ListParagraph"/>
        <w:numPr>
          <w:ilvl w:val="0"/>
          <w:numId w:val="6"/>
        </w:numPr>
      </w:pPr>
      <w:r>
        <w:t>Quantas e quais serão as funções controladas pela interface?</w:t>
      </w:r>
    </w:p>
    <w:p w14:paraId="1F702490" w14:textId="77777777" w:rsidR="00136454" w:rsidRDefault="00136454" w:rsidP="00660D40">
      <w:pPr>
        <w:pStyle w:val="ListParagraph"/>
        <w:numPr>
          <w:ilvl w:val="0"/>
          <w:numId w:val="6"/>
        </w:numPr>
      </w:pPr>
      <w:r>
        <w:t xml:space="preserve">Como será controlada cada função? Existem diversas possibilidades como botões, </w:t>
      </w:r>
      <w:proofErr w:type="spellStart"/>
      <w:r w:rsidRPr="00776AAB">
        <w:rPr>
          <w:i/>
        </w:rPr>
        <w:t>switches</w:t>
      </w:r>
      <w:proofErr w:type="spellEnd"/>
      <w:r>
        <w:t>, etc.</w:t>
      </w:r>
    </w:p>
    <w:p w14:paraId="2C37799C" w14:textId="77777777" w:rsidR="00136454" w:rsidRDefault="00136454" w:rsidP="00660D40">
      <w:pPr>
        <w:pStyle w:val="ListParagraph"/>
        <w:numPr>
          <w:ilvl w:val="0"/>
          <w:numId w:val="6"/>
        </w:numPr>
      </w:pPr>
      <w:r>
        <w:t xml:space="preserve">Qual o tipo de </w:t>
      </w:r>
      <w:r w:rsidRPr="00776AAB">
        <w:rPr>
          <w:i/>
        </w:rPr>
        <w:t>feedback</w:t>
      </w:r>
      <w:r>
        <w:t xml:space="preserve"> a dar ao operador que melhor serve o propósito quando este está a executar funções na HMI?</w:t>
      </w:r>
    </w:p>
    <w:p w14:paraId="67413295" w14:textId="77777777" w:rsidR="00136454" w:rsidRDefault="00136454" w:rsidP="00660D40">
      <w:pPr>
        <w:pStyle w:val="ListParagraph"/>
        <w:numPr>
          <w:ilvl w:val="0"/>
          <w:numId w:val="6"/>
        </w:numPr>
      </w:pPr>
      <w:r>
        <w:t>Para cada função na HMI, o operador necessita de obter que informação prévia?</w:t>
      </w:r>
    </w:p>
    <w:p w14:paraId="331A873F" w14:textId="71E9AD36" w:rsidR="00136454" w:rsidRDefault="00136454" w:rsidP="00F05FA3">
      <w:pPr>
        <w:spacing w:after="200"/>
      </w:pPr>
      <w:r w:rsidRPr="00F05FA3">
        <w:rPr>
          <w:lang w:val="en-US"/>
        </w:rPr>
        <w:t xml:space="preserve">Segundo </w:t>
      </w:r>
      <w:proofErr w:type="spellStart"/>
      <w:r w:rsidRPr="00F05FA3">
        <w:rPr>
          <w:lang w:val="en-US"/>
        </w:rPr>
        <w:t>artigo</w:t>
      </w:r>
      <w:proofErr w:type="spellEnd"/>
      <w:r w:rsidRPr="00F05FA3">
        <w:rPr>
          <w:lang w:val="en-US"/>
        </w:rPr>
        <w:t xml:space="preserve"> </w:t>
      </w:r>
      <w:proofErr w:type="spellStart"/>
      <w:r w:rsidRPr="00F05FA3">
        <w:rPr>
          <w:lang w:val="en-US"/>
        </w:rPr>
        <w:t>divulgado</w:t>
      </w:r>
      <w:proofErr w:type="spellEnd"/>
      <w:r w:rsidRPr="00F05FA3">
        <w:rPr>
          <w:lang w:val="en-US"/>
        </w:rPr>
        <w:t xml:space="preserve"> </w:t>
      </w:r>
      <w:proofErr w:type="spellStart"/>
      <w:r w:rsidRPr="00F05FA3">
        <w:rPr>
          <w:lang w:val="en-US"/>
        </w:rPr>
        <w:t>pela</w:t>
      </w:r>
      <w:proofErr w:type="spellEnd"/>
      <w:r w:rsidRPr="00F05FA3">
        <w:rPr>
          <w:lang w:val="en-US"/>
        </w:rPr>
        <w:t xml:space="preserve"> </w:t>
      </w:r>
      <w:proofErr w:type="spellStart"/>
      <w:r w:rsidRPr="00F05FA3">
        <w:rPr>
          <w:lang w:val="en-US"/>
        </w:rPr>
        <w:t>revista</w:t>
      </w:r>
      <w:proofErr w:type="spellEnd"/>
      <w:r w:rsidRPr="00F05FA3">
        <w:rPr>
          <w:lang w:val="en-US"/>
        </w:rPr>
        <w:t xml:space="preserve"> “Control Engineering”</w:t>
      </w:r>
      <w:r>
        <w:fldChar w:fldCharType="begin" w:fldLock="1"/>
      </w:r>
      <w:r w:rsidR="009F14E0">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"noteIndex" : 0 }, "schema" : "https://github.com/citation-style-language/schema/raw/master/csl-citation.json" }</w:instrText>
      </w:r>
      <w:r>
        <w:fldChar w:fldCharType="separate"/>
      </w:r>
      <w:r w:rsidR="00EA54A9" w:rsidRPr="00F05FA3">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652F6E" w:rsidRDefault="00136454" w:rsidP="00660D40">
      <w:pPr>
        <w:pStyle w:val="ListParagraph"/>
        <w:numPr>
          <w:ilvl w:val="0"/>
          <w:numId w:val="7"/>
        </w:numPr>
        <w:spacing w:after="200"/>
      </w:pPr>
      <w:proofErr w:type="spellStart"/>
      <w:r w:rsidRPr="00776AAB">
        <w:rPr>
          <w:i/>
        </w:rPr>
        <w:t>Panel</w:t>
      </w:r>
      <w:proofErr w:type="spellEnd"/>
      <w:r w:rsidRPr="00776AAB">
        <w:rPr>
          <w:i/>
        </w:rPr>
        <w:t xml:space="preserve"> </w:t>
      </w:r>
      <w:proofErr w:type="spellStart"/>
      <w:r w:rsidRPr="00776AAB">
        <w:rPr>
          <w:i/>
        </w:rPr>
        <w:t>Layout</w:t>
      </w:r>
      <w:proofErr w:type="spellEnd"/>
      <w:r w:rsidRPr="00652F6E">
        <w:t>: o ecrã deve ser desenhado para fornecer ao operador grupos de informação relacionada de uma forma previsível e consistente.</w:t>
      </w:r>
    </w:p>
    <w:p w14:paraId="304C4BC7" w14:textId="77777777" w:rsidR="00136454" w:rsidRPr="00F05FA3" w:rsidRDefault="00136454" w:rsidP="00660D40">
      <w:pPr>
        <w:pStyle w:val="ListParagraph"/>
        <w:numPr>
          <w:ilvl w:val="0"/>
          <w:numId w:val="7"/>
        </w:numPr>
        <w:spacing w:after="200"/>
        <w:rPr>
          <w:lang w:val="en-US"/>
        </w:rPr>
      </w:pPr>
      <w:proofErr w:type="spellStart"/>
      <w:r w:rsidRPr="00F05FA3">
        <w:rPr>
          <w:lang w:val="en-US"/>
        </w:rPr>
        <w:t>Seleção</w:t>
      </w:r>
      <w:proofErr w:type="spellEnd"/>
      <w:r w:rsidRPr="00F05FA3">
        <w:rPr>
          <w:lang w:val="en-US"/>
        </w:rPr>
        <w:t xml:space="preserve"> de </w:t>
      </w:r>
      <w:proofErr w:type="spellStart"/>
      <w:r w:rsidRPr="00F05FA3">
        <w:rPr>
          <w:lang w:val="en-US"/>
        </w:rPr>
        <w:t>componentes</w:t>
      </w:r>
      <w:proofErr w:type="spellEnd"/>
      <w:r w:rsidRPr="00F05FA3">
        <w:rPr>
          <w:lang w:val="en-US"/>
        </w:rPr>
        <w:t xml:space="preserve"> da HMI</w:t>
      </w:r>
    </w:p>
    <w:p w14:paraId="7A03DC71" w14:textId="77777777" w:rsidR="00136454" w:rsidRPr="00652F6E" w:rsidRDefault="00136454" w:rsidP="00660D40">
      <w:pPr>
        <w:pStyle w:val="ListParagraph"/>
        <w:numPr>
          <w:ilvl w:val="0"/>
          <w:numId w:val="7"/>
        </w:numPr>
        <w:spacing w:after="200"/>
      </w:pPr>
      <w:r w:rsidRPr="00652F6E">
        <w:t xml:space="preserve">Esquema de cores: a chave para um esquema de cores eficiente é a simplicidade. Demasiadas cores devem ser evitadas e o modelo do semáforo para ações chave pode ser usado, como vermelho para </w:t>
      </w:r>
      <w:r w:rsidRPr="00776AAB">
        <w:rPr>
          <w:i/>
        </w:rPr>
        <w:t>Stop</w:t>
      </w:r>
      <w:r w:rsidRPr="00652F6E">
        <w:t>, amarelo para avisos e verde para OK/</w:t>
      </w:r>
      <w:proofErr w:type="spellStart"/>
      <w:r w:rsidRPr="00776AAB">
        <w:rPr>
          <w:i/>
        </w:rPr>
        <w:t>Start</w:t>
      </w:r>
      <w:proofErr w:type="spellEnd"/>
      <w:r w:rsidRPr="00652F6E">
        <w:t>.</w:t>
      </w:r>
    </w:p>
    <w:p w14:paraId="012CE260" w14:textId="77777777" w:rsidR="00136454" w:rsidRPr="00652F6E" w:rsidRDefault="00136454" w:rsidP="00660D40">
      <w:pPr>
        <w:pStyle w:val="ListParagraph"/>
        <w:numPr>
          <w:ilvl w:val="0"/>
          <w:numId w:val="7"/>
        </w:numPr>
        <w:spacing w:after="200"/>
      </w:pPr>
      <w:r w:rsidRPr="00776AAB">
        <w:rPr>
          <w:i/>
        </w:rPr>
        <w:t>Feedback</w:t>
      </w:r>
      <w:r w:rsidRPr="00652F6E">
        <w:t xml:space="preserve">: o </w:t>
      </w:r>
      <w:r w:rsidRPr="00776AAB">
        <w:rPr>
          <w:i/>
        </w:rPr>
        <w:t>Feedback</w:t>
      </w:r>
      <w:r w:rsidRPr="00652F6E">
        <w:t xml:space="preserve"> é crítico para a eficiência e eficácia do operador e este pode ser visual, sonoro, </w:t>
      </w:r>
      <w:proofErr w:type="spellStart"/>
      <w:r w:rsidRPr="00652F6E">
        <w:t>tátil</w:t>
      </w:r>
      <w:proofErr w:type="spellEnd"/>
      <w:r w:rsidRPr="00652F6E">
        <w:t xml:space="preserve"> ou uma combinação destes.</w:t>
      </w:r>
    </w:p>
    <w:p w14:paraId="31F53226" w14:textId="6851DE91" w:rsidR="00136454" w:rsidRPr="00F05FA3" w:rsidRDefault="00136454" w:rsidP="00660D40">
      <w:pPr>
        <w:pStyle w:val="ListParagraph"/>
        <w:numPr>
          <w:ilvl w:val="0"/>
          <w:numId w:val="7"/>
        </w:numPr>
        <w:spacing w:after="200"/>
        <w:rPr>
          <w:lang w:val="en-US"/>
        </w:rPr>
      </w:pPr>
      <w:proofErr w:type="spellStart"/>
      <w:r w:rsidRPr="00F05FA3">
        <w:rPr>
          <w:lang w:val="en-US"/>
        </w:rPr>
        <w:t>Considerações</w:t>
      </w:r>
      <w:proofErr w:type="spellEnd"/>
      <w:r w:rsidRPr="00F05FA3">
        <w:rPr>
          <w:lang w:val="en-US"/>
        </w:rPr>
        <w:t xml:space="preserve"> de </w:t>
      </w:r>
      <w:proofErr w:type="spellStart"/>
      <w:r w:rsidRPr="00F05FA3">
        <w:rPr>
          <w:lang w:val="en-US"/>
        </w:rPr>
        <w:t>segurança</w:t>
      </w:r>
      <w:proofErr w:type="spellEnd"/>
    </w:p>
    <w:p w14:paraId="27D44E86" w14:textId="77777777" w:rsidR="00445329" w:rsidRPr="008D34C8" w:rsidRDefault="00445329" w:rsidP="00445329">
      <w:pPr>
        <w:pStyle w:val="ListParagraph"/>
        <w:spacing w:after="160" w:line="259" w:lineRule="auto"/>
      </w:pPr>
    </w:p>
    <w:p w14:paraId="2691BB44" w14:textId="77777777" w:rsidR="00136454" w:rsidRPr="00652F6E" w:rsidRDefault="00136454" w:rsidP="00F05FA3">
      <w:pPr>
        <w:spacing w:after="200"/>
      </w:pPr>
      <w:r w:rsidRPr="00652F6E">
        <w:t>Uma HMI deve ter a capacidade de comunicar com o sistema/equipamento que está debaixo do seu controlo, assim como outros sistemas/equipamentos que estejam possivelmente relacionados.</w:t>
      </w:r>
    </w:p>
    <w:p w14:paraId="40CC3E60" w14:textId="5E6AF23A" w:rsidR="00136454" w:rsidRPr="00C7195A" w:rsidRDefault="00136454" w:rsidP="00F05FA3">
      <w:pPr>
        <w:spacing w:after="200"/>
      </w:pPr>
      <w:r w:rsidRPr="00C7195A">
        <w:t xml:space="preserve">De realçar ainda a importância da </w:t>
      </w:r>
      <w:proofErr w:type="spellStart"/>
      <w:r w:rsidRPr="00C7195A">
        <w:t>perceção</w:t>
      </w:r>
      <w:proofErr w:type="spellEnd"/>
      <w:r w:rsidRPr="00C7195A">
        <w:t xml:space="preserve"> do ambiente físico a que a HMI estará exposta, situações como exposição a altas temperaturas, contacto com líquidos, humidade, devem ser consideradas para fornecer a melhor e mais adequada </w:t>
      </w:r>
      <w:r w:rsidR="00142971">
        <w:t>proteção à</w:t>
      </w:r>
      <w:r w:rsidR="00C7195A" w:rsidRPr="00C7195A">
        <w:t xml:space="preserve"> mesma.</w:t>
      </w:r>
    </w:p>
    <w:p w14:paraId="7681AD35" w14:textId="77777777" w:rsidR="00136454" w:rsidRPr="00652F6E" w:rsidRDefault="00136454" w:rsidP="00F05FA3">
      <w:pPr>
        <w:spacing w:after="200"/>
      </w:pPr>
      <w:r w:rsidRPr="00652F6E">
        <w:lastRenderedPageBreak/>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das melhores práticas de engenharia no </w:t>
      </w:r>
      <w:r w:rsidRPr="00830EA7">
        <w:rPr>
          <w:i/>
        </w:rPr>
        <w:t>design</w:t>
      </w:r>
      <w:r w:rsidRPr="00652F6E">
        <w:t>, na produção, nos testes e nos processos de garantia de qualidade.</w:t>
      </w:r>
    </w:p>
    <w:p w14:paraId="63D47A85" w14:textId="77777777" w:rsidR="0081617B" w:rsidRDefault="0081617B" w:rsidP="00A623E4"/>
    <w:p w14:paraId="4E399014" w14:textId="08F28FB0" w:rsidR="00336E5E" w:rsidRPr="00C7195A" w:rsidRDefault="000101DC" w:rsidP="00C7195A">
      <w:pPr>
        <w:pStyle w:val="Heading3"/>
        <w:ind w:firstLine="708"/>
        <w:rPr>
          <w:i w:val="0"/>
        </w:rPr>
      </w:pPr>
      <w:bookmarkStart w:id="134" w:name="_Toc512597207"/>
      <w:r w:rsidRPr="00F81B92">
        <w:rPr>
          <w:i w:val="0"/>
        </w:rPr>
        <w:t>2.</w:t>
      </w:r>
      <w:r w:rsidR="00F00E8B">
        <w:rPr>
          <w:i w:val="0"/>
        </w:rPr>
        <w:t>4.5</w:t>
      </w:r>
      <w:r w:rsidRPr="00F81B92">
        <w:rPr>
          <w:i w:val="0"/>
        </w:rPr>
        <w:t xml:space="preserve"> </w:t>
      </w:r>
      <w:r>
        <w:rPr>
          <w:i w:val="0"/>
        </w:rPr>
        <w:t>Realidade Aumentada</w:t>
      </w:r>
      <w:bookmarkEnd w:id="134"/>
    </w:p>
    <w:p w14:paraId="2230C96C" w14:textId="5C20CD4C" w:rsidR="00336E5E" w:rsidRPr="00652F6E" w:rsidRDefault="002C7E4B" w:rsidP="00F05FA3">
      <w:r w:rsidRPr="00652F6E">
        <w:t>No</w:t>
      </w:r>
      <w:r w:rsidR="00E0684E" w:rsidRPr="00652F6E">
        <w:t xml:space="preserve"> largo espectro das TI há várias áreas que têm vindo a emergir para além do foro da investigação. Vários ramos têm vindo a ser aposta quer na indústria, quer num contexto mais empresarial, devido ao seu estado de maturaç</w:t>
      </w:r>
      <w:r w:rsidR="00FB1535" w:rsidRPr="00652F6E">
        <w:t>ão</w:t>
      </w:r>
      <w:r w:rsidR="00E0684E" w:rsidRPr="00652F6E">
        <w:t xml:space="preserve"> que pode já ser suficientemente sólido para valer o risco</w:t>
      </w:r>
      <w:r w:rsidR="00FB1535" w:rsidRPr="00652F6E">
        <w:t xml:space="preserve"> e aos benefícios que podem trazer</w:t>
      </w:r>
      <w:r w:rsidR="00E0684E" w:rsidRPr="00652F6E">
        <w:t>.</w:t>
      </w:r>
    </w:p>
    <w:p w14:paraId="3F837629" w14:textId="4EC716F7" w:rsidR="00FB1535" w:rsidRPr="00652F6E" w:rsidRDefault="00FB1535" w:rsidP="00F05FA3">
      <w:r w:rsidRPr="00F05FA3">
        <w:t xml:space="preserve">Um destes casos é a Realidade Aumentada, </w:t>
      </w:r>
      <w:r w:rsidR="00AC6B69" w:rsidRPr="00F05FA3">
        <w:t>que pode ser definida como</w:t>
      </w:r>
      <w:r w:rsidR="0007332D">
        <w:t xml:space="preserve"> uma tecnologia que combina objetos virtuais e reais envolvidos por um ambiente real, </w:t>
      </w:r>
      <w:r w:rsidR="00BF1F35">
        <w:t xml:space="preserve">é interativa, corre em tempo real </w:t>
      </w:r>
      <w:r w:rsidR="0007332D">
        <w:t xml:space="preserve">e tem a capacidade de alinhar objetos virtuais com objetos reais </w:t>
      </w:r>
      <w:r w:rsidR="0007332D">
        <w:fldChar w:fldCharType="begin" w:fldLock="1"/>
      </w:r>
      <w:r w:rsidR="00613D3C">
        <w:instrText>ADDIN CSL_CITATION { "citationItems" : [ { "id" : "ITEM-1", "itemData" : { "DOI" : "10.1109/38.963459", "ISSN" : "0272-1716 VO  - 21", "author" : [ { "dropping-particle" : "", "family" : "Azuma", "given" : "R", "non-dropping-particle" : "", "parse-names" : false, "suffix" : "" }, { "dropping-particle" : "", "family" : "Baillot", "given" : "Y", "non-dropping-particle" : "", "parse-names" : false, "suffix" : "" }, { "dropping-particle" : "", "family" : "Behringer", "given" : "R", "non-dropping-particle" : "", "parse-names" : false, "suffix" : "" }, { "dropping-particle" : "", "family" : "Feiner", "given" : "S", "non-dropping-particle" : "", "parse-names" : false, "suffix" : "" }, { "dropping-particle" : "", "family" : "Julier", "given" : "S", "non-dropping-particle" : "", "parse-names" : false, "suffix" : "" }, { "dropping-particle" : "", "family" : "MacIntyre", "given" : "B", "non-dropping-particle" : "", "parse-names" : false, "suffix" : "" } ], "container-title" : "IEEE Computer Graphics and Applications", "id" : "ITEM-1", "issue" : "6", "issued" : { "date-parts" : [ [ "2001" ] ] }, "page" : "34-47", "title" : "Recent advances in augmented reality", "type" : "article-journal", "volume" : "21" }, "uris" : [ "http://www.mendeley.com/documents/?uuid=dbb632b0-975a-49d6-86d8-c782aca89a7c" ] } ], "mendeley" : { "formattedCitation" : "(Azuma et al., 2001)", "plainTextFormattedCitation" : "(Azuma et al., 2001)", "previouslyFormattedCitation" : "(Azuma et al., 2001)" }, "properties" : { "noteIndex" : 0 }, "schema" : "https://github.com/citation-style-language/schema/raw/master/csl-citation.json" }</w:instrText>
      </w:r>
      <w:r w:rsidR="0007332D">
        <w:fldChar w:fldCharType="separate"/>
      </w:r>
      <w:r w:rsidR="0007332D" w:rsidRPr="0007332D">
        <w:rPr>
          <w:noProof/>
        </w:rPr>
        <w:t>(Azuma et al., 2001)</w:t>
      </w:r>
      <w:r w:rsidR="0007332D">
        <w:fldChar w:fldCharType="end"/>
      </w:r>
      <w:r w:rsidR="0007332D">
        <w:t xml:space="preserve">. </w:t>
      </w:r>
      <w:r w:rsidR="00BF1F35">
        <w:t>A sua interatividade</w:t>
      </w:r>
      <w:r w:rsidR="007F3D0B">
        <w:t xml:space="preserve"> e reação quer a acontecimentos do mundo real, quer a ações do utilizador,</w:t>
      </w:r>
      <w:r w:rsidR="00BF1F35">
        <w:t xml:space="preserve"> fornece</w:t>
      </w:r>
      <w:r w:rsidR="007F3D0B">
        <w:t>m</w:t>
      </w:r>
      <w:r w:rsidR="0007332D">
        <w:t xml:space="preserve"> </w:t>
      </w:r>
      <w:r w:rsidR="00BF1F35">
        <w:t>uma interface digital ao mundo real</w:t>
      </w:r>
      <w:r w:rsidR="00AC6B69" w:rsidRPr="00F05FA3">
        <w:t xml:space="preserve"> </w:t>
      </w:r>
      <w:r w:rsidR="00534740" w:rsidRPr="00F05FA3">
        <w:rPr>
          <w:lang w:val="en-US"/>
        </w:rPr>
        <w:fldChar w:fldCharType="begin" w:fldLock="1"/>
      </w:r>
      <w:r w:rsidR="009F14E0">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rsidRPr="00F05FA3">
        <w:rPr>
          <w:lang w:val="en-US"/>
        </w:rPr>
        <w:fldChar w:fldCharType="separate"/>
      </w:r>
      <w:r w:rsidR="00534740" w:rsidRPr="00F05FA3">
        <w:rPr>
          <w:noProof/>
        </w:rPr>
        <w:t>(Mohn, 2015)</w:t>
      </w:r>
      <w:r w:rsidR="00534740" w:rsidRPr="00F05FA3">
        <w:rPr>
          <w:lang w:val="en-US"/>
        </w:rPr>
        <w:fldChar w:fldCharType="end"/>
      </w:r>
      <w:r w:rsidR="00534740" w:rsidRPr="00F05FA3">
        <w:t xml:space="preserve">. </w:t>
      </w:r>
      <w:r w:rsidR="00534740" w:rsidRPr="00652F6E">
        <w:t>Tipicamente são utilizados acessó</w:t>
      </w:r>
      <w:r w:rsidR="00D37FB2" w:rsidRPr="00652F6E">
        <w:t xml:space="preserve">rios como óculos ou </w:t>
      </w:r>
      <w:proofErr w:type="spellStart"/>
      <w:r w:rsidR="00D37FB2" w:rsidRPr="00830EA7">
        <w:rPr>
          <w:i/>
        </w:rPr>
        <w:t>smartphones</w:t>
      </w:r>
      <w:proofErr w:type="spellEnd"/>
      <w:r w:rsidR="00534740" w:rsidRPr="00652F6E">
        <w:t xml:space="preserve"> para projetar estas interfaces digitais no mundo real.</w:t>
      </w:r>
    </w:p>
    <w:p w14:paraId="69983A60" w14:textId="4D408FE3" w:rsidR="00260277" w:rsidRPr="00C7195A" w:rsidRDefault="00534740" w:rsidP="00A623E4">
      <w:r w:rsidRPr="00652F6E">
        <w:t xml:space="preserve">Os primeiros </w:t>
      </w:r>
      <w:r w:rsidR="00C060DB" w:rsidRPr="00652F6E">
        <w:t>dispositivos disponibilizados para o público</w:t>
      </w:r>
      <w:r w:rsidRPr="00652F6E">
        <w:t xml:space="preserve"> e que não foram direcionados para os jogos de computador ou consolas surgiram</w:t>
      </w:r>
      <w:r w:rsidR="00C060DB" w:rsidRPr="00652F6E">
        <w:t xml:space="preserve"> </w:t>
      </w:r>
      <w:r w:rsidR="00273FBF" w:rsidRPr="00652F6E">
        <w:t>em</w:t>
      </w:r>
      <w:r w:rsidR="00C060DB" w:rsidRPr="00652F6E">
        <w:t xml:space="preserve"> 2012 com o aparecimento dos Google </w:t>
      </w:r>
      <w:proofErr w:type="spellStart"/>
      <w:r w:rsidR="00C060DB" w:rsidRPr="00652F6E">
        <w:t>Glass</w:t>
      </w:r>
      <w:proofErr w:type="spellEnd"/>
      <w:r w:rsidR="00C060DB" w:rsidRPr="00652F6E">
        <w:t xml:space="preserve">, que foram desenhados </w:t>
      </w:r>
      <w:r w:rsidR="007E34F3" w:rsidRPr="00652F6E">
        <w:t>para munir os utilizadores de</w:t>
      </w:r>
      <w:r w:rsidR="00C060DB" w:rsidRPr="00652F6E">
        <w:t xml:space="preserve"> interfaces digitais que os permitissem interagir de forma similar a que interagimos hoje com um </w:t>
      </w:r>
      <w:proofErr w:type="spellStart"/>
      <w:r w:rsidR="00C060DB" w:rsidRPr="00830EA7">
        <w:rPr>
          <w:i/>
        </w:rPr>
        <w:t>smartphone</w:t>
      </w:r>
      <w:proofErr w:type="spellEnd"/>
      <w:r w:rsidR="00C060DB" w:rsidRPr="00652F6E">
        <w:t xml:space="preserve">, ou seja tirar fotografias, procurar direções, etc. </w:t>
      </w:r>
      <w:r w:rsidR="00C060DB" w:rsidRPr="00C7195A">
        <w:t>No entanto, o</w:t>
      </w:r>
      <w:r w:rsidR="00D37FB2" w:rsidRPr="00C7195A">
        <w:t>s</w:t>
      </w:r>
      <w:r w:rsidR="00C060DB" w:rsidRPr="00C7195A">
        <w:t xml:space="preserve"> Google </w:t>
      </w:r>
      <w:proofErr w:type="spellStart"/>
      <w:r w:rsidR="00C060DB" w:rsidRPr="00C7195A">
        <w:t>Glass</w:t>
      </w:r>
      <w:proofErr w:type="spellEnd"/>
      <w:r w:rsidR="00C060DB" w:rsidRPr="00C7195A">
        <w:t xml:space="preserve"> não se revelaram um sucesso apesar das grandes</w:t>
      </w:r>
      <w:r w:rsidR="00D37FB2" w:rsidRPr="00C7195A">
        <w:t xml:space="preserve"> empresas</w:t>
      </w:r>
      <w:r w:rsidR="00C060DB" w:rsidRPr="00C7195A">
        <w:t xml:space="preserve"> tecnológicas acreditarem que os acessórios tecnológicos como óculos, relógios ou pulseiras se tornariam eventualmente partes normais do dia a dia na sociedade.</w:t>
      </w:r>
    </w:p>
    <w:p w14:paraId="3F5CDFC5" w14:textId="2A34344D" w:rsidR="009F57FF" w:rsidRPr="00652F6E" w:rsidRDefault="007023E8" w:rsidP="00F05FA3">
      <w:r w:rsidRPr="00652F6E">
        <w:t xml:space="preserve">Entretanto outras tecnológicas apostaram no desenvolvimento desta tecnologia, como foi o caso da </w:t>
      </w:r>
      <w:proofErr w:type="spellStart"/>
      <w:r w:rsidRPr="00652F6E">
        <w:t>Magic</w:t>
      </w:r>
      <w:proofErr w:type="spellEnd"/>
      <w:r w:rsidRPr="00652F6E">
        <w:t xml:space="preserve"> </w:t>
      </w:r>
      <w:proofErr w:type="spellStart"/>
      <w:r w:rsidRPr="00652F6E">
        <w:t>Leap</w:t>
      </w:r>
      <w:proofErr w:type="spellEnd"/>
      <w:r w:rsidRPr="00652F6E">
        <w:t xml:space="preserve"> e mais tarde da Microsoft com o produto </w:t>
      </w:r>
      <w:proofErr w:type="spellStart"/>
      <w:r w:rsidRPr="00652F6E">
        <w:t>Hololens</w:t>
      </w:r>
      <w:proofErr w:type="spellEnd"/>
      <w:r w:rsidRPr="00652F6E">
        <w:t xml:space="preserve">. Estas empresas têm planos para o futuro da Realidade Aumentada, no entanto ainda encontram alguns obstáculos, como por exemplo desenvolverem acessórios tecnológicos que sejam pequenos e leves o suficiente, mas </w:t>
      </w:r>
      <w:r w:rsidR="00271318" w:rsidRPr="00652F6E">
        <w:t xml:space="preserve">também </w:t>
      </w:r>
      <w:r w:rsidRPr="00652F6E">
        <w:t>computacionalmente poderosos o suficiente para proporcionarem a sensação de realidade</w:t>
      </w:r>
      <w:r w:rsidR="00820711">
        <w:t xml:space="preserve"> </w:t>
      </w:r>
      <w:r w:rsidR="00820711">
        <w:fldChar w:fldCharType="begin" w:fldLock="1"/>
      </w:r>
      <w:r w:rsidR="00166DF2">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 } ], "mendeley" : { "formattedCitation" : "(Mehdi Mekni, 2014)", "manualFormatting" : "(Mehdi Mekni, 2014, p. 210)", "plainTextFormattedCitation" : "(Mehdi Mekni, 2014)", "previouslyFormattedCitation" : "(Mehdi Mekni, 2014)" }, "properties" : { "noteIndex" : 0 }, "schema" : "https://github.com/citation-style-language/schema/raw/master/csl-citation.json" }</w:instrText>
      </w:r>
      <w:r w:rsidR="00820711">
        <w:fldChar w:fldCharType="separate"/>
      </w:r>
      <w:r w:rsidR="00820711" w:rsidRPr="00820711">
        <w:rPr>
          <w:noProof/>
        </w:rPr>
        <w:t>(Mehdi Mekni, 2014</w:t>
      </w:r>
      <w:r w:rsidR="00820711">
        <w:rPr>
          <w:noProof/>
        </w:rPr>
        <w:t>, p. 210</w:t>
      </w:r>
      <w:r w:rsidR="00820711" w:rsidRPr="00820711">
        <w:rPr>
          <w:noProof/>
        </w:rPr>
        <w:t>)</w:t>
      </w:r>
      <w:r w:rsidR="00820711">
        <w:fldChar w:fldCharType="end"/>
      </w:r>
      <w:r w:rsidRPr="00652F6E">
        <w:t xml:space="preserve">. O desempenho da </w:t>
      </w:r>
      <w:r w:rsidRPr="00652F6E">
        <w:lastRenderedPageBreak/>
        <w:t>tecnologia de Reali</w:t>
      </w:r>
      <w:r w:rsidR="00271318" w:rsidRPr="00652F6E">
        <w:t xml:space="preserve">dade Aumentada é, neste momento, </w:t>
      </w:r>
      <w:r w:rsidRPr="00652F6E">
        <w:t>uma das características na qual as empresas estão a investir para tornarem possível uma integração com o mundo real o mais suave e natural poss</w:t>
      </w:r>
      <w:r w:rsidR="007E34F3" w:rsidRPr="00652F6E">
        <w:t xml:space="preserve">ível. Apesar disto vários </w:t>
      </w:r>
      <w:proofErr w:type="spellStart"/>
      <w:r w:rsidR="007E34F3" w:rsidRPr="00652F6E">
        <w:t>setor</w:t>
      </w:r>
      <w:r w:rsidR="009F57FF" w:rsidRPr="00652F6E">
        <w:t>es</w:t>
      </w:r>
      <w:proofErr w:type="spellEnd"/>
      <w:r w:rsidR="009F57FF" w:rsidRPr="00652F6E">
        <w:t xml:space="preserve"> da indústria têm vindo a apostar na integração de produtos de Realidade Aumentada, como são o caso do turismo onde já existem aplicações para </w:t>
      </w:r>
      <w:proofErr w:type="spellStart"/>
      <w:r w:rsidR="009F57FF" w:rsidRPr="00830EA7">
        <w:rPr>
          <w:i/>
        </w:rPr>
        <w:t>smartphone</w:t>
      </w:r>
      <w:proofErr w:type="spellEnd"/>
      <w:r w:rsidR="009F57FF" w:rsidRPr="00652F6E">
        <w:t xml:space="preserve"> capazes de dar informação ao utilizador acerca da realidade captada na câmara, ou o </w:t>
      </w:r>
      <w:proofErr w:type="spellStart"/>
      <w:r w:rsidR="009F57FF" w:rsidRPr="00652F6E">
        <w:t>setor</w:t>
      </w:r>
      <w:proofErr w:type="spellEnd"/>
      <w:r w:rsidR="009F57FF" w:rsidRPr="00652F6E">
        <w:t xml:space="preserve"> da indústria de produção onde </w:t>
      </w:r>
      <w:r w:rsidR="00271318" w:rsidRPr="00652F6E">
        <w:t>aplicações</w:t>
      </w:r>
      <w:r w:rsidR="009F57FF" w:rsidRPr="00652F6E">
        <w:t xml:space="preserve"> para </w:t>
      </w:r>
      <w:proofErr w:type="spellStart"/>
      <w:r w:rsidR="009F57FF" w:rsidRPr="00830EA7">
        <w:rPr>
          <w:i/>
        </w:rPr>
        <w:t>smartphone</w:t>
      </w:r>
      <w:proofErr w:type="spellEnd"/>
      <w:r w:rsidR="009F57FF" w:rsidRPr="00652F6E">
        <w:t xml:space="preserve"> ajuda</w:t>
      </w:r>
      <w:r w:rsidR="00271318" w:rsidRPr="00652F6E">
        <w:t>m</w:t>
      </w:r>
      <w:r w:rsidR="009F57FF" w:rsidRPr="00652F6E">
        <w:t xml:space="preserve"> trabalhadores de armazé</w:t>
      </w:r>
      <w:r w:rsidR="00271318" w:rsidRPr="00652F6E">
        <w:t>ns</w:t>
      </w:r>
      <w:r w:rsidR="009F57FF" w:rsidRPr="00652F6E">
        <w:t xml:space="preserve"> a localizar objetos e orden</w:t>
      </w:r>
      <w:r w:rsidR="00271318" w:rsidRPr="00652F6E">
        <w:t xml:space="preserve">ar pacotes, ou o </w:t>
      </w:r>
      <w:proofErr w:type="spellStart"/>
      <w:r w:rsidR="00271318" w:rsidRPr="00652F6E">
        <w:t>setor</w:t>
      </w:r>
      <w:proofErr w:type="spellEnd"/>
      <w:r w:rsidR="00271318" w:rsidRPr="00652F6E">
        <w:t xml:space="preserve"> da saúde</w:t>
      </w:r>
      <w:r w:rsidR="009F57FF" w:rsidRPr="00652F6E">
        <w:t xml:space="preserve"> onde criaram uma plataforma suportada por vídeo chamada </w:t>
      </w:r>
      <w:proofErr w:type="spellStart"/>
      <w:r w:rsidR="009F57FF" w:rsidRPr="00652F6E">
        <w:t>Viipar</w:t>
      </w:r>
      <w:proofErr w:type="spellEnd"/>
      <w:r w:rsidR="009F57FF" w:rsidRPr="00652F6E">
        <w:t xml:space="preserve"> que funciona via Google </w:t>
      </w:r>
      <w:proofErr w:type="spellStart"/>
      <w:r w:rsidR="009F57FF" w:rsidRPr="00652F6E">
        <w:t>Glass</w:t>
      </w:r>
      <w:proofErr w:type="spellEnd"/>
      <w:r w:rsidR="009F57FF" w:rsidRPr="00652F6E">
        <w:t xml:space="preserve"> e ajuda </w:t>
      </w:r>
      <w:r w:rsidR="00415893" w:rsidRPr="00652F6E">
        <w:t>um cirurgião durant</w:t>
      </w:r>
      <w:r w:rsidR="00271318" w:rsidRPr="00652F6E">
        <w:t>e uma cirurgia servindo de guia, entre outros.</w:t>
      </w:r>
    </w:p>
    <w:p w14:paraId="0494FB2B" w14:textId="77777777" w:rsidR="00C7195A" w:rsidRPr="00652F6E" w:rsidRDefault="00C7195A" w:rsidP="00F05FA3"/>
    <w:p w14:paraId="013C86E4" w14:textId="033F562A" w:rsidR="000101DC" w:rsidRPr="00C7195A" w:rsidRDefault="000101DC" w:rsidP="00C7195A">
      <w:pPr>
        <w:pStyle w:val="Heading3"/>
        <w:ind w:firstLine="708"/>
        <w:rPr>
          <w:i w:val="0"/>
        </w:rPr>
      </w:pPr>
      <w:bookmarkStart w:id="135" w:name="_Toc512597208"/>
      <w:r w:rsidRPr="00F81B92">
        <w:rPr>
          <w:i w:val="0"/>
        </w:rPr>
        <w:t>2.</w:t>
      </w:r>
      <w:r w:rsidR="00F00E8B">
        <w:rPr>
          <w:i w:val="0"/>
        </w:rPr>
        <w:t>4.6</w:t>
      </w:r>
      <w:r w:rsidRPr="00F81B92">
        <w:rPr>
          <w:i w:val="0"/>
        </w:rPr>
        <w:t xml:space="preserve"> </w:t>
      </w:r>
      <w:r>
        <w:rPr>
          <w:i w:val="0"/>
        </w:rPr>
        <w:t xml:space="preserve">Sistemas </w:t>
      </w:r>
      <w:proofErr w:type="spellStart"/>
      <w:r>
        <w:rPr>
          <w:i w:val="0"/>
        </w:rPr>
        <w:t>Scada</w:t>
      </w:r>
      <w:bookmarkEnd w:id="135"/>
      <w:proofErr w:type="spellEnd"/>
    </w:p>
    <w:p w14:paraId="6693EA0B" w14:textId="662B8FC3" w:rsidR="007F38BA" w:rsidRPr="00A90B42" w:rsidRDefault="00B0303C" w:rsidP="00F05FA3">
      <w:r w:rsidRPr="00652F6E">
        <w:t xml:space="preserve">Sistemas SCADA são sistemas que utilizam tecnologias de computação e comunicação para automatizar e apoiar a monitorização e controlo de processos industriais </w:t>
      </w:r>
      <w:r w:rsidRPr="00F05FA3">
        <w:rPr>
          <w:lang w:val="en-US"/>
        </w:rPr>
        <w:fldChar w:fldCharType="begin" w:fldLock="1"/>
      </w:r>
      <w:r w:rsidR="009F14E0">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rsidRPr="00F05FA3">
        <w:rPr>
          <w:lang w:val="en-US"/>
        </w:rPr>
        <w:fldChar w:fldCharType="separate"/>
      </w:r>
      <w:r w:rsidRPr="00A90B42">
        <w:rPr>
          <w:noProof/>
        </w:rPr>
        <w:t>(Constain, Queiroz, &amp; Catarina, 2011)</w:t>
      </w:r>
      <w:r w:rsidRPr="00F05FA3">
        <w:rPr>
          <w:lang w:val="en-US"/>
        </w:rPr>
        <w:fldChar w:fldCharType="end"/>
      </w:r>
      <w:r w:rsidRPr="00A90B42">
        <w:t xml:space="preserve">. </w:t>
      </w:r>
      <w:r w:rsidR="007F38BA" w:rsidRPr="00A90B42">
        <w:t xml:space="preserve"> </w:t>
      </w:r>
    </w:p>
    <w:p w14:paraId="5B05DC2E" w14:textId="5C1ACF6C" w:rsidR="00B0303C" w:rsidRPr="00652F6E" w:rsidRDefault="00B0303C" w:rsidP="00F05FA3">
      <w:r w:rsidRPr="00652F6E">
        <w:t>O termo SCADA provém do inglês “</w:t>
      </w:r>
      <w:proofErr w:type="spellStart"/>
      <w:r w:rsidRPr="00652F6E">
        <w:t>Supervisory</w:t>
      </w:r>
      <w:proofErr w:type="spellEnd"/>
      <w:r w:rsidRPr="00652F6E">
        <w:t xml:space="preserve"> </w:t>
      </w:r>
      <w:proofErr w:type="spellStart"/>
      <w:r w:rsidRPr="00652F6E">
        <w:t>Control</w:t>
      </w:r>
      <w:proofErr w:type="spellEnd"/>
      <w:r w:rsidRPr="00652F6E">
        <w:t xml:space="preserve"> </w:t>
      </w:r>
      <w:proofErr w:type="spellStart"/>
      <w:r w:rsidRPr="00652F6E">
        <w:t>and</w:t>
      </w:r>
      <w:proofErr w:type="spellEnd"/>
      <w:r w:rsidRPr="00652F6E">
        <w:t xml:space="preserve"> Data </w:t>
      </w:r>
      <w:proofErr w:type="spellStart"/>
      <w:r w:rsidRPr="00652F6E">
        <w:t>Acquisition</w:t>
      </w:r>
      <w:proofErr w:type="spellEnd"/>
      <w:r w:rsidRPr="00652F6E">
        <w:t>”</w:t>
      </w:r>
      <w:r w:rsidR="00DD58C5" w:rsidRPr="00652F6E">
        <w:t xml:space="preserve">, cuja tradução literal é Controlo </w:t>
      </w:r>
      <w:proofErr w:type="spellStart"/>
      <w:r w:rsidR="00DD58C5" w:rsidRPr="00652F6E">
        <w:t>Su</w:t>
      </w:r>
      <w:r w:rsidR="007F38BA" w:rsidRPr="00652F6E">
        <w:t>pervisório</w:t>
      </w:r>
      <w:proofErr w:type="spellEnd"/>
      <w:r w:rsidR="007F38BA" w:rsidRPr="00652F6E">
        <w:t xml:space="preserve"> e Aquisição de Dados, e como o próprio nome indica o foco do sistema é a um nível </w:t>
      </w:r>
      <w:proofErr w:type="spellStart"/>
      <w:r w:rsidR="007F38BA" w:rsidRPr="00652F6E">
        <w:t>supervisório</w:t>
      </w:r>
      <w:proofErr w:type="spellEnd"/>
      <w:r w:rsidR="007F38BA" w:rsidRPr="00652F6E">
        <w:t xml:space="preserve">, ou seja, é um pacote de </w:t>
      </w:r>
      <w:r w:rsidR="007F38BA" w:rsidRPr="00E674F2">
        <w:rPr>
          <w:i/>
        </w:rPr>
        <w:t>software</w:t>
      </w:r>
      <w:r w:rsidR="007F38BA" w:rsidRPr="00652F6E">
        <w:t xml:space="preserve"> que se posiciona por cima do </w:t>
      </w:r>
      <w:r w:rsidR="007F38BA" w:rsidRPr="00E674F2">
        <w:rPr>
          <w:i/>
        </w:rPr>
        <w:t>hardware</w:t>
      </w:r>
      <w:r w:rsidR="007F38BA" w:rsidRPr="00652F6E">
        <w:t xml:space="preserve"> com o qual faz interface </w:t>
      </w:r>
      <w:r w:rsidR="007F38BA" w:rsidRPr="00F05FA3">
        <w:rPr>
          <w:lang w:val="en-US"/>
        </w:rPr>
        <w:fldChar w:fldCharType="begin" w:fldLock="1"/>
      </w:r>
      <w:r w:rsidR="009F14E0">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rsidRPr="00F05FA3">
        <w:rPr>
          <w:lang w:val="en-US"/>
        </w:rPr>
        <w:fldChar w:fldCharType="separate"/>
      </w:r>
      <w:r w:rsidR="007F38BA" w:rsidRPr="00652F6E">
        <w:rPr>
          <w:noProof/>
        </w:rPr>
        <w:t>(Daneels &amp; Salter, 1999, p. 339)</w:t>
      </w:r>
      <w:r w:rsidR="007F38BA" w:rsidRPr="00F05FA3">
        <w:rPr>
          <w:lang w:val="en-US"/>
        </w:rPr>
        <w:fldChar w:fldCharType="end"/>
      </w:r>
      <w:r w:rsidR="007F38BA" w:rsidRPr="00652F6E">
        <w:t>.</w:t>
      </w:r>
    </w:p>
    <w:p w14:paraId="137AC9BE" w14:textId="0F171E07" w:rsidR="00B0303C" w:rsidRPr="00652F6E" w:rsidRDefault="00B0303C" w:rsidP="00F05FA3">
      <w:r w:rsidRPr="00652F6E">
        <w:t>Este tipo de sistemas está bastante implem</w:t>
      </w:r>
      <w:r w:rsidR="00DD58C5" w:rsidRPr="00652F6E">
        <w:t xml:space="preserve">entado em ambientes industriais e tem capacidades para apoiar em sistemas complexos ou geograficamente dispersos, na medida em que podem recolher os dados de grandes </w:t>
      </w:r>
      <w:r w:rsidR="00660977" w:rsidRPr="00652F6E">
        <w:t>quantidades</w:t>
      </w:r>
      <w:r w:rsidR="00DD58C5" w:rsidRPr="00652F6E">
        <w:t xml:space="preserve"> de fontes para depois serem apresentados a um operador de maneira intuitiva e amigável.</w:t>
      </w:r>
      <w:r w:rsidR="00BF34E5" w:rsidRPr="00652F6E">
        <w:t xml:space="preserve"> A vantagem</w:t>
      </w:r>
      <w:r w:rsidR="00D109CE" w:rsidRPr="00652F6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Pr="00652F6E" w:rsidRDefault="00231589" w:rsidP="00F05FA3">
      <w:r w:rsidRPr="00652F6E">
        <w:t>De uma forma genérica pode-se arquitetar um sistema SCADA de acordo com a figura seguinte.</w:t>
      </w:r>
    </w:p>
    <w:p w14:paraId="1CC9B9FB" w14:textId="77777777" w:rsidR="00231589" w:rsidRDefault="00231589" w:rsidP="0076658B">
      <w:pPr>
        <w:keepNext/>
        <w:jc w:val="center"/>
      </w:pPr>
      <w:r>
        <w:rPr>
          <w:noProof/>
          <w:lang w:val="en-US"/>
        </w:rPr>
        <w:lastRenderedPageBreak/>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9">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1429A464" w14:textId="574EEB62" w:rsidR="00A623E4" w:rsidRPr="00352309" w:rsidRDefault="00231589" w:rsidP="009A2407">
      <w:pPr>
        <w:pStyle w:val="Caption"/>
        <w:jc w:val="center"/>
      </w:pPr>
      <w:bookmarkStart w:id="136" w:name="_Toc512597246"/>
      <w:r>
        <w:t xml:space="preserve">Figura </w:t>
      </w:r>
      <w:fldSimple w:instr=" SEQ Figura \* ARABIC ">
        <w:r w:rsidR="00BF6FDB">
          <w:rPr>
            <w:noProof/>
          </w:rPr>
          <w:t>16</w:t>
        </w:r>
      </w:fldSimple>
      <w:r>
        <w:t xml:space="preserve"> </w:t>
      </w:r>
      <w:r w:rsidR="00FB1700">
        <w:t>–</w:t>
      </w:r>
      <w:r>
        <w:t xml:space="preserve"> Arquitetura</w:t>
      </w:r>
      <w:r w:rsidR="00FB1700">
        <w:t xml:space="preserve"> de um</w:t>
      </w:r>
      <w:r>
        <w:t xml:space="preserve"> Sistema SCADA</w:t>
      </w:r>
      <w:bookmarkEnd w:id="136"/>
    </w:p>
    <w:p w14:paraId="222F2B31" w14:textId="3D04DD95" w:rsidR="002E31CC" w:rsidRPr="009A2407" w:rsidRDefault="00735659" w:rsidP="007D2B0F">
      <w:r w:rsidRPr="009A2407">
        <w:t>Através d</w:t>
      </w:r>
      <w:r w:rsidR="00231589" w:rsidRPr="009A2407">
        <w:t xml:space="preserve">a </w:t>
      </w:r>
      <w:r w:rsidRPr="009A2407">
        <w:t>F</w:t>
      </w:r>
      <w:r w:rsidR="00231589" w:rsidRPr="009A2407">
        <w:t>igura</w:t>
      </w:r>
      <w:r w:rsidRPr="009A2407">
        <w:t xml:space="preserve"> anterior é possível constatar que</w:t>
      </w:r>
      <w:r w:rsidR="00231589" w:rsidRPr="009A2407">
        <w:t xml:space="preserve"> um sistema SCADA pode basear-se em: um SCADA </w:t>
      </w:r>
      <w:r w:rsidR="00231589" w:rsidRPr="00FD2005">
        <w:rPr>
          <w:i/>
        </w:rPr>
        <w:t>Server</w:t>
      </w:r>
      <w:r w:rsidR="00231589" w:rsidRPr="009A2407">
        <w:t xml:space="preserve"> para integrar toda a informação oriunda dos </w:t>
      </w:r>
      <w:proofErr w:type="spellStart"/>
      <w:r w:rsidR="00231589" w:rsidRPr="009A2407">
        <w:t>PLCs</w:t>
      </w:r>
      <w:proofErr w:type="spellEnd"/>
      <w:r w:rsidR="00231589" w:rsidRPr="009A2407">
        <w:t xml:space="preserve"> e/ou dos clientes de forma a tornar todos os componentes do sistema num sistema </w:t>
      </w:r>
      <w:r w:rsidR="00372970" w:rsidRPr="009A2407">
        <w:t xml:space="preserve">único e integrado, clientes SCADA diretamente ligados (por exemplo por </w:t>
      </w:r>
      <w:r w:rsidR="00372970" w:rsidRPr="00FD2005">
        <w:rPr>
          <w:i/>
        </w:rPr>
        <w:t>Ethernet</w:t>
      </w:r>
      <w:r w:rsidR="00372970" w:rsidRPr="009A2407">
        <w:t xml:space="preserve">) ao SCADA </w:t>
      </w:r>
      <w:r w:rsidR="00372970" w:rsidRPr="00FD2005">
        <w:rPr>
          <w:i/>
        </w:rPr>
        <w:t>Server</w:t>
      </w:r>
      <w:r w:rsidR="00372970" w:rsidRPr="009A2407">
        <w:t xml:space="preserve">, um </w:t>
      </w:r>
      <w:r w:rsidR="00372970" w:rsidRPr="00FD2005">
        <w:rPr>
          <w:i/>
        </w:rPr>
        <w:t>Web Server</w:t>
      </w:r>
      <w:r w:rsidR="00372970" w:rsidRPr="009A2407">
        <w:t xml:space="preserve"> para servir através de protocolos </w:t>
      </w:r>
      <w:proofErr w:type="spellStart"/>
      <w:r w:rsidR="00372970" w:rsidRPr="009A2407">
        <w:t>web</w:t>
      </w:r>
      <w:proofErr w:type="spellEnd"/>
      <w:r w:rsidR="00372970" w:rsidRPr="009A2407">
        <w:t xml:space="preserve">, e clientes SCADA </w:t>
      </w:r>
      <w:proofErr w:type="spellStart"/>
      <w:r w:rsidR="00372970" w:rsidRPr="009A2407">
        <w:t>web</w:t>
      </w:r>
      <w:proofErr w:type="spellEnd"/>
      <w:r w:rsidR="00372970" w:rsidRPr="009A2407">
        <w:t xml:space="preserve"> que conectam com o </w:t>
      </w:r>
      <w:r w:rsidR="00372970" w:rsidRPr="00FD2005">
        <w:rPr>
          <w:i/>
        </w:rPr>
        <w:t>Web Server</w:t>
      </w:r>
      <w:r w:rsidR="00372970" w:rsidRPr="009A2407">
        <w:t xml:space="preserve"> através da internet.</w:t>
      </w:r>
      <w:r w:rsidR="00675387" w:rsidRPr="009A2407">
        <w:t xml:space="preserve"> </w:t>
      </w:r>
      <w:r w:rsidR="00675387" w:rsidRPr="00652F6E">
        <w:t xml:space="preserve">Adjacente ao sistema SCADA estão sensores e </w:t>
      </w:r>
      <w:proofErr w:type="spellStart"/>
      <w:r w:rsidR="00675387" w:rsidRPr="00652F6E">
        <w:t>atuadores</w:t>
      </w:r>
      <w:proofErr w:type="spellEnd"/>
      <w:r w:rsidR="00675387" w:rsidRPr="00652F6E">
        <w:t xml:space="preserve"> no processo físico para obter informação do mesmo e atuar sobre ele, um ou mais </w:t>
      </w:r>
      <w:proofErr w:type="spellStart"/>
      <w:r w:rsidR="00675387" w:rsidRPr="00652F6E">
        <w:t>PLCs</w:t>
      </w:r>
      <w:proofErr w:type="spellEnd"/>
      <w:r w:rsidR="00675387" w:rsidRPr="00652F6E">
        <w:t xml:space="preserve"> para receber a informação do processo físico e dar as ordens a executar sobre o mesmo.</w:t>
      </w:r>
      <w:r w:rsidR="00E601AF" w:rsidRPr="00652F6E">
        <w:t xml:space="preserve"> </w:t>
      </w:r>
      <w:r w:rsidR="00E601AF" w:rsidRPr="009A2407">
        <w:t>No entanto é relevante realçar que este é apenas um esboço de uma possível arquitetura de sistemas SCADA e que os mesmos podem ser mais complexos.</w:t>
      </w:r>
    </w:p>
    <w:p w14:paraId="2D725558" w14:textId="3E7B2E7B" w:rsidR="00735659" w:rsidRPr="00652F6E" w:rsidRDefault="00735659" w:rsidP="00F05FA3">
      <w:r w:rsidRPr="00652F6E">
        <w:t>Algumas das funcionalidades típicas de sistemas SCADA são:</w:t>
      </w:r>
    </w:p>
    <w:p w14:paraId="16B2ECD8" w14:textId="0E04C982" w:rsidR="00735659" w:rsidRPr="00652F6E" w:rsidRDefault="00735659" w:rsidP="00660D40">
      <w:pPr>
        <w:pStyle w:val="ListParagraph"/>
        <w:numPr>
          <w:ilvl w:val="0"/>
          <w:numId w:val="8"/>
        </w:numPr>
      </w:pPr>
      <w:r w:rsidRPr="00652F6E">
        <w:t>Controlo de acessos: utilizadores são definidos por grupos com as respetivas permissões</w:t>
      </w:r>
    </w:p>
    <w:p w14:paraId="68B34336" w14:textId="515B0146" w:rsidR="001C56E0" w:rsidRPr="00652F6E" w:rsidRDefault="001C56E0" w:rsidP="00660D40">
      <w:pPr>
        <w:pStyle w:val="ListParagraph"/>
        <w:numPr>
          <w:ilvl w:val="0"/>
          <w:numId w:val="8"/>
        </w:numPr>
      </w:pPr>
      <w:r w:rsidRPr="00652F6E">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Pr="00652F6E" w:rsidRDefault="00735659" w:rsidP="00660D40">
      <w:pPr>
        <w:pStyle w:val="ListParagraph"/>
        <w:numPr>
          <w:ilvl w:val="0"/>
          <w:numId w:val="8"/>
        </w:numPr>
      </w:pPr>
      <w:r w:rsidRPr="00652F6E">
        <w:t>Conceito de objetos gráficos que ficam ligados a variáveis do processo</w:t>
      </w:r>
      <w:r w:rsidR="001C56E0" w:rsidRPr="00652F6E">
        <w:t xml:space="preserve">: normalmente estes objetos vêm </w:t>
      </w:r>
      <w:r w:rsidR="00BF34E5" w:rsidRPr="00652F6E">
        <w:t>incluídos</w:t>
      </w:r>
      <w:r w:rsidR="001C56E0" w:rsidRPr="00652F6E">
        <w:t xml:space="preserve"> em livrarias gráficas e podem ser utilizados nos diagramas sinópticos</w:t>
      </w:r>
    </w:p>
    <w:p w14:paraId="36E1F687" w14:textId="474CE2C5" w:rsidR="001C56E0" w:rsidRPr="00652F6E" w:rsidRDefault="001C56E0" w:rsidP="00660D40">
      <w:pPr>
        <w:pStyle w:val="ListParagraph"/>
        <w:numPr>
          <w:ilvl w:val="0"/>
          <w:numId w:val="8"/>
        </w:numPr>
      </w:pPr>
      <w:r w:rsidRPr="00652F6E">
        <w:t>Gráficos de tendências das variáveis do processo: permitem analisar de forma rápida e intuitiva a evolução das mesmas</w:t>
      </w:r>
    </w:p>
    <w:p w14:paraId="6BA488D7" w14:textId="16F59551" w:rsidR="001C56E0" w:rsidRPr="00652F6E" w:rsidRDefault="001C56E0" w:rsidP="00660D40">
      <w:pPr>
        <w:pStyle w:val="ListParagraph"/>
        <w:numPr>
          <w:ilvl w:val="0"/>
          <w:numId w:val="8"/>
        </w:numPr>
      </w:pPr>
      <w:proofErr w:type="spellStart"/>
      <w:r w:rsidRPr="00652F6E">
        <w:t>Alarmística</w:t>
      </w:r>
      <w:proofErr w:type="spellEnd"/>
      <w:r w:rsidRPr="00652F6E">
        <w:t>: permite monitorizar automaticamente determinadas variáveis do processo e assim que cumpridas certas restrições, lançar alarmes para o operador</w:t>
      </w:r>
    </w:p>
    <w:p w14:paraId="666DF1FB" w14:textId="52A91D9C" w:rsidR="001C56E0" w:rsidRPr="00652F6E" w:rsidRDefault="001C56E0" w:rsidP="00660D40">
      <w:pPr>
        <w:pStyle w:val="ListParagraph"/>
        <w:numPr>
          <w:ilvl w:val="0"/>
          <w:numId w:val="8"/>
        </w:numPr>
      </w:pPr>
      <w:r w:rsidRPr="00652F6E">
        <w:lastRenderedPageBreak/>
        <w:t>Histórico: registo de todos os eventos relevantes ao processo</w:t>
      </w:r>
    </w:p>
    <w:p w14:paraId="3CE1DE43" w14:textId="0120475B" w:rsidR="001C56E0" w:rsidRPr="00652F6E" w:rsidRDefault="001C56E0" w:rsidP="00660D40">
      <w:pPr>
        <w:pStyle w:val="ListParagraph"/>
        <w:numPr>
          <w:ilvl w:val="0"/>
          <w:numId w:val="8"/>
        </w:numPr>
      </w:pPr>
      <w:r w:rsidRPr="00652F6E">
        <w:t xml:space="preserve">Relatórios: </w:t>
      </w:r>
      <w:r w:rsidR="00CB534B" w:rsidRPr="00652F6E">
        <w:t>compilar determinada informação em formato de relatórios de forma a tornar a tomada de decisão mais eficaz</w:t>
      </w:r>
    </w:p>
    <w:p w14:paraId="4A37739B" w14:textId="06CEF2CE" w:rsidR="00E04023" w:rsidRPr="009A2407" w:rsidRDefault="00CB534B" w:rsidP="00660D40">
      <w:pPr>
        <w:pStyle w:val="ListParagraph"/>
        <w:numPr>
          <w:ilvl w:val="0"/>
          <w:numId w:val="8"/>
        </w:numPr>
      </w:pPr>
      <w:r w:rsidRPr="00652F6E">
        <w:t xml:space="preserve">Controlo de processos: código desenvolvido em linguagens de programação (como Visual </w:t>
      </w:r>
      <w:proofErr w:type="spellStart"/>
      <w:r w:rsidRPr="00652F6E">
        <w:t>Basic</w:t>
      </w:r>
      <w:proofErr w:type="spellEnd"/>
      <w:r w:rsidRPr="00652F6E">
        <w:t xml:space="preserve">, C ou até Java) pode ser incorporado em sistemas SCADA de forma a poder programar tarefas que respondam a eventos do sistema. </w:t>
      </w:r>
      <w:r w:rsidRPr="009A2407">
        <w:t>Por exemplo enviar comandos ao sistema de controlo para ligar ou desligar equipamentos, entre outros</w:t>
      </w:r>
    </w:p>
    <w:p w14:paraId="215EA6F0" w14:textId="5A9383FD" w:rsidR="00E04023" w:rsidRPr="00652F6E" w:rsidRDefault="00E04023" w:rsidP="00F05FA3">
      <w:r w:rsidRPr="00652F6E">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rsidRPr="00652F6E">
        <w:t xml:space="preserve"> a </w:t>
      </w:r>
      <w:r w:rsidRPr="00652F6E">
        <w:t>possibilidade de acesso remoto ao sistema através da Internet e um portátil/</w:t>
      </w:r>
      <w:proofErr w:type="spellStart"/>
      <w:r w:rsidRPr="00FD2005">
        <w:rPr>
          <w:i/>
        </w:rPr>
        <w:t>smartphone</w:t>
      </w:r>
      <w:proofErr w:type="spellEnd"/>
      <w:r w:rsidRPr="00652F6E">
        <w:t>/</w:t>
      </w:r>
      <w:proofErr w:type="spellStart"/>
      <w:r w:rsidRPr="00FD2005">
        <w:rPr>
          <w:i/>
        </w:rPr>
        <w:t>tablet</w:t>
      </w:r>
      <w:proofErr w:type="spellEnd"/>
      <w:r w:rsidRPr="00652F6E">
        <w:t xml:space="preserve"> que permite maior controlo e monitorizaç</w:t>
      </w:r>
      <w:r w:rsidR="000C79D9" w:rsidRPr="00652F6E">
        <w:t>ão, operadores deixam de ter necessidade de manter centenas de registos relativos a variáveis do processo dado que o sistema permite acesso a esta informação a qualquer moment</w:t>
      </w:r>
      <w:r w:rsidR="00BF34E5" w:rsidRPr="00652F6E">
        <w:t>o, a utilização deste tipo de s</w:t>
      </w:r>
      <w:r w:rsidR="000C79D9" w:rsidRPr="00652F6E">
        <w:t>i</w:t>
      </w:r>
      <w:r w:rsidR="00BF34E5" w:rsidRPr="00652F6E">
        <w:t>s</w:t>
      </w:r>
      <w:r w:rsidR="000C79D9" w:rsidRPr="00652F6E">
        <w:t>temas garante que todas as áreas do processo envolvidas são integradas numa plataforma comum permitindo um melhor relacionamento entre os dados, entre outros.</w:t>
      </w:r>
    </w:p>
    <w:p w14:paraId="70039574" w14:textId="77777777" w:rsidR="002E31CC" w:rsidRDefault="002E31CC" w:rsidP="00E04023"/>
    <w:p w14:paraId="297D929F" w14:textId="77777777" w:rsidR="00F05FA3" w:rsidRDefault="00F05FA3">
      <w:pPr>
        <w:spacing w:after="200"/>
        <w:rPr>
          <w:smallCaps/>
          <w:sz w:val="28"/>
          <w:szCs w:val="28"/>
        </w:rPr>
      </w:pPr>
      <w:r>
        <w:br w:type="page"/>
      </w:r>
    </w:p>
    <w:p w14:paraId="04F4E06C" w14:textId="5112EDDA" w:rsidR="00136454" w:rsidRDefault="00136454" w:rsidP="009A2407">
      <w:pPr>
        <w:pStyle w:val="Heading2"/>
        <w:ind w:firstLine="708"/>
      </w:pPr>
      <w:bookmarkStart w:id="137" w:name="_Toc512597209"/>
      <w:r w:rsidRPr="002A4B1A">
        <w:lastRenderedPageBreak/>
        <w:t>2.</w:t>
      </w:r>
      <w:r w:rsidR="00176849">
        <w:t>5</w:t>
      </w:r>
      <w:r w:rsidRPr="002A4B1A">
        <w:t xml:space="preserve"> </w:t>
      </w:r>
      <w:r>
        <w:t>Fabrico Aditivo</w:t>
      </w:r>
      <w:bookmarkEnd w:id="137"/>
    </w:p>
    <w:p w14:paraId="0E3B9041" w14:textId="66023903" w:rsidR="00401D22" w:rsidRPr="00652F6E" w:rsidRDefault="00401D22" w:rsidP="00401D22">
      <w:r w:rsidRPr="00280B1C">
        <w:t xml:space="preserve">O Fabrico Aditivo, também conhecido como impressão a três dimensões, consiste em produzir um objeto sólido, em três dimensões, proveniente de um ficheiro digital </w:t>
      </w:r>
      <w:r w:rsidRPr="00280B1C">
        <w:rPr>
          <w:lang w:val="en-US"/>
        </w:rPr>
        <w:fldChar w:fldCharType="begin" w:fldLock="1"/>
      </w:r>
      <w:r w:rsidR="009F14E0">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rsidRPr="00280B1C">
        <w:rPr>
          <w:lang w:val="en-US"/>
        </w:rPr>
        <w:fldChar w:fldCharType="separate"/>
      </w:r>
      <w:r w:rsidRPr="00280B1C">
        <w:rPr>
          <w:noProof/>
        </w:rPr>
        <w:t>(Canas &amp; Pires, 2014, p. 10)</w:t>
      </w:r>
      <w:r w:rsidRPr="00280B1C">
        <w:rPr>
          <w:lang w:val="en-US"/>
        </w:rPr>
        <w:fldChar w:fldCharType="end"/>
      </w:r>
      <w:r w:rsidRPr="00280B1C">
        <w:t>, e a criação/produção deste objeto é realizada através de processos aditivos que consistem em imprimir camadas sucessivas com recurso a um determinado material e, por vezes, em determinadas condições (como temperatura, humidade, etc</w:t>
      </w:r>
      <w:r>
        <w:t>.</w:t>
      </w:r>
      <w:r w:rsidRPr="00280B1C">
        <w:t xml:space="preserve">). </w:t>
      </w:r>
      <w:r w:rsidRPr="00652F6E">
        <w:t>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val="en-US"/>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30">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5EF15FBF" w:rsidR="00B77B16" w:rsidRDefault="00B77B16" w:rsidP="00B77B16">
      <w:pPr>
        <w:pStyle w:val="Caption"/>
        <w:jc w:val="center"/>
      </w:pPr>
      <w:bookmarkStart w:id="138" w:name="_Toc512597247"/>
      <w:r>
        <w:t xml:space="preserve">Figura </w:t>
      </w:r>
      <w:fldSimple w:instr=" SEQ Figura \* ARABIC ">
        <w:r w:rsidR="00BF6FDB">
          <w:rPr>
            <w:noProof/>
          </w:rPr>
          <w:t>17</w:t>
        </w:r>
      </w:fldSimple>
      <w:r>
        <w:t xml:space="preserve"> </w:t>
      </w:r>
      <w:r w:rsidR="00D07009">
        <w:t>– Ilustração de sistema de fabrico aditivo</w:t>
      </w:r>
      <w:r>
        <w:t>.</w:t>
      </w:r>
      <w:bookmarkEnd w:id="138"/>
      <w:r>
        <w:t xml:space="preserve"> </w:t>
      </w:r>
    </w:p>
    <w:p w14:paraId="1D75B09B" w14:textId="6C7A3305" w:rsidR="00B77B16" w:rsidRDefault="00B77B16" w:rsidP="00B77B16">
      <w:pPr>
        <w:pStyle w:val="Caption"/>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4D752C90" w:rsidR="00136454" w:rsidRDefault="00136454" w:rsidP="00280B1C">
      <w:r>
        <w:t xml:space="preserve">O processo de Fabrico Aditivo começou com </w:t>
      </w:r>
      <w:proofErr w:type="spellStart"/>
      <w:r>
        <w:t>Chuck</w:t>
      </w:r>
      <w:proofErr w:type="spellEnd"/>
      <w:r>
        <w:t xml:space="preserve"> Hull, em 1984, quando este criou um processo conhecido como </w:t>
      </w:r>
      <w:proofErr w:type="spellStart"/>
      <w:r>
        <w:t>estereolitografia</w:t>
      </w:r>
      <w:proofErr w:type="spellEnd"/>
      <w:r>
        <w:t xml:space="preserve">, que utilizava lasers ultravioleta para curar foto polímeros. O mesmo </w:t>
      </w:r>
      <w:proofErr w:type="spellStart"/>
      <w:r>
        <w:t>Chuck</w:t>
      </w:r>
      <w:proofErr w:type="spellEnd"/>
      <w:r>
        <w:t xml:space="preserve"> Hull também foi o criador do formato de ficheiros STL </w:t>
      </w:r>
      <w:r>
        <w:fldChar w:fldCharType="begin" w:fldLock="1"/>
      </w:r>
      <w:r w:rsidR="009F14E0">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"noteIndex" : 0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w:t>
      </w:r>
      <w:r w:rsidRPr="00FD2005">
        <w:rPr>
          <w:i/>
        </w:rPr>
        <w:t>software</w:t>
      </w:r>
      <w:r>
        <w:t xml:space="preserve"> das impressoras 3D.</w:t>
      </w:r>
    </w:p>
    <w:p w14:paraId="78126276" w14:textId="77777777" w:rsidR="00136454" w:rsidRDefault="00136454" w:rsidP="00280B1C"/>
    <w:p w14:paraId="78099F87" w14:textId="74593FC8" w:rsidR="00136454" w:rsidRDefault="00136454" w:rsidP="00136454">
      <w:r>
        <w:lastRenderedPageBreak/>
        <w:t xml:space="preserve">Uma das grandes vantagens do fabrico aditivo e que rotulou este processo de prototipagem rápida, foi a possibilidade de </w:t>
      </w:r>
      <w:proofErr w:type="spellStart"/>
      <w:r>
        <w:t>confeção</w:t>
      </w:r>
      <w:proofErr w:type="spellEnd"/>
      <w:r>
        <w:t xml:space="preserve">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w:t>
      </w:r>
      <w:r w:rsidR="009A2407">
        <w:t>es características a seu favor.</w:t>
      </w:r>
    </w:p>
    <w:p w14:paraId="5DD61FE9" w14:textId="578CA32A" w:rsidR="00136454" w:rsidRDefault="00136454" w:rsidP="00136454">
      <w:r>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w:t>
      </w:r>
      <w:r w:rsidR="002D2B1D">
        <w:t>Hoje em dia já é possível imprimir através de várias técnicas de impressão assim como utilizar vários tipos de material para o efeito, como por exemplo: plásticos; metais; e cerâmicas, entre outros.</w:t>
      </w:r>
    </w:p>
    <w:p w14:paraId="7A931AE3" w14:textId="36E2C460" w:rsidR="00136454" w:rsidRDefault="00136454" w:rsidP="00280B1C">
      <w:r>
        <w:t>Apesar de nesta altura os meios de produção tradicionais ainda oferecerem algumas vantagens, nomeadamente em produção de larga escala, o fabrico aditivo já oferece vários benefícios</w:t>
      </w:r>
      <w:r w:rsidR="00166DF2">
        <w:t xml:space="preserve"> </w:t>
      </w:r>
      <w:r w:rsidR="00166DF2">
        <w:fldChar w:fldCharType="begin" w:fldLock="1"/>
      </w:r>
      <w:r w:rsidR="00166DF2">
        <w:instrText>ADDIN CSL_CITATION { "citationItems" : [ { "id" : "ITEM-1", "itemData" : { "DOI" : "https://doi.org/10.1016/j.bushor.2011.11.003", "ISSN" : "0007-6813", "author" : [ { "dropping-particle" : "", "family" : "Berman", "given" : "Barry", "non-dropping-particle" : "", "parse-names" : false, "suffix" : "" } ], "container-title" : "Business Horizons", "id" : "ITEM-1", "issue" : "2", "issued" : { "date-parts" : [ [ "2012" ] ] }, "page" : "155-162", "title" : "3-D printing: The new industrial revolution", "type" : "article-journal", "volume" : "55" }, "uris" : [ "http://www.mendeley.com/documents/?uuid=faa5b94c-2d17-4d3c-b99e-1fc781260b72" ] } ], "mendeley" : { "formattedCitation" : "(Berman, 2012)", "plainTextFormattedCitation" : "(Berman, 2012)" }, "properties" : { "noteIndex" : 0 }, "schema" : "https://github.com/citation-style-language/schema/raw/master/csl-citation.json" }</w:instrText>
      </w:r>
      <w:r w:rsidR="00166DF2">
        <w:fldChar w:fldCharType="separate"/>
      </w:r>
      <w:r w:rsidR="00166DF2" w:rsidRPr="00166DF2">
        <w:rPr>
          <w:noProof/>
        </w:rPr>
        <w:t>(Berman, 2012)</w:t>
      </w:r>
      <w:r w:rsidR="00166DF2">
        <w:fldChar w:fldCharType="end"/>
      </w:r>
      <w:r>
        <w:t>, como:</w:t>
      </w:r>
    </w:p>
    <w:p w14:paraId="787B7038" w14:textId="77777777" w:rsidR="00136454" w:rsidRDefault="00136454" w:rsidP="00660D40">
      <w:pPr>
        <w:pStyle w:val="ListParagraph"/>
        <w:numPr>
          <w:ilvl w:val="0"/>
          <w:numId w:val="9"/>
        </w:numPr>
      </w:pPr>
      <w:r>
        <w:t>Customização em massa – a possibilidade de criar designs customizados abre portas a possibilidades ilimitadas.</w:t>
      </w:r>
    </w:p>
    <w:p w14:paraId="328D1AFE" w14:textId="77777777" w:rsidR="00136454" w:rsidRDefault="00136454" w:rsidP="00660D40">
      <w:pPr>
        <w:pStyle w:val="ListParagraph"/>
        <w:numPr>
          <w:ilvl w:val="0"/>
          <w:numId w:val="9"/>
        </w:numPr>
      </w:pPr>
      <w:r>
        <w:t>Novas capacidades – produtos complexos podem ser produzidos sem investimentos avultados e com custos variáveis mais baixos do que métodos tradicionais.</w:t>
      </w:r>
    </w:p>
    <w:p w14:paraId="6A51457B" w14:textId="77777777" w:rsidR="00136454" w:rsidRDefault="00136454" w:rsidP="00660D40">
      <w:pPr>
        <w:pStyle w:val="ListParagraph"/>
        <w:numPr>
          <w:ilvl w:val="0"/>
          <w:numId w:val="9"/>
        </w:numPr>
      </w:pPr>
      <w:r>
        <w:t xml:space="preserve">Tempo de entrega – o </w:t>
      </w:r>
      <w:r w:rsidRPr="0009389D">
        <w:rPr>
          <w:i/>
        </w:rPr>
        <w:t>design</w:t>
      </w:r>
      <w:r>
        <w:t xml:space="preserve"> e os ciclos de produção sofrem um grande aumento de velocidade, que torna possível que o produto chegue ao mercado mais rapidamente.</w:t>
      </w:r>
    </w:p>
    <w:p w14:paraId="4AE37D43" w14:textId="77777777" w:rsidR="00136454" w:rsidRDefault="00136454" w:rsidP="00660D40">
      <w:pPr>
        <w:pStyle w:val="ListParagraph"/>
        <w:numPr>
          <w:ilvl w:val="0"/>
          <w:numId w:val="9"/>
        </w:numPr>
      </w:pPr>
      <w:r>
        <w:t>Cadeia de fornecimento simplificada – a produção está mais perto do ponto de entrega, que simplifica o processo do ponto de vista do inventário.</w:t>
      </w:r>
    </w:p>
    <w:p w14:paraId="21321BF0" w14:textId="63743508" w:rsidR="00136454" w:rsidRDefault="00136454" w:rsidP="00660D40">
      <w:pPr>
        <w:pStyle w:val="ListParagraph"/>
        <w:numPr>
          <w:ilvl w:val="0"/>
          <w:numId w:val="9"/>
        </w:numPr>
      </w:pPr>
      <w:r>
        <w:t>Redução de desperdícios – materiais não utilizados podem ser reutilizados para impressão sucessiva, o que significa que o desperdício será menor.</w:t>
      </w:r>
    </w:p>
    <w:p w14:paraId="1A669A1C" w14:textId="77777777" w:rsidR="00136454" w:rsidRDefault="00136454" w:rsidP="00280B1C">
      <w:r>
        <w:t>Atualmente o fabrico aditivo ainda prevalece na prototipagem e na produção de lotes mais pequenos, no entanto já tem bastantes aplicações nas várias indústrias:</w:t>
      </w:r>
    </w:p>
    <w:p w14:paraId="6D32E86E" w14:textId="77777777" w:rsidR="00136454" w:rsidRDefault="00136454" w:rsidP="00660D40">
      <w:pPr>
        <w:pStyle w:val="ListParagraph"/>
        <w:numPr>
          <w:ilvl w:val="0"/>
          <w:numId w:val="10"/>
        </w:numPr>
      </w:pPr>
      <w:r>
        <w:t xml:space="preserve">Indústria Automóvel: componentes específicos para produção de motores, </w:t>
      </w:r>
      <w:r w:rsidRPr="0009389D">
        <w:rPr>
          <w:i/>
        </w:rPr>
        <w:t>designs</w:t>
      </w:r>
      <w:r>
        <w:t xml:space="preserve"> inovadores como conceitos de chassis.</w:t>
      </w:r>
    </w:p>
    <w:p w14:paraId="550BB002" w14:textId="77777777" w:rsidR="00136454" w:rsidRDefault="00136454" w:rsidP="00660D40">
      <w:pPr>
        <w:pStyle w:val="ListParagraph"/>
        <w:numPr>
          <w:ilvl w:val="0"/>
          <w:numId w:val="10"/>
        </w:numPr>
      </w:pPr>
      <w:r>
        <w:t>Indústria Aeroespacial: bicos de combustível de aeronaves, partes de motores a jato.</w:t>
      </w:r>
    </w:p>
    <w:p w14:paraId="3C6C13DE" w14:textId="77777777" w:rsidR="00136454" w:rsidRDefault="00136454" w:rsidP="00660D40">
      <w:pPr>
        <w:pStyle w:val="ListParagraph"/>
        <w:numPr>
          <w:ilvl w:val="0"/>
          <w:numId w:val="10"/>
        </w:numPr>
      </w:pPr>
      <w:r>
        <w:t>Indústria Médica: implantes para a anca ou espinha.</w:t>
      </w:r>
    </w:p>
    <w:p w14:paraId="19430F02" w14:textId="77777777" w:rsidR="00136454" w:rsidRDefault="00136454" w:rsidP="00660D40">
      <w:pPr>
        <w:pStyle w:val="ListParagraph"/>
        <w:numPr>
          <w:ilvl w:val="0"/>
          <w:numId w:val="10"/>
        </w:numPr>
      </w:pPr>
      <w:r>
        <w:t>Entre outros.</w:t>
      </w:r>
    </w:p>
    <w:p w14:paraId="3CA36DA8" w14:textId="77777777" w:rsidR="00136454" w:rsidRDefault="00136454" w:rsidP="00136454"/>
    <w:p w14:paraId="64B2AD21" w14:textId="59850D26" w:rsidR="00136454" w:rsidRDefault="00136454" w:rsidP="00280B1C">
      <w:r>
        <w:lastRenderedPageBreak/>
        <w:t xml:space="preserve">Neste momento pode-se afirmar que o fabrico aditivo já é uma solução viável para prototipagem ou para produção de baixa escala. Agora o desafio é evoluir o seu </w:t>
      </w:r>
      <w:r w:rsidRPr="0009389D">
        <w:rPr>
          <w:i/>
        </w:rPr>
        <w:t>hardware</w:t>
      </w:r>
      <w:r>
        <w:t xml:space="preserv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rPr>
          <w:smallCaps/>
          <w:sz w:val="28"/>
          <w:szCs w:val="28"/>
        </w:rPr>
      </w:pPr>
      <w:r>
        <w:br w:type="page"/>
      </w:r>
    </w:p>
    <w:p w14:paraId="31FEA3AB" w14:textId="03E33AF3" w:rsidR="00B616E4" w:rsidRDefault="008821DD" w:rsidP="00EA61BE">
      <w:pPr>
        <w:pStyle w:val="Heading2"/>
        <w:ind w:firstLine="708"/>
      </w:pPr>
      <w:bookmarkStart w:id="139" w:name="_Toc512597210"/>
      <w:r w:rsidRPr="002A4B1A">
        <w:lastRenderedPageBreak/>
        <w:t>2.</w:t>
      </w:r>
      <w:r w:rsidR="00352309">
        <w:t>6</w:t>
      </w:r>
      <w:r w:rsidRPr="002A4B1A">
        <w:t xml:space="preserve"> </w:t>
      </w:r>
      <w:r w:rsidR="00BE790D">
        <w:t>Trabalho Relacionado</w:t>
      </w:r>
      <w:bookmarkEnd w:id="139"/>
    </w:p>
    <w:p w14:paraId="4065C72A" w14:textId="2763F7F5" w:rsidR="00B616E4" w:rsidRPr="00F81B92" w:rsidRDefault="00B616E4" w:rsidP="003E09F6">
      <w:pPr>
        <w:pStyle w:val="Heading3"/>
        <w:ind w:firstLine="708"/>
        <w:rPr>
          <w:i w:val="0"/>
        </w:rPr>
      </w:pPr>
      <w:bookmarkStart w:id="140" w:name="_Toc512597211"/>
      <w:r w:rsidRPr="00F81B92">
        <w:rPr>
          <w:i w:val="0"/>
        </w:rPr>
        <w:t>2.</w:t>
      </w:r>
      <w:r>
        <w:rPr>
          <w:i w:val="0"/>
        </w:rPr>
        <w:t>6</w:t>
      </w:r>
      <w:r w:rsidRPr="00F81B92">
        <w:rPr>
          <w:i w:val="0"/>
        </w:rPr>
        <w:t xml:space="preserve">.1 </w:t>
      </w:r>
      <w:r w:rsidRPr="00B616E4">
        <w:rPr>
          <w:i w:val="0"/>
        </w:rPr>
        <w:t>Controlo e Automação na Indústria</w:t>
      </w:r>
      <w:bookmarkEnd w:id="140"/>
    </w:p>
    <w:p w14:paraId="764C7CA3" w14:textId="497A316E" w:rsidR="00C3125E" w:rsidRDefault="0033617C" w:rsidP="00280B1C">
      <w:r>
        <w:t>Os s</w:t>
      </w:r>
      <w:r w:rsidR="00C3125E">
        <w:t xml:space="preserve">istemas para controlo e automação estão já bastante disseminados pelos vários </w:t>
      </w:r>
      <w:proofErr w:type="spellStart"/>
      <w:r w:rsidR="00C3125E">
        <w:t>setores</w:t>
      </w:r>
      <w:proofErr w:type="spellEnd"/>
      <w:r w:rsidR="00C3125E">
        <w:t xml:space="preserve">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0AC04704" w:rsidR="00F51AF4" w:rsidRDefault="00F51AF4" w:rsidP="00280B1C">
      <w:r>
        <w:t xml:space="preserve">Numa companhia do </w:t>
      </w:r>
      <w:proofErr w:type="spellStart"/>
      <w:r>
        <w:t>setor</w:t>
      </w:r>
      <w:proofErr w:type="spellEnd"/>
      <w:r>
        <w:t xml:space="preserve">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D52D399" w:rsidR="00F51AF4" w:rsidRDefault="0015308A" w:rsidP="00280B1C">
      <w:r>
        <w:t>As</w:t>
      </w:r>
      <w:r w:rsidR="001A2EF5">
        <w:t xml:space="preserve"> principais razões que levaram à</w:t>
      </w:r>
      <w:r>
        <w:t xml:space="preserve">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00C77E0F" w:rsidR="0015308A" w:rsidRDefault="0015308A" w:rsidP="00280B1C">
      <w:r>
        <w:t>Na implementação de um novo processo de automaç</w:t>
      </w:r>
      <w:r w:rsidR="00785D94">
        <w:t>ão</w:t>
      </w:r>
      <w:r>
        <w:t xml:space="preserve"> é imperativo compreender todos os procedimentos envolvidos, e como tal </w:t>
      </w:r>
      <w:r w:rsidR="00785D94">
        <w:t xml:space="preserve">foi necessário desenvolver um plano de implementação. </w:t>
      </w:r>
      <w:r w:rsidR="00830F6D">
        <w:t xml:space="preserve">Isto envolve conhecer </w:t>
      </w:r>
      <w:r w:rsidR="00785D94">
        <w:t>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w:t>
      </w:r>
      <w:r w:rsidR="00142971">
        <w:t>ftware adquirido (Q-DAS devido à</w:t>
      </w:r>
      <w:r w:rsidR="00B62F93">
        <w:t xml:space="preserve">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91EEADC" w:rsidR="00B22E6B" w:rsidRDefault="00B22E6B" w:rsidP="00280B1C">
      <w:r>
        <w:t xml:space="preserve">Após implementado o processo de controlo e automação para inspeção da qualidade dos produtos foi possível verificar que houve ganhos no que diz respeito ao tempo para executar tarefas de medição da qualidade, sendo que para a inspeção de um lote de produção houve </w:t>
      </w:r>
      <w:r>
        <w:lastRenderedPageBreak/>
        <w:t>ganhos totais de 1</w:t>
      </w:r>
      <w:r w:rsidR="004C0BCA">
        <w:t>8</w:t>
      </w:r>
      <w:r>
        <w:t xml:space="preserve"> minutos (ver Figura seguinte) em comparação com os procedimentos prévios </w:t>
      </w:r>
      <w:r w:rsidR="00142971">
        <w:t>à</w:t>
      </w:r>
      <w:r>
        <w:t xml:space="preserve"> </w:t>
      </w:r>
      <w:r w:rsidR="0065524D">
        <w:t>implementação</w:t>
      </w:r>
      <w:r>
        <w:t>.</w:t>
      </w:r>
    </w:p>
    <w:p w14:paraId="1F29183E" w14:textId="77777777" w:rsidR="00B22E6B" w:rsidRDefault="00B22E6B" w:rsidP="00B22E6B">
      <w:pPr>
        <w:keepNext/>
        <w:jc w:val="center"/>
      </w:pPr>
      <w:r>
        <w:rPr>
          <w:noProof/>
          <w:lang w:val="en-US"/>
        </w:rPr>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31">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5FD74388" w:rsidR="007D519D" w:rsidRDefault="00B22E6B" w:rsidP="00B22E6B">
      <w:pPr>
        <w:pStyle w:val="Caption"/>
        <w:jc w:val="center"/>
      </w:pPr>
      <w:bookmarkStart w:id="141" w:name="_Toc512597248"/>
      <w:r>
        <w:t xml:space="preserve">Figura </w:t>
      </w:r>
      <w:fldSimple w:instr=" SEQ Figura \* ARABIC ">
        <w:r w:rsidR="00BF6FDB">
          <w:rPr>
            <w:noProof/>
          </w:rPr>
          <w:t>18</w:t>
        </w:r>
      </w:fldSimple>
      <w:r w:rsidR="007D519D">
        <w:t xml:space="preserve"> - Ganhos de Tempo.</w:t>
      </w:r>
      <w:bookmarkEnd w:id="141"/>
      <w:r w:rsidR="007D519D">
        <w:t xml:space="preserve"> </w:t>
      </w:r>
    </w:p>
    <w:p w14:paraId="316BE5A4" w14:textId="22A90D2A" w:rsidR="00B22E6B" w:rsidRDefault="00B22E6B" w:rsidP="00B22E6B">
      <w:pPr>
        <w:pStyle w:val="Caption"/>
        <w:jc w:val="center"/>
      </w:pPr>
      <w:r>
        <w:t xml:space="preserve">Fonte: </w:t>
      </w:r>
      <w:r>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1BE6C4C7" w14:textId="64331E32" w:rsidR="00BF2650" w:rsidRDefault="004C0BCA" w:rsidP="00280B1C">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9F14E0">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3AA45FAC" w14:textId="4DD01B08" w:rsidR="00785D94" w:rsidRDefault="00BF2650" w:rsidP="00280B1C">
      <w:r>
        <w:t xml:space="preserve">Na indústria alimentar também </w:t>
      </w:r>
      <w:r w:rsidR="002F35A1">
        <w:t>tem sido aposta a implementação de sistemas de controlo e automaç</w:t>
      </w:r>
      <w:r w:rsidR="007214BE">
        <w:t>ão. A</w:t>
      </w:r>
      <w:r w:rsidR="00C073D9">
        <w:t xml:space="preserve"> revista “</w:t>
      </w:r>
      <w:proofErr w:type="spellStart"/>
      <w:r w:rsidR="00C073D9">
        <w:t>Control</w:t>
      </w:r>
      <w:proofErr w:type="spellEnd"/>
      <w:r w:rsidR="00C073D9">
        <w:t xml:space="preserve"> </w:t>
      </w:r>
      <w:proofErr w:type="spellStart"/>
      <w:r w:rsidR="00C073D9">
        <w:t>Engineering</w:t>
      </w:r>
      <w:proofErr w:type="spellEnd"/>
      <w:r w:rsidR="00C073D9">
        <w:t xml:space="preserve">” </w:t>
      </w:r>
      <w:r w:rsidR="00C073D9">
        <w:fldChar w:fldCharType="begin" w:fldLock="1"/>
      </w:r>
      <w:r w:rsidR="009F14E0">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3D9A9E4" w14:textId="716ED780" w:rsidR="007214BE" w:rsidRDefault="007F2A06" w:rsidP="00280B1C">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w:t>
      </w:r>
      <w:proofErr w:type="spellStart"/>
      <w:r w:rsidR="004A0C64">
        <w:t>paletização</w:t>
      </w:r>
      <w:proofErr w:type="spellEnd"/>
      <w:r w:rsidR="004A0C64">
        <w:t xml:space="preserve"> que é realizado no fim da linha de processamento de salmão de uma empresa baseada na Noruega </w:t>
      </w:r>
      <w:r w:rsidR="004A0C64">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142971">
        <w:t>. Devido à</w:t>
      </w:r>
      <w:r w:rsidR="004A0C64">
        <w:t xml:space="preserve">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1E41F28B" w:rsidR="00612EBD" w:rsidRDefault="00612EBD" w:rsidP="00280B1C">
      <w:r>
        <w:lastRenderedPageBreak/>
        <w:t xml:space="preserve">O embalamento e </w:t>
      </w:r>
      <w:proofErr w:type="spellStart"/>
      <w:r w:rsidR="00830F6D">
        <w:t>paletização</w:t>
      </w:r>
      <w:proofErr w:type="spellEnd"/>
      <w:r w:rsidR="00830F6D">
        <w:t xml:space="preserve"> (“</w:t>
      </w:r>
      <w:proofErr w:type="spellStart"/>
      <w:r w:rsidR="00830F6D">
        <w:t>palletization</w:t>
      </w:r>
      <w:proofErr w:type="spellEnd"/>
      <w:r w:rsidR="00830F6D">
        <w:t xml:space="preserve">”) </w:t>
      </w:r>
      <w:r>
        <w:t xml:space="preserve">de fim de </w:t>
      </w:r>
      <w:r w:rsidR="00501FE1">
        <w:t xml:space="preserve">linha </w:t>
      </w:r>
      <w:r>
        <w:t xml:space="preserve">inclui várias ações como carregar filetes para caixas abertas, pesar, fechar e catalogar as caixas, passar as caixas por detetor de metais e </w:t>
      </w:r>
      <w:proofErr w:type="spellStart"/>
      <w:r>
        <w:t>paletiz</w:t>
      </w:r>
      <w:r w:rsidR="00BF34E5">
        <w:t>ar</w:t>
      </w:r>
      <w:proofErr w:type="spellEnd"/>
      <w:r w:rsidR="00BF34E5">
        <w:t xml:space="preserve"> os produtos. Estas ações </w:t>
      </w:r>
      <w:r>
        <w:t xml:space="preserve">até </w:t>
      </w:r>
      <w:r w:rsidR="00142971">
        <w:t>à</w:t>
      </w:r>
      <w:r>
        <w:t xml:space="preserve"> proposta de solução de automação eram executadas manualmente.</w:t>
      </w:r>
    </w:p>
    <w:p w14:paraId="3EB33737" w14:textId="47429A4B" w:rsidR="00612EBD" w:rsidRDefault="00612EBD" w:rsidP="00280B1C">
      <w:r>
        <w:t>A solução proposta consistia numa linha automatizada capaz de abrir, fechar, pesar, catalog</w:t>
      </w:r>
      <w:r w:rsidR="00501FE1">
        <w:t xml:space="preserve">ar e </w:t>
      </w:r>
      <w:proofErr w:type="spellStart"/>
      <w:r w:rsidR="00501FE1">
        <w:t>paletizar</w:t>
      </w:r>
      <w:proofErr w:type="spellEnd"/>
      <w:r w:rsidR="00501FE1">
        <w:t xml:space="preserve"> as caixas, como é</w:t>
      </w:r>
      <w:r>
        <w:t xml:space="preserve"> possível verificar na Figura seguinte.</w:t>
      </w:r>
    </w:p>
    <w:p w14:paraId="1B8C746F" w14:textId="77777777" w:rsidR="00612EBD" w:rsidRDefault="00612EBD" w:rsidP="00612EBD">
      <w:pPr>
        <w:keepNext/>
        <w:jc w:val="center"/>
      </w:pPr>
      <w:r>
        <w:rPr>
          <w:noProof/>
          <w:lang w:val="en-US"/>
        </w:rPr>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2">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6CCEA192" w:rsidR="007D519D" w:rsidRDefault="00612EBD" w:rsidP="00612EBD">
      <w:pPr>
        <w:pStyle w:val="Caption"/>
        <w:jc w:val="center"/>
      </w:pPr>
      <w:bookmarkStart w:id="142" w:name="_Toc512597249"/>
      <w:r>
        <w:t xml:space="preserve">Figura </w:t>
      </w:r>
      <w:fldSimple w:instr=" SEQ Figura \* ARABIC ">
        <w:r w:rsidR="00BF6FDB">
          <w:rPr>
            <w:noProof/>
          </w:rPr>
          <w:t>19</w:t>
        </w:r>
      </w:fldSimple>
      <w:r>
        <w:t xml:space="preserve"> - Linha de </w:t>
      </w:r>
      <w:proofErr w:type="spellStart"/>
      <w:r>
        <w:t>Paletização</w:t>
      </w:r>
      <w:proofErr w:type="spellEnd"/>
      <w:r>
        <w:t xml:space="preserve"> Automatizada</w:t>
      </w:r>
      <w:r w:rsidR="007D519D">
        <w:t>.</w:t>
      </w:r>
      <w:bookmarkEnd w:id="142"/>
      <w:r w:rsidR="007D519D">
        <w:t xml:space="preserve"> </w:t>
      </w:r>
    </w:p>
    <w:p w14:paraId="4654545F" w14:textId="39F38F65" w:rsidR="00612EBD" w:rsidRDefault="007D519D" w:rsidP="00612EBD">
      <w:pPr>
        <w:pStyle w:val="Caption"/>
        <w:jc w:val="center"/>
      </w:pPr>
      <w:r>
        <w:t>Fonte:</w:t>
      </w:r>
      <w:r w:rsidR="00612EBD">
        <w:t xml:space="preserve"> </w:t>
      </w:r>
      <w:r w:rsidR="00612EBD">
        <w:fldChar w:fldCharType="begin" w:fldLock="1"/>
      </w:r>
      <w:r w:rsidR="009F14E0">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3740FF6F" w14:textId="6687AA98" w:rsidR="00035265" w:rsidRDefault="00612EBD" w:rsidP="00280B1C">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5F248D4" w14:textId="071C6DB8" w:rsidR="001F59BA" w:rsidRDefault="001F59BA" w:rsidP="00280B1C">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D214D53" w:rsidR="00041C1E" w:rsidRDefault="00041C1E" w:rsidP="00280B1C">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4F48DBD5" w:rsidR="0034536A" w:rsidRDefault="0034536A" w:rsidP="00280B1C">
      <w:r>
        <w:lastRenderedPageBreak/>
        <w:t>Outro fator chave para a crescente necessidade de soluções de automação é o aumento do custo laboral derivado de novos salários mínimos e o aumento de</w:t>
      </w:r>
      <w:r w:rsidR="004C35FB">
        <w:t xml:space="preserve"> volume de negócios através do </w:t>
      </w:r>
      <w:r w:rsidR="004C35FB" w:rsidRPr="004C35FB">
        <w:rPr>
          <w:i/>
        </w:rPr>
        <w:t>e-commerce</w:t>
      </w:r>
      <w:r w:rsidR="004C35FB">
        <w:t xml:space="preserve"> (comércio online)</w:t>
      </w:r>
      <w:r>
        <w:t>, onde as grandes empresas como a Amazon contratam milhares de trabalhadores de armazém e forçam outras a darem melhores condições para se manterem atrativas.</w:t>
      </w:r>
    </w:p>
    <w:p w14:paraId="52C3765B" w14:textId="5D2C86E8" w:rsidR="0034536A" w:rsidRDefault="0034536A" w:rsidP="00280B1C">
      <w:r>
        <w:t xml:space="preserve">Posto isto, é claro para as empresas que faz todo o sentido tornarem-se o mais independente possíveis destas variabilidades, e como tal, tendem a investir em </w:t>
      </w:r>
      <w:r w:rsidRPr="004C35FB">
        <w:rPr>
          <w:i/>
        </w:rPr>
        <w:t>software</w:t>
      </w:r>
      <w:r>
        <w:t xml:space="preserve"> e soluções mecanizadas, ou até mesmo armazéns 100% automáticos </w:t>
      </w:r>
      <w:r>
        <w:fldChar w:fldCharType="begin" w:fldLock="1"/>
      </w:r>
      <w:r w:rsidR="009F14E0">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61A6C245" w14:textId="162429DF" w:rsidR="00B17D68" w:rsidRDefault="00B17D68">
      <w:pPr>
        <w:spacing w:after="200"/>
        <w:rPr>
          <w:iCs/>
          <w:smallCaps/>
          <w:spacing w:val="5"/>
          <w:sz w:val="26"/>
          <w:szCs w:val="26"/>
        </w:rPr>
      </w:pPr>
    </w:p>
    <w:p w14:paraId="22330001" w14:textId="12870A67" w:rsidR="00D960C7" w:rsidRDefault="00B616E4" w:rsidP="003E09F6">
      <w:pPr>
        <w:pStyle w:val="Heading3"/>
        <w:ind w:firstLine="708"/>
        <w:rPr>
          <w:i w:val="0"/>
        </w:rPr>
      </w:pPr>
      <w:bookmarkStart w:id="143" w:name="_Toc512597212"/>
      <w:r w:rsidRPr="00F81B92">
        <w:rPr>
          <w:i w:val="0"/>
        </w:rPr>
        <w:t>2.</w:t>
      </w:r>
      <w:r>
        <w:rPr>
          <w:i w:val="0"/>
        </w:rPr>
        <w:t>6</w:t>
      </w:r>
      <w:r w:rsidRPr="00F81B92">
        <w:rPr>
          <w:i w:val="0"/>
        </w:rPr>
        <w:t>.</w:t>
      </w:r>
      <w:r>
        <w:rPr>
          <w:i w:val="0"/>
        </w:rPr>
        <w:t>2</w:t>
      </w:r>
      <w:r w:rsidRPr="00F81B92">
        <w:rPr>
          <w:i w:val="0"/>
        </w:rPr>
        <w:t xml:space="preserve"> </w:t>
      </w:r>
      <w:r>
        <w:rPr>
          <w:i w:val="0"/>
        </w:rPr>
        <w:t>Sistemas Web-</w:t>
      </w:r>
      <w:proofErr w:type="spellStart"/>
      <w:r>
        <w:rPr>
          <w:i w:val="0"/>
        </w:rPr>
        <w:t>Based</w:t>
      </w:r>
      <w:proofErr w:type="spellEnd"/>
      <w:r>
        <w:rPr>
          <w:i w:val="0"/>
        </w:rPr>
        <w:t xml:space="preserve"> para Controlo e Automação</w:t>
      </w:r>
      <w:bookmarkEnd w:id="143"/>
    </w:p>
    <w:p w14:paraId="382D6A5A" w14:textId="71A76D94" w:rsidR="00D960C7" w:rsidRDefault="00D960C7" w:rsidP="00280B1C">
      <w:r>
        <w:t>A evolução tecnológica leva a que haja cada vez mais convergência entre o mundo das Tecnologias de Informação e a Automação. São cada vez mais os casos de sucesso de aplicabilidade de TI em Automação.</w:t>
      </w:r>
    </w:p>
    <w:p w14:paraId="3F23C9BE" w14:textId="56B3AE0A" w:rsidR="00E84665" w:rsidRDefault="00E84665" w:rsidP="00280B1C">
      <w:r>
        <w:t xml:space="preserve">Um caso de estudo onde foi utilizado um PLC como um servidor </w:t>
      </w:r>
      <w:proofErr w:type="spellStart"/>
      <w:r>
        <w:t>web</w:t>
      </w:r>
      <w:proofErr w:type="spellEnd"/>
      <w:r>
        <w:t xml:space="preserve"> permitiu monitorizar remotamente um processo </w:t>
      </w:r>
      <w:r w:rsidR="00B6628A">
        <w:t>físico</w:t>
      </w:r>
      <w:r>
        <w:t xml:space="preserv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3808E719" w:rsidR="005B08CB" w:rsidRDefault="005B08CB" w:rsidP="00280B1C">
      <w:r>
        <w:t xml:space="preserve">Tirando partido das capacidades das tecnologias </w:t>
      </w:r>
      <w:proofErr w:type="spellStart"/>
      <w:r>
        <w:t>web</w:t>
      </w:r>
      <w:proofErr w:type="spellEnd"/>
      <w:r>
        <w:t>, a monitorização pode ser feita de forma remota, em qualquer ponto d</w:t>
      </w:r>
      <w:r w:rsidR="00142971">
        <w:t>o planeta desde que com acesso à</w:t>
      </w:r>
      <w:r>
        <w:t xml:space="preserve">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 xml:space="preserve">s valores relativos </w:t>
      </w:r>
      <w:r w:rsidR="00142971">
        <w:t>à</w:t>
      </w:r>
      <w:r w:rsidR="00A63A08">
        <w:t xml:space="preserve"> temperatura.</w:t>
      </w:r>
    </w:p>
    <w:p w14:paraId="6B983066" w14:textId="4E5816EB" w:rsidR="00A63A08" w:rsidRDefault="00A63A08" w:rsidP="00280B1C">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w:t>
      </w:r>
      <w:r w:rsidR="00EE54F9">
        <w:t>.</w:t>
      </w:r>
      <w:r w:rsidR="00D91FE0">
        <w:t xml:space="preserve">, </w:t>
      </w:r>
      <w:r w:rsidR="00C520F3">
        <w:t xml:space="preserve">e também uma página </w:t>
      </w:r>
      <w:proofErr w:type="spellStart"/>
      <w:r w:rsidR="00C520F3">
        <w:t>web</w:t>
      </w:r>
      <w:proofErr w:type="spellEnd"/>
      <w:r w:rsidR="00C520F3">
        <w:t xml:space="preserve"> (e servidor </w:t>
      </w:r>
      <w:proofErr w:type="spellStart"/>
      <w:r w:rsidR="00C520F3">
        <w:t>web</w:t>
      </w:r>
      <w:proofErr w:type="spellEnd"/>
      <w:r w:rsidR="00C520F3">
        <w:t xml:space="preserve">) onde disponibilizavam esta informação. O PLC estava também ligado a um </w:t>
      </w:r>
      <w:proofErr w:type="spellStart"/>
      <w:r w:rsidR="00C520F3" w:rsidRPr="00EA17AF">
        <w:rPr>
          <w:i/>
        </w:rPr>
        <w:t>router</w:t>
      </w:r>
      <w:proofErr w:type="spellEnd"/>
      <w:r w:rsidR="00C520F3">
        <w:t xml:space="preserve"> que permitia a partilha da página </w:t>
      </w:r>
      <w:proofErr w:type="spellStart"/>
      <w:r w:rsidR="00C520F3">
        <w:t>web</w:t>
      </w:r>
      <w:proofErr w:type="spellEnd"/>
      <w:r w:rsidR="00C520F3">
        <w:t xml:space="preserve"> através do protocolo HTTP e também disponibilizava a informação a um cliente local através de uma aplicação </w:t>
      </w:r>
      <w:r w:rsidR="00C520F3" w:rsidRPr="00EA17AF">
        <w:rPr>
          <w:i/>
        </w:rPr>
        <w:t>desktop</w:t>
      </w:r>
      <w:r w:rsidR="00C520F3">
        <w:t xml:space="preserve"> desenvolvida em Java.</w:t>
      </w:r>
    </w:p>
    <w:p w14:paraId="7081AB35" w14:textId="77777777" w:rsidR="00C520F3" w:rsidRDefault="00C520F3" w:rsidP="00D960C7"/>
    <w:p w14:paraId="5E0F2D79" w14:textId="77777777" w:rsidR="00A63A08" w:rsidRDefault="00A63A08" w:rsidP="00A63A08">
      <w:pPr>
        <w:keepNext/>
        <w:jc w:val="center"/>
      </w:pPr>
      <w:r>
        <w:rPr>
          <w:noProof/>
          <w:lang w:val="en-US"/>
        </w:rPr>
        <w:lastRenderedPageBreak/>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3">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7B351C2D" w:rsidR="007D519D" w:rsidRDefault="00A63A08" w:rsidP="00A63A08">
      <w:pPr>
        <w:pStyle w:val="Caption"/>
        <w:jc w:val="center"/>
      </w:pPr>
      <w:bookmarkStart w:id="144" w:name="_Toc512597250"/>
      <w:r w:rsidRPr="00C520F3">
        <w:t xml:space="preserve">Figura </w:t>
      </w:r>
      <w:r>
        <w:fldChar w:fldCharType="begin"/>
      </w:r>
      <w:r w:rsidRPr="00C520F3">
        <w:instrText xml:space="preserve"> SEQ Figura \* ARABIC </w:instrText>
      </w:r>
      <w:r>
        <w:fldChar w:fldCharType="separate"/>
      </w:r>
      <w:r w:rsidR="00BF6FDB">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144"/>
      <w:r w:rsidRPr="00C520F3">
        <w:t xml:space="preserve"> </w:t>
      </w:r>
    </w:p>
    <w:p w14:paraId="60C16B7D" w14:textId="43E2F867" w:rsidR="00A63A08" w:rsidRPr="00C520F3" w:rsidRDefault="00A63A08" w:rsidP="00A63A08">
      <w:pPr>
        <w:pStyle w:val="Caption"/>
        <w:jc w:val="center"/>
      </w:pPr>
      <w:r w:rsidRPr="00C520F3">
        <w:t xml:space="preserve">Fonte: </w:t>
      </w:r>
      <w:r>
        <w:rPr>
          <w:lang w:val="en-US"/>
        </w:rP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4536A34B" w14:textId="6E4905DB" w:rsidR="00D960C7" w:rsidRDefault="00D960C7" w:rsidP="00D960C7"/>
    <w:p w14:paraId="691DBEF6" w14:textId="39BC0034" w:rsidR="006556C0" w:rsidRDefault="006556C0" w:rsidP="00280B1C">
      <w:r>
        <w:t xml:space="preserve">Na primeira abordagem, uma página </w:t>
      </w:r>
      <w:proofErr w:type="spellStart"/>
      <w:r>
        <w:t>web</w:t>
      </w:r>
      <w:proofErr w:type="spellEnd"/>
      <w:r>
        <w:t xml:space="preserve"> foi desenvolvida com as tecnologias HTML, ASP e </w:t>
      </w:r>
      <w:proofErr w:type="spellStart"/>
      <w:r>
        <w:t>Javascript</w:t>
      </w:r>
      <w:proofErr w:type="spellEnd"/>
      <w:r>
        <w:t xml:space="preserve">. Esta era atualizada dinamicamente e para aceder </w:t>
      </w:r>
      <w:r w:rsidR="00142971">
        <w:t>à</w:t>
      </w:r>
      <w:r>
        <w:t xml:space="preserve"> mesma de forma remota bastava um </w:t>
      </w:r>
      <w:r w:rsidRPr="00EA17AF">
        <w:rPr>
          <w:i/>
        </w:rPr>
        <w:t>browser</w:t>
      </w:r>
      <w:r>
        <w:t xml:space="preserve"> onde se colocava o endereço da página e conexão </w:t>
      </w:r>
      <w:r w:rsidR="00142971">
        <w:t>à</w:t>
      </w:r>
      <w:r>
        <w:t xml:space="preserve"> internet.</w:t>
      </w:r>
    </w:p>
    <w:p w14:paraId="07B84657" w14:textId="0BFB56EE" w:rsidR="006556C0" w:rsidRDefault="006556C0" w:rsidP="00280B1C">
      <w:r>
        <w:t xml:space="preserve">Na segunda abordagem foi desenvolvida uma aplicação </w:t>
      </w:r>
      <w:r w:rsidRPr="00EA17AF">
        <w:rPr>
          <w:i/>
        </w:rPr>
        <w:t>desktop</w:t>
      </w:r>
      <w:r>
        <w:t xml:space="preserve"> em Java que permitia monitorizar diretamente as variáveis do processo. Aqui não era necessário o </w:t>
      </w:r>
      <w:r w:rsidRPr="00EA17AF">
        <w:rPr>
          <w:i/>
        </w:rPr>
        <w:t>browser</w:t>
      </w:r>
      <w:r>
        <w:t xml:space="preserve"> mas era necessário ter o Java instalado.</w:t>
      </w:r>
    </w:p>
    <w:p w14:paraId="76EB89C8" w14:textId="7C5052C2" w:rsidR="00F176B1" w:rsidRDefault="006556C0" w:rsidP="00280B1C">
      <w:r>
        <w:t xml:space="preserve">Como servidor </w:t>
      </w:r>
      <w:proofErr w:type="spellStart"/>
      <w:r>
        <w:t>web</w:t>
      </w:r>
      <w:proofErr w:type="spellEnd"/>
      <w:r>
        <w:t xml:space="preserve"> foi utilizado o que vem </w:t>
      </w:r>
      <w:r w:rsidR="00F176B1">
        <w:t>integrado</w:t>
      </w:r>
      <w:r>
        <w:t xml:space="preserve"> no PLC do fabricante B&amp;R e com a plataforma </w:t>
      </w:r>
      <w:proofErr w:type="spellStart"/>
      <w:r w:rsidR="00F176B1">
        <w:t>Automation</w:t>
      </w:r>
      <w:proofErr w:type="spellEnd"/>
      <w:r w:rsidR="00F176B1">
        <w:t xml:space="preserve"> </w:t>
      </w:r>
      <w:proofErr w:type="spellStart"/>
      <w:r w:rsidR="00F176B1">
        <w:t>Runtime</w:t>
      </w:r>
      <w:proofErr w:type="spellEnd"/>
      <w:r w:rsidR="00F176B1">
        <w:t xml:space="preserve"> SG4.</w:t>
      </w:r>
    </w:p>
    <w:p w14:paraId="3083E047" w14:textId="42C4FE4F" w:rsidR="00F176B1" w:rsidRDefault="00F176B1" w:rsidP="00280B1C">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280B1C">
      <w:r>
        <w:t xml:space="preserve">O resultado da implementação da página </w:t>
      </w:r>
      <w:proofErr w:type="spellStart"/>
      <w:r>
        <w:t>web</w:t>
      </w:r>
      <w:proofErr w:type="spellEnd"/>
      <w:r>
        <w:t xml:space="preserve">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val="en-US"/>
        </w:rPr>
        <w:lastRenderedPageBreak/>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4">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59B8DCA3" w:rsidR="007D519D" w:rsidRDefault="00F176B1" w:rsidP="00056543">
      <w:pPr>
        <w:pStyle w:val="Caption"/>
        <w:jc w:val="center"/>
      </w:pPr>
      <w:bookmarkStart w:id="145" w:name="_Toc512597251"/>
      <w:r>
        <w:t xml:space="preserve">Figura </w:t>
      </w:r>
      <w:fldSimple w:instr=" SEQ Figura \* ARABIC ">
        <w:r w:rsidR="00BF6FDB">
          <w:rPr>
            <w:noProof/>
          </w:rPr>
          <w:t>21</w:t>
        </w:r>
      </w:fldSimple>
      <w:r>
        <w:t xml:space="preserve"> - Página </w:t>
      </w:r>
      <w:proofErr w:type="spellStart"/>
      <w:r>
        <w:t>web</w:t>
      </w:r>
      <w:proofErr w:type="spellEnd"/>
      <w:r>
        <w:t xml:space="preserve"> dinâmica para monitorização.</w:t>
      </w:r>
      <w:bookmarkEnd w:id="145"/>
      <w:r>
        <w:t xml:space="preserve"> </w:t>
      </w:r>
    </w:p>
    <w:p w14:paraId="2FCD8749" w14:textId="0EC1BE9C" w:rsidR="00F176B1" w:rsidRPr="00C520F3" w:rsidRDefault="00F176B1" w:rsidP="00056543">
      <w:pPr>
        <w:pStyle w:val="Caption"/>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280B1C">
      <w:r>
        <w:t xml:space="preserve">Esta abordagem permite acesso remoto via qualquer dispositivo que tivesse </w:t>
      </w:r>
      <w:r w:rsidRPr="00EA17AF">
        <w:rPr>
          <w:i/>
        </w:rPr>
        <w:t>browser</w:t>
      </w:r>
      <w:r>
        <w:t xml:space="preserve"> instalado, desde portáteis a </w:t>
      </w:r>
      <w:proofErr w:type="spellStart"/>
      <w:r w:rsidRPr="00EA17AF">
        <w:rPr>
          <w:i/>
        </w:rPr>
        <w:t>tablets</w:t>
      </w:r>
      <w:proofErr w:type="spellEnd"/>
      <w:r>
        <w:t xml:space="preserve"> ou </w:t>
      </w:r>
      <w:proofErr w:type="spellStart"/>
      <w:r w:rsidRPr="00EA17AF">
        <w:rPr>
          <w:i/>
        </w:rPr>
        <w:t>smartphones</w:t>
      </w:r>
      <w:proofErr w:type="spellEnd"/>
      <w:r>
        <w:t>.</w:t>
      </w:r>
    </w:p>
    <w:p w14:paraId="38FE195C" w14:textId="320A5C3D" w:rsidR="00831701" w:rsidRDefault="00831701" w:rsidP="00280B1C">
      <w:r>
        <w:t>Para monitorização da temperatura do processo de gaseificação o resultado foi o da figura seguinte.</w:t>
      </w:r>
    </w:p>
    <w:p w14:paraId="7188787C" w14:textId="77777777" w:rsidR="00831701" w:rsidRDefault="00831701" w:rsidP="0076658B">
      <w:pPr>
        <w:keepNext/>
        <w:jc w:val="center"/>
      </w:pPr>
      <w:r>
        <w:rPr>
          <w:noProof/>
          <w:lang w:val="en-US"/>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5">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9C653D6" w:rsidR="007D519D" w:rsidRDefault="00831701" w:rsidP="00831701">
      <w:pPr>
        <w:pStyle w:val="Caption"/>
        <w:jc w:val="center"/>
      </w:pPr>
      <w:bookmarkStart w:id="146" w:name="_Toc512597252"/>
      <w:r>
        <w:t xml:space="preserve">Figura </w:t>
      </w:r>
      <w:fldSimple w:instr=" SEQ Figura \* ARABIC ">
        <w:r w:rsidR="00BF6FDB">
          <w:rPr>
            <w:noProof/>
          </w:rPr>
          <w:t>22</w:t>
        </w:r>
      </w:fldSimple>
      <w:r>
        <w:t xml:space="preserve"> - Aplicação Java para monitorizar temperatura.</w:t>
      </w:r>
      <w:bookmarkEnd w:id="146"/>
      <w:r>
        <w:t xml:space="preserve"> </w:t>
      </w:r>
    </w:p>
    <w:p w14:paraId="52814E46" w14:textId="06D2FD8D" w:rsidR="00831701" w:rsidRDefault="00831701" w:rsidP="00831701">
      <w:pPr>
        <w:pStyle w:val="Caption"/>
        <w:jc w:val="center"/>
      </w:pPr>
      <w:r>
        <w:t xml:space="preserve">Fonte: </w:t>
      </w:r>
      <w:r>
        <w:fldChar w:fldCharType="begin" w:fldLock="1"/>
      </w:r>
      <w:r w:rsidR="009F14E0">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2FE86AC6" w14:textId="56644880" w:rsidR="00C520F3" w:rsidRDefault="00831701" w:rsidP="00280B1C">
      <w:r>
        <w:t xml:space="preserve">Como conclusão, o artigo refere que foram utilizadas duas abordagens distintas para monitorização de um processo físico remotamente, uma através da utilização do </w:t>
      </w:r>
      <w:r w:rsidRPr="000950C6">
        <w:rPr>
          <w:i/>
        </w:rPr>
        <w:t>browser</w:t>
      </w:r>
      <w:r>
        <w:t xml:space="preserve"> para acesso, outra através do desenvolvimento de uma aplicação </w:t>
      </w:r>
      <w:r w:rsidRPr="000950C6">
        <w:rPr>
          <w:i/>
        </w:rPr>
        <w:t>desktop</w:t>
      </w:r>
      <w:r>
        <w:t xml:space="preserve"> em Java. Ambas se revelaram um </w:t>
      </w:r>
      <w:r w:rsidR="00142971">
        <w:t>sucesso e podem ser estendidas à</w:t>
      </w:r>
      <w:r>
        <w:t xml:space="preserve"> monitorização de outros processos físicos.</w:t>
      </w:r>
    </w:p>
    <w:p w14:paraId="4296B4B2" w14:textId="43AF9AB5" w:rsidR="009A61CD" w:rsidRDefault="009A61CD" w:rsidP="00280B1C">
      <w:r>
        <w:t xml:space="preserve">Outro caso de implementação de um sistema baseado na </w:t>
      </w:r>
      <w:proofErr w:type="spellStart"/>
      <w:r>
        <w:t>web</w:t>
      </w:r>
      <w:proofErr w:type="spellEnd"/>
      <w:r>
        <w:t xml:space="preserve"> para controlo e automação foi apresentado numa conferência de Sistemas e Controlo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xml:space="preserve">, em que foi desenvolvido um sistema baseado em tecnologias </w:t>
      </w:r>
      <w:proofErr w:type="spellStart"/>
      <w:r>
        <w:t>web</w:t>
      </w:r>
      <w:proofErr w:type="spellEnd"/>
      <w:r>
        <w:t xml:space="preserve"> para controlo remoto de </w:t>
      </w:r>
      <w:proofErr w:type="spellStart"/>
      <w:r>
        <w:t>PLCs</w:t>
      </w:r>
      <w:proofErr w:type="spellEnd"/>
      <w:r>
        <w:t xml:space="preserve"> de um laboratório de controlo através de um </w:t>
      </w:r>
      <w:r w:rsidRPr="000950C6">
        <w:rPr>
          <w:i/>
        </w:rPr>
        <w:t>browser</w:t>
      </w:r>
      <w:r>
        <w:t>.</w:t>
      </w:r>
    </w:p>
    <w:p w14:paraId="1829C86A" w14:textId="624CCE85" w:rsidR="009A61CD" w:rsidRDefault="009A61CD" w:rsidP="00280B1C">
      <w:r>
        <w:t xml:space="preserve">O sistema </w:t>
      </w:r>
      <w:r w:rsidR="00346E1B">
        <w:t>consistia</w:t>
      </w:r>
      <w:r>
        <w:t xml:space="preserve"> </w:t>
      </w:r>
      <w:r w:rsidR="00346E1B">
        <w:t>n</w:t>
      </w:r>
      <w:r>
        <w:t xml:space="preserve">um PLC do fabricante </w:t>
      </w:r>
      <w:proofErr w:type="spellStart"/>
      <w:r>
        <w:t>Beckhoff</w:t>
      </w:r>
      <w:proofErr w:type="spellEnd"/>
      <w:r>
        <w:t xml:space="preserve"> com o </w:t>
      </w:r>
      <w:r w:rsidRPr="000950C6">
        <w:rPr>
          <w:i/>
        </w:rPr>
        <w:t>software</w:t>
      </w:r>
      <w:r>
        <w:t xml:space="preserve"> </w:t>
      </w:r>
      <w:proofErr w:type="spellStart"/>
      <w:r>
        <w:t>Twincat</w:t>
      </w:r>
      <w:proofErr w:type="spellEnd"/>
      <w:r>
        <w:t>, que permitia executar experiências de controlo num laboratório.</w:t>
      </w:r>
      <w:r w:rsidR="00346E1B">
        <w:t xml:space="preserve"> Como servidor </w:t>
      </w:r>
      <w:proofErr w:type="spellStart"/>
      <w:r w:rsidR="00346E1B">
        <w:t>web</w:t>
      </w:r>
      <w:proofErr w:type="spellEnd"/>
      <w:r w:rsidR="00346E1B">
        <w:t xml:space="preserve"> foi utilizado o Node.JS que tem uma implementação </w:t>
      </w:r>
      <w:r w:rsidR="00B10E93">
        <w:t>que permite</w:t>
      </w:r>
      <w:r w:rsidR="00346E1B">
        <w:t xml:space="preserve"> conectividade ao </w:t>
      </w:r>
      <w:proofErr w:type="spellStart"/>
      <w:r w:rsidR="00346E1B">
        <w:t>Twincat</w:t>
      </w:r>
      <w:proofErr w:type="spellEnd"/>
      <w:r w:rsidR="00346E1B">
        <w:t xml:space="preserve"> e no </w:t>
      </w:r>
      <w:proofErr w:type="spellStart"/>
      <w:r w:rsidR="00346E1B" w:rsidRPr="000950C6">
        <w:rPr>
          <w:i/>
        </w:rPr>
        <w:t>frontend</w:t>
      </w:r>
      <w:proofErr w:type="spellEnd"/>
      <w:r w:rsidR="00346E1B">
        <w:t xml:space="preserve"> da aplicação páginas </w:t>
      </w:r>
      <w:proofErr w:type="spellStart"/>
      <w:r w:rsidR="00346E1B">
        <w:t>web</w:t>
      </w:r>
      <w:proofErr w:type="spellEnd"/>
      <w:r w:rsidR="00346E1B">
        <w:t xml:space="preserve"> com re</w:t>
      </w:r>
      <w:r w:rsidR="00142971">
        <w:t>curso à</w:t>
      </w:r>
      <w:r w:rsidR="00346E1B">
        <w:t xml:space="preserve"> livraria </w:t>
      </w:r>
      <w:proofErr w:type="spellStart"/>
      <w:r w:rsidR="00346E1B">
        <w:t>Easy</w:t>
      </w:r>
      <w:proofErr w:type="spellEnd"/>
      <w:r w:rsidR="00346E1B">
        <w:t xml:space="preserve"> </w:t>
      </w:r>
      <w:proofErr w:type="spellStart"/>
      <w:r w:rsidR="00346E1B">
        <w:t>Javascript</w:t>
      </w:r>
      <w:proofErr w:type="spellEnd"/>
      <w:r w:rsidR="00346E1B">
        <w:t xml:space="preserve"> </w:t>
      </w:r>
      <w:proofErr w:type="spellStart"/>
      <w:r w:rsidR="00346E1B">
        <w:t>Simulations</w:t>
      </w:r>
      <w:proofErr w:type="spellEnd"/>
      <w:r w:rsidR="00346E1B">
        <w:t xml:space="preserve"> (</w:t>
      </w:r>
      <w:proofErr w:type="spellStart"/>
      <w:r w:rsidR="00346E1B">
        <w:t>EjsS</w:t>
      </w:r>
      <w:proofErr w:type="spellEnd"/>
      <w:r w:rsidR="00346E1B">
        <w:t>).</w:t>
      </w:r>
    </w:p>
    <w:p w14:paraId="1C5D9A2B" w14:textId="77777777" w:rsidR="00346E1B" w:rsidRDefault="00346E1B" w:rsidP="00346E1B">
      <w:pPr>
        <w:keepNext/>
        <w:jc w:val="center"/>
      </w:pPr>
      <w:r>
        <w:rPr>
          <w:noProof/>
          <w:lang w:val="en-US"/>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6">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5BE768A6" w:rsidR="007D519D" w:rsidRDefault="00346E1B" w:rsidP="00346E1B">
      <w:pPr>
        <w:pStyle w:val="Caption"/>
        <w:jc w:val="center"/>
      </w:pPr>
      <w:bookmarkStart w:id="147" w:name="_Toc512597253"/>
      <w:r>
        <w:t xml:space="preserve">Figura </w:t>
      </w:r>
      <w:fldSimple w:instr=" SEQ Figura \* ARABIC ">
        <w:r w:rsidR="00BF6FDB">
          <w:rPr>
            <w:noProof/>
          </w:rPr>
          <w:t>23</w:t>
        </w:r>
      </w:fldSimple>
      <w:r>
        <w:t xml:space="preserve"> - Arquitetura do sistema para controlo remoto de laboratório.</w:t>
      </w:r>
      <w:bookmarkEnd w:id="147"/>
      <w:r>
        <w:t xml:space="preserve"> </w:t>
      </w:r>
    </w:p>
    <w:p w14:paraId="16169FC5" w14:textId="3FD1D37D" w:rsidR="00346E1B" w:rsidRDefault="00346E1B" w:rsidP="00346E1B">
      <w:pPr>
        <w:pStyle w:val="Caption"/>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24C7B806" w:rsidR="00346E1B" w:rsidRDefault="0075487C" w:rsidP="00280B1C">
      <w:r>
        <w:t>O objetivo da implementação deste sistema passava por fornecer aos estudantes de uma universidade uma forma destes poderem realizar experiências de controlo a qualquer momento e a partir de qualque</w:t>
      </w:r>
      <w:r w:rsidR="00142971">
        <w:t>r localização que tenha acesso à</w:t>
      </w:r>
      <w:r>
        <w:t xml:space="preserve">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280B1C">
      <w:r>
        <w:t xml:space="preserve">Uma das experiências utilizadas neste contexto foi o controlo de um </w:t>
      </w:r>
      <w:proofErr w:type="spellStart"/>
      <w:r>
        <w:t>Quanser</w:t>
      </w:r>
      <w:proofErr w:type="spellEnd"/>
      <w:r>
        <w:t xml:space="preserve"> </w:t>
      </w:r>
      <w:proofErr w:type="spellStart"/>
      <w:r>
        <w:t>Hover</w:t>
      </w:r>
      <w:proofErr w:type="spellEnd"/>
      <w:r>
        <w:t xml:space="preserve">, que é um sistema com motor utilizado para controlo de </w:t>
      </w:r>
      <w:proofErr w:type="spellStart"/>
      <w:r>
        <w:t>quadricópteros</w:t>
      </w:r>
      <w:proofErr w:type="spellEnd"/>
      <w:r w:rsidR="006D7CB3">
        <w:t xml:space="preserve">, que por sua vez estava conectado fisicamente a um PLC do fabricante </w:t>
      </w:r>
      <w:proofErr w:type="spellStart"/>
      <w:r w:rsidR="006D7CB3">
        <w:t>Bec</w:t>
      </w:r>
      <w:r w:rsidR="000B0A54">
        <w:t>k</w:t>
      </w:r>
      <w:r w:rsidR="006D7CB3">
        <w:t>hoff</w:t>
      </w:r>
      <w:proofErr w:type="spellEnd"/>
      <w:r w:rsidR="006D7CB3">
        <w:t xml:space="preserve">, com o software </w:t>
      </w:r>
      <w:proofErr w:type="spellStart"/>
      <w:r w:rsidR="006D7CB3">
        <w:t>Twincat</w:t>
      </w:r>
      <w:proofErr w:type="spellEnd"/>
      <w:r w:rsidR="006D7CB3">
        <w:t xml:space="preserve">. Este </w:t>
      </w:r>
      <w:r w:rsidR="006D7CB3" w:rsidRPr="00165B10">
        <w:rPr>
          <w:i/>
        </w:rPr>
        <w:t>software</w:t>
      </w:r>
      <w:r w:rsidR="006D7CB3">
        <w:t xml:space="preserv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280B1C">
      <w:r>
        <w:t xml:space="preserve">Por sua vez o Node.JS fazia de servidor </w:t>
      </w:r>
      <w:proofErr w:type="spellStart"/>
      <w:r>
        <w:t>web</w:t>
      </w:r>
      <w:proofErr w:type="spellEnd"/>
      <w:r>
        <w:t xml:space="preserve"> e qualquer dispositivo com </w:t>
      </w:r>
      <w:r w:rsidRPr="00165B10">
        <w:rPr>
          <w:i/>
        </w:rPr>
        <w:t>browser</w:t>
      </w:r>
      <w:r>
        <w:t xml:space="preserve"> conseguia aceder a uma página HTML que permitia enviar e receber a informação do PLC.</w:t>
      </w:r>
    </w:p>
    <w:p w14:paraId="4583686F" w14:textId="190F7D79" w:rsidR="006D7CB3" w:rsidRDefault="006D7CB3" w:rsidP="00280B1C">
      <w:r>
        <w:t xml:space="preserve">O resultado desta experiência de controlo remoto foi o da </w:t>
      </w:r>
      <w:r w:rsidR="00165B10">
        <w:t>f</w:t>
      </w:r>
      <w:r>
        <w:t>igura abaixo.</w:t>
      </w:r>
    </w:p>
    <w:p w14:paraId="09C002F9" w14:textId="77777777" w:rsidR="006D7CB3" w:rsidRDefault="006D7CB3" w:rsidP="0076658B">
      <w:pPr>
        <w:keepNext/>
        <w:jc w:val="center"/>
      </w:pPr>
      <w:r>
        <w:rPr>
          <w:noProof/>
          <w:lang w:val="en-US"/>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7">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659CF6A4" w:rsidR="007D519D" w:rsidRDefault="006D7CB3" w:rsidP="006D7CB3">
      <w:pPr>
        <w:pStyle w:val="Caption"/>
        <w:jc w:val="center"/>
      </w:pPr>
      <w:bookmarkStart w:id="148" w:name="_Toc512597254"/>
      <w:r>
        <w:t xml:space="preserve">Figura </w:t>
      </w:r>
      <w:fldSimple w:instr=" SEQ Figura \* ARABIC ">
        <w:r w:rsidR="00BF6FDB">
          <w:rPr>
            <w:noProof/>
          </w:rPr>
          <w:t>24</w:t>
        </w:r>
      </w:fldSimple>
      <w:r>
        <w:t xml:space="preserve"> - Página no browser para controlo remoto.</w:t>
      </w:r>
      <w:bookmarkEnd w:id="148"/>
      <w:r>
        <w:t xml:space="preserve"> </w:t>
      </w:r>
    </w:p>
    <w:p w14:paraId="3EFA1C21" w14:textId="5F6D0D41" w:rsidR="006D7CB3" w:rsidRDefault="006D7CB3" w:rsidP="006D7CB3">
      <w:pPr>
        <w:pStyle w:val="Caption"/>
        <w:jc w:val="center"/>
      </w:pPr>
      <w:r>
        <w:t xml:space="preserve">Fonte: </w:t>
      </w:r>
      <w:r>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15B5188" w14:textId="675FF444" w:rsidR="006160F2" w:rsidRDefault="002B58CF" w:rsidP="00280B1C">
      <w:r>
        <w:t>Como conclusão o artigo refere que o objetivo de realizar experiências de controlo remotamente foi atingido com sucesso</w:t>
      </w:r>
      <w:r w:rsidR="009D626A">
        <w:t xml:space="preserve"> e o servidor </w:t>
      </w:r>
      <w:proofErr w:type="spellStart"/>
      <w:r w:rsidR="009D626A">
        <w:t>web</w:t>
      </w:r>
      <w:proofErr w:type="spellEnd"/>
      <w:r w:rsidR="009D626A">
        <w:t xml:space="preserve"> Node.JS revelou ser robusto e leve </w:t>
      </w:r>
      <w:r w:rsidR="00896925">
        <w:t xml:space="preserve">o suficiente </w:t>
      </w:r>
      <w:r w:rsidR="009D626A">
        <w:t>para este tipo de aplicabilidade.</w:t>
      </w:r>
    </w:p>
    <w:p w14:paraId="4E8ECBBD" w14:textId="65CE2D52" w:rsidR="008A404F" w:rsidRDefault="006160F2" w:rsidP="00280B1C">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280B1C">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w:t>
      </w:r>
      <w:proofErr w:type="spellStart"/>
      <w:r w:rsidR="00E467CD" w:rsidRPr="001922C0">
        <w:rPr>
          <w:i/>
        </w:rPr>
        <w:t>ethernet</w:t>
      </w:r>
      <w:proofErr w:type="spellEnd"/>
      <w:r w:rsidR="00E467CD">
        <w:t xml:space="preserve"> a um servidor com sistema operativo Windows 2000 e com o software STEP7-Micro/WIN32 instalado. Este </w:t>
      </w:r>
      <w:r w:rsidR="00E467CD" w:rsidRPr="000C6729">
        <w:rPr>
          <w:i/>
        </w:rPr>
        <w:t>software</w:t>
      </w:r>
      <w:r w:rsidR="00E467CD">
        <w:t xml:space="preserve"> é também do fabricante Siemens e serve para efeitos de desenvolvimento de projetos de automação.</w:t>
      </w:r>
    </w:p>
    <w:p w14:paraId="5DD63FD8" w14:textId="580B063B" w:rsidR="00E467CD" w:rsidRDefault="00E467CD" w:rsidP="00280B1C">
      <w:r>
        <w:t xml:space="preserve">O servidor por sua vez estava conectado a um </w:t>
      </w:r>
      <w:proofErr w:type="spellStart"/>
      <w:r w:rsidRPr="001922C0">
        <w:rPr>
          <w:i/>
        </w:rPr>
        <w:t>hub</w:t>
      </w:r>
      <w:proofErr w:type="spellEnd"/>
      <w:r>
        <w:t xml:space="preserve">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val="en-US"/>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8">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69899246" w:rsidR="007D519D" w:rsidRDefault="00E467CD" w:rsidP="00E467CD">
      <w:pPr>
        <w:pStyle w:val="Caption"/>
        <w:jc w:val="center"/>
      </w:pPr>
      <w:bookmarkStart w:id="149" w:name="_Toc512597255"/>
      <w:r>
        <w:t xml:space="preserve">Figura </w:t>
      </w:r>
      <w:fldSimple w:instr=" SEQ Figura \* ARABIC ">
        <w:r w:rsidR="00BF6FDB">
          <w:rPr>
            <w:noProof/>
          </w:rPr>
          <w:t>25</w:t>
        </w:r>
      </w:fldSimple>
      <w:r>
        <w:t xml:space="preserve"> - Arquitetura do sistema para controlo de PLC remotamente.</w:t>
      </w:r>
      <w:bookmarkEnd w:id="149"/>
      <w:r>
        <w:t xml:space="preserve"> </w:t>
      </w:r>
    </w:p>
    <w:p w14:paraId="7CB9A579" w14:textId="0A38B543" w:rsidR="007D519D" w:rsidRDefault="00E467CD" w:rsidP="0013031B">
      <w:pPr>
        <w:pStyle w:val="Caption"/>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r>
        <w:fldChar w:fldCharType="end"/>
      </w:r>
    </w:p>
    <w:p w14:paraId="40EEE1A6" w14:textId="77777777" w:rsidR="0013031B" w:rsidRPr="0013031B" w:rsidRDefault="0013031B" w:rsidP="0013031B"/>
    <w:p w14:paraId="5518D349" w14:textId="7E6AAC7A" w:rsidR="00E467CD" w:rsidRDefault="006665F7" w:rsidP="00280B1C">
      <w:r>
        <w:t xml:space="preserve">O servidor tinha instalado um servidor </w:t>
      </w:r>
      <w:proofErr w:type="spellStart"/>
      <w:r>
        <w:t>web</w:t>
      </w:r>
      <w:proofErr w:type="spellEnd"/>
      <w:r>
        <w:t xml:space="preserve"> onde alojava as </w:t>
      </w:r>
      <w:r w:rsidR="00886F34">
        <w:t xml:space="preserve">páginas HTML e os Java </w:t>
      </w:r>
      <w:proofErr w:type="spellStart"/>
      <w:r w:rsidR="00886F34" w:rsidRPr="00886F34">
        <w:rPr>
          <w:i/>
        </w:rPr>
        <w:t>Applets</w:t>
      </w:r>
      <w:proofErr w:type="spellEnd"/>
      <w:r>
        <w:t xml:space="preserve"> (</w:t>
      </w:r>
      <w:r w:rsidRPr="00886F34">
        <w:rPr>
          <w:i/>
        </w:rPr>
        <w:t>scripts</w:t>
      </w:r>
      <w:r>
        <w:t xml:space="preserve"> escritos em Java que correm no </w:t>
      </w:r>
      <w:r w:rsidRPr="00886F34">
        <w:rPr>
          <w:i/>
        </w:rPr>
        <w:t>browser</w:t>
      </w:r>
      <w:r>
        <w:t>) e disponibilizava acesso através do protocolo HTTP.</w:t>
      </w:r>
    </w:p>
    <w:p w14:paraId="66B822CB" w14:textId="2D2CF78D" w:rsidR="006665F7" w:rsidRDefault="006665F7" w:rsidP="00280B1C">
      <w:r>
        <w:t xml:space="preserve">O resultado da página </w:t>
      </w:r>
      <w:proofErr w:type="spellStart"/>
      <w:r>
        <w:t>web</w:t>
      </w:r>
      <w:proofErr w:type="spellEnd"/>
      <w:r>
        <w:t xml:space="preserve"> que monitorizava variáveis do PLC foi o da Figura seguinte.</w:t>
      </w:r>
    </w:p>
    <w:p w14:paraId="7E907022" w14:textId="77777777" w:rsidR="006665F7" w:rsidRDefault="006665F7" w:rsidP="006665F7">
      <w:pPr>
        <w:keepNext/>
        <w:jc w:val="center"/>
      </w:pPr>
      <w:r>
        <w:rPr>
          <w:noProof/>
          <w:lang w:val="en-US"/>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9">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68FFD172" w:rsidR="007D519D" w:rsidRDefault="006665F7" w:rsidP="006665F7">
      <w:pPr>
        <w:pStyle w:val="Caption"/>
        <w:jc w:val="center"/>
      </w:pPr>
      <w:bookmarkStart w:id="150" w:name="_Toc512597256"/>
      <w:r>
        <w:t xml:space="preserve">Figura </w:t>
      </w:r>
      <w:fldSimple w:instr=" SEQ Figura \* ARABIC ">
        <w:r w:rsidR="00BF6FDB">
          <w:rPr>
            <w:noProof/>
          </w:rPr>
          <w:t>26</w:t>
        </w:r>
      </w:fldSimple>
      <w:r>
        <w:t xml:space="preserve"> - Página </w:t>
      </w:r>
      <w:proofErr w:type="spellStart"/>
      <w:r>
        <w:t>web</w:t>
      </w:r>
      <w:proofErr w:type="spellEnd"/>
      <w:r>
        <w:t xml:space="preserve"> para controlo das variáveis do PLC.</w:t>
      </w:r>
      <w:bookmarkEnd w:id="150"/>
      <w:r>
        <w:t xml:space="preserve"> </w:t>
      </w:r>
    </w:p>
    <w:p w14:paraId="081FF2FE" w14:textId="609B1263" w:rsidR="006665F7" w:rsidRDefault="006665F7" w:rsidP="006665F7">
      <w:pPr>
        <w:pStyle w:val="Caption"/>
        <w:jc w:val="center"/>
      </w:pPr>
      <w:r>
        <w:t xml:space="preserve">Fonte: </w:t>
      </w:r>
      <w:r>
        <w:fldChar w:fldCharType="begin" w:fldLock="1"/>
      </w:r>
      <w:r w:rsidR="009F14E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r>
        <w:fldChar w:fldCharType="end"/>
      </w:r>
    </w:p>
    <w:p w14:paraId="2364F1CE" w14:textId="0377B792" w:rsidR="004E5987" w:rsidRDefault="002918DD" w:rsidP="002918DD">
      <w:r>
        <w:t>Em jeito de conclusão é referido no artigo que criar um laboratório para controlo r</w:t>
      </w:r>
      <w:r w:rsidR="0048409C">
        <w:t xml:space="preserve">emoto através da </w:t>
      </w:r>
      <w:proofErr w:type="spellStart"/>
      <w:r w:rsidR="0048409C">
        <w:t>web</w:t>
      </w:r>
      <w:proofErr w:type="spellEnd"/>
      <w:r w:rsidR="0048409C">
        <w:t xml:space="preserve"> é possível, assim como</w:t>
      </w:r>
      <w:r>
        <w:t xml:space="preserve"> utilizar </w:t>
      </w:r>
      <w:proofErr w:type="spellStart"/>
      <w:r>
        <w:t>Javascript</w:t>
      </w:r>
      <w:proofErr w:type="spellEnd"/>
      <w:r>
        <w:t xml:space="preserve"> para atualização dinâmica da página </w:t>
      </w:r>
      <w:proofErr w:type="spellStart"/>
      <w:r>
        <w:t>web</w:t>
      </w:r>
      <w:proofErr w:type="spellEnd"/>
      <w:r>
        <w:t xml:space="preserve"> que </w:t>
      </w:r>
      <w:r w:rsidR="0048409C">
        <w:t>monitoriza as variáveis do PLC</w:t>
      </w:r>
      <w:r>
        <w:t xml:space="preserve">, e </w:t>
      </w:r>
      <w:r w:rsidR="0048409C">
        <w:t xml:space="preserve">ainda </w:t>
      </w:r>
      <w:r>
        <w:t xml:space="preserve">que foi detetada alguma demora na transmissão dos dados, ou seja, utilizando estas tecnologias o sistema necessitava de ser </w:t>
      </w:r>
      <w:r>
        <w:lastRenderedPageBreak/>
        <w:t>otimizado.</w:t>
      </w:r>
      <w:r w:rsidR="00053306">
        <w:t xml:space="preserve"> Finalmente o artigo refere também que métodos para controlo experimental remoto estão em investigação, que poderão trazer muito valor a aplicações industriais, inve</w:t>
      </w:r>
      <w:r w:rsidR="002F2E72">
        <w:t>stigação científica e educação à</w:t>
      </w:r>
      <w:r w:rsidR="00053306">
        <w:t xml:space="preserve"> distância.</w:t>
      </w:r>
    </w:p>
    <w:p w14:paraId="1E8E041C" w14:textId="5C124AE1" w:rsidR="004E5987" w:rsidRDefault="004E5987" w:rsidP="00280B1C">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xml:space="preserve">, ainda que aplicado num contexto industrial. Posto isto, é relevante mencionar que já existem atualmente sistemas </w:t>
      </w:r>
      <w:proofErr w:type="spellStart"/>
      <w:r>
        <w:t>web-based</w:t>
      </w:r>
      <w:proofErr w:type="spellEnd"/>
      <w:r>
        <w:t xml:space="preserve">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w:t>
      </w:r>
      <w:proofErr w:type="spellStart"/>
      <w:r>
        <w:t>Markforged</w:t>
      </w:r>
      <w:proofErr w:type="spellEnd"/>
      <w:r>
        <w:t xml:space="preserve"> (</w:t>
      </w:r>
      <w:hyperlink r:id="rId40" w:history="1">
        <w:r w:rsidR="00226F18" w:rsidRPr="00280B1C">
          <w:t>https://markforged.com</w:t>
        </w:r>
      </w:hyperlink>
      <w:r>
        <w:t>).</w:t>
      </w:r>
    </w:p>
    <w:p w14:paraId="529838EC" w14:textId="6DE2A039" w:rsidR="00226F18" w:rsidRDefault="00226F18" w:rsidP="00280B1C">
      <w:r>
        <w:t xml:space="preserve">A </w:t>
      </w:r>
      <w:proofErr w:type="spellStart"/>
      <w:r>
        <w:t>Markforged</w:t>
      </w:r>
      <w:proofErr w:type="spellEnd"/>
      <w:r>
        <w:t xml:space="preserve">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4E0D2A6C" w14:textId="717B6D84" w:rsidR="003C201A" w:rsidRDefault="00244125" w:rsidP="002918DD">
      <w:r>
        <w:t xml:space="preserve">A aquisição de uma impressora da </w:t>
      </w:r>
      <w:proofErr w:type="spellStart"/>
      <w:r>
        <w:t>Markforged</w:t>
      </w:r>
      <w:proofErr w:type="spellEnd"/>
      <w:r>
        <w:t xml:space="preserve"> traz também anexado um </w:t>
      </w:r>
      <w:r w:rsidRPr="005F6903">
        <w:rPr>
          <w:i/>
        </w:rPr>
        <w:t>software</w:t>
      </w:r>
      <w:r>
        <w:t xml:space="preserve"> </w:t>
      </w:r>
      <w:proofErr w:type="spellStart"/>
      <w:r>
        <w:t>web-based</w:t>
      </w:r>
      <w:proofErr w:type="spellEnd"/>
      <w:r>
        <w:t>,</w:t>
      </w:r>
      <w:r w:rsidR="007D66CA">
        <w:t xml:space="preserve"> o</w:t>
      </w:r>
      <w:r>
        <w:t xml:space="preserve"> “</w:t>
      </w:r>
      <w:proofErr w:type="spellStart"/>
      <w:r>
        <w:t>Eiger</w:t>
      </w:r>
      <w:proofErr w:type="spellEnd"/>
      <w:r>
        <w:t>”</w:t>
      </w:r>
      <w:r w:rsidR="007D66CA">
        <w:t>,</w:t>
      </w:r>
      <w:r>
        <w:t xml:space="preserve"> que permite monitorizar e contr</w:t>
      </w:r>
      <w:r w:rsidR="0013031B">
        <w:t>olar parcialmente a impressora.</w:t>
      </w:r>
    </w:p>
    <w:p w14:paraId="10FF6EDD" w14:textId="77777777" w:rsidR="003C201A" w:rsidRDefault="003C201A" w:rsidP="003C201A">
      <w:pPr>
        <w:keepNext/>
        <w:jc w:val="center"/>
      </w:pPr>
      <w:r>
        <w:rPr>
          <w:noProof/>
          <w:lang w:val="en-US"/>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41">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12063C65" w:rsidR="007D519D" w:rsidRDefault="003C201A" w:rsidP="003C201A">
      <w:pPr>
        <w:pStyle w:val="Caption"/>
        <w:jc w:val="center"/>
      </w:pPr>
      <w:bookmarkStart w:id="151" w:name="_Toc512597257"/>
      <w:r>
        <w:t xml:space="preserve">Figura </w:t>
      </w:r>
      <w:fldSimple w:instr=" SEQ Figura \* ARABIC ">
        <w:r w:rsidR="00BF6FDB">
          <w:rPr>
            <w:noProof/>
          </w:rPr>
          <w:t>27</w:t>
        </w:r>
      </w:fldSimple>
      <w:r>
        <w:t xml:space="preserve"> - Software </w:t>
      </w:r>
      <w:proofErr w:type="spellStart"/>
      <w:r>
        <w:t>Eiger</w:t>
      </w:r>
      <w:proofErr w:type="spellEnd"/>
      <w:r>
        <w:t>.</w:t>
      </w:r>
      <w:bookmarkEnd w:id="151"/>
      <w:r>
        <w:t xml:space="preserve"> </w:t>
      </w:r>
    </w:p>
    <w:p w14:paraId="01C40B11" w14:textId="53D2840C" w:rsidR="003C201A" w:rsidRDefault="003C201A" w:rsidP="003C201A">
      <w:pPr>
        <w:pStyle w:val="Caption"/>
        <w:jc w:val="center"/>
      </w:pPr>
      <w:r>
        <w:t xml:space="preserve">Fonte: </w:t>
      </w:r>
      <w:r w:rsidRPr="00353836">
        <w:rPr>
          <w:b w:val="0"/>
          <w:noProof/>
        </w:rPr>
        <w:t>https://markforged.com/eiger/</w:t>
      </w:r>
    </w:p>
    <w:p w14:paraId="42A8CC03" w14:textId="77115996" w:rsidR="00244125" w:rsidRDefault="00244125" w:rsidP="00280B1C">
      <w:r>
        <w:t>O “</w:t>
      </w:r>
      <w:proofErr w:type="spellStart"/>
      <w:r>
        <w:t>Eiger</w:t>
      </w:r>
      <w:proofErr w:type="spellEnd"/>
      <w:r>
        <w:t>” fornece funcionalidades interessantes como:</w:t>
      </w:r>
    </w:p>
    <w:p w14:paraId="126171A5" w14:textId="1A510252" w:rsidR="006478B8" w:rsidRDefault="00CD1505" w:rsidP="00660D40">
      <w:pPr>
        <w:pStyle w:val="ListParagraph"/>
        <w:numPr>
          <w:ilvl w:val="0"/>
          <w:numId w:val="11"/>
        </w:numPr>
      </w:pPr>
      <w:r>
        <w:t>Acesso</w:t>
      </w:r>
      <w:r w:rsidR="006478B8">
        <w:t xml:space="preserve"> através de qualquer dispositivo com um </w:t>
      </w:r>
      <w:r w:rsidR="006478B8" w:rsidRPr="005F6903">
        <w:rPr>
          <w:i/>
        </w:rPr>
        <w:t>browser</w:t>
      </w:r>
    </w:p>
    <w:p w14:paraId="6FA6C966" w14:textId="4B5EE419" w:rsidR="00244125" w:rsidRDefault="00244125" w:rsidP="00660D40">
      <w:pPr>
        <w:pStyle w:val="ListParagraph"/>
        <w:numPr>
          <w:ilvl w:val="0"/>
          <w:numId w:val="11"/>
        </w:numPr>
      </w:pPr>
      <w:r>
        <w:t>Permite importar desenhos de peças remotamente para serem impressas</w:t>
      </w:r>
    </w:p>
    <w:p w14:paraId="2F5E2EAC" w14:textId="49B00FB2" w:rsidR="00244125" w:rsidRDefault="00244125" w:rsidP="00660D40">
      <w:pPr>
        <w:pStyle w:val="ListParagraph"/>
        <w:numPr>
          <w:ilvl w:val="0"/>
          <w:numId w:val="11"/>
        </w:numPr>
      </w:pPr>
      <w:r>
        <w:t>Permite visualizar as camadas da impressão</w:t>
      </w:r>
    </w:p>
    <w:p w14:paraId="0256F490" w14:textId="799F65DD" w:rsidR="00244125" w:rsidRDefault="00244125" w:rsidP="00660D40">
      <w:pPr>
        <w:pStyle w:val="ListParagraph"/>
        <w:numPr>
          <w:ilvl w:val="0"/>
          <w:numId w:val="11"/>
        </w:numPr>
      </w:pPr>
      <w:r>
        <w:lastRenderedPageBreak/>
        <w:t>Permite alterar características da peça, como dimensões, posicionamento, material, etc</w:t>
      </w:r>
      <w:r w:rsidR="00EE54F9">
        <w:t>.</w:t>
      </w:r>
    </w:p>
    <w:p w14:paraId="11CDF637" w14:textId="0A3F810A" w:rsidR="00244125" w:rsidRDefault="00244125" w:rsidP="00660D40">
      <w:pPr>
        <w:pStyle w:val="ListParagraph"/>
        <w:numPr>
          <w:ilvl w:val="0"/>
          <w:numId w:val="11"/>
        </w:numPr>
      </w:pPr>
      <w:r>
        <w:t>Permite monitoriza</w:t>
      </w:r>
      <w:r w:rsidR="009B54FD">
        <w:t>r</w:t>
      </w:r>
      <w:r>
        <w:t xml:space="preserve"> parâmetros da impressão em tempo real</w:t>
      </w:r>
    </w:p>
    <w:p w14:paraId="28714515" w14:textId="54A87B6E" w:rsidR="00244125" w:rsidRDefault="00244125" w:rsidP="00660D40">
      <w:pPr>
        <w:pStyle w:val="ListParagraph"/>
        <w:numPr>
          <w:ilvl w:val="0"/>
          <w:numId w:val="11"/>
        </w:numPr>
      </w:pPr>
      <w:r>
        <w:t>Permite armazenar e visualizar peças anteriormente impressas</w:t>
      </w:r>
    </w:p>
    <w:p w14:paraId="5E940DB7" w14:textId="40A3A1B4" w:rsidR="00244125" w:rsidRDefault="00244125" w:rsidP="00660D40">
      <w:pPr>
        <w:pStyle w:val="ListParagraph"/>
        <w:numPr>
          <w:ilvl w:val="0"/>
          <w:numId w:val="11"/>
        </w:numPr>
      </w:pPr>
      <w:r>
        <w:t>Fornece visualizar uma peça em 3D e 2D</w:t>
      </w:r>
    </w:p>
    <w:p w14:paraId="6F863845" w14:textId="7715EC1C" w:rsidR="00956508" w:rsidRDefault="00244125" w:rsidP="00660D40">
      <w:pPr>
        <w:pStyle w:val="ListParagraph"/>
        <w:numPr>
          <w:ilvl w:val="0"/>
          <w:numId w:val="11"/>
        </w:numPr>
      </w:pPr>
      <w:r>
        <w:t>Entre outras</w:t>
      </w:r>
    </w:p>
    <w:p w14:paraId="1924BE15" w14:textId="206C1D1F" w:rsidR="007A4408" w:rsidRDefault="007A4408" w:rsidP="002918DD">
      <w:r>
        <w:t>Na tabela seguinte consta uma comparação com pontos relevantes sobre aspetos técnicos/funcionais utilizados nos artigos/</w:t>
      </w:r>
      <w:r w:rsidR="0013031B">
        <w:t>casos mencionados neste tópico.</w:t>
      </w:r>
    </w:p>
    <w:p w14:paraId="719D3707" w14:textId="7D2411A8" w:rsidR="007A4408" w:rsidRDefault="00956508" w:rsidP="002918DD">
      <w:r>
        <w:rPr>
          <w:noProof/>
          <w:lang w:val="en-US"/>
        </w:rPr>
        <w:drawing>
          <wp:inline distT="0" distB="0" distL="0" distR="0" wp14:anchorId="6BC64EC4" wp14:editId="5189FE88">
            <wp:extent cx="5745480" cy="37660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2">
                      <a:extLst>
                        <a:ext uri="{28A0092B-C50C-407E-A947-70E740481C1C}">
                          <a14:useLocalDpi xmlns:a14="http://schemas.microsoft.com/office/drawing/2010/main" val="0"/>
                        </a:ext>
                      </a:extLst>
                    </a:blip>
                    <a:stretch>
                      <a:fillRect/>
                    </a:stretch>
                  </pic:blipFill>
                  <pic:spPr>
                    <a:xfrm>
                      <a:off x="0" y="0"/>
                      <a:ext cx="5745480" cy="3766015"/>
                    </a:xfrm>
                    <a:prstGeom prst="rect">
                      <a:avLst/>
                    </a:prstGeom>
                  </pic:spPr>
                </pic:pic>
              </a:graphicData>
            </a:graphic>
          </wp:inline>
        </w:drawing>
      </w:r>
    </w:p>
    <w:p w14:paraId="579AA98F" w14:textId="3780C188" w:rsidR="00956508" w:rsidRDefault="00956508" w:rsidP="00956508">
      <w:pPr>
        <w:pStyle w:val="Caption"/>
        <w:keepNext/>
        <w:jc w:val="center"/>
      </w:pPr>
      <w:bookmarkStart w:id="152" w:name="_Toc512597308"/>
      <w:r>
        <w:t xml:space="preserve">Tabela </w:t>
      </w:r>
      <w:fldSimple w:instr=" SEQ Tabela \* ARABIC ">
        <w:r w:rsidR="00BF6FDB">
          <w:rPr>
            <w:noProof/>
          </w:rPr>
          <w:t>1</w:t>
        </w:r>
      </w:fldSimple>
      <w:r>
        <w:t xml:space="preserve"> - Características dos artigos e casos descritos</w:t>
      </w:r>
      <w:bookmarkEnd w:id="152"/>
    </w:p>
    <w:p w14:paraId="186B83FE" w14:textId="77777777" w:rsidR="00226F18" w:rsidRPr="002918DD" w:rsidRDefault="00226F18" w:rsidP="002918DD"/>
    <w:p w14:paraId="43D35A1D" w14:textId="77777777" w:rsidR="00956508" w:rsidRDefault="00956508">
      <w:pPr>
        <w:spacing w:after="200"/>
        <w:rPr>
          <w:iCs/>
          <w:smallCaps/>
          <w:spacing w:val="5"/>
          <w:sz w:val="26"/>
          <w:szCs w:val="26"/>
        </w:rPr>
      </w:pPr>
      <w:r>
        <w:rPr>
          <w:i/>
        </w:rPr>
        <w:br w:type="page"/>
      </w:r>
    </w:p>
    <w:p w14:paraId="165A253B" w14:textId="5DAC90F2" w:rsidR="00B616E4" w:rsidRPr="0013031B" w:rsidRDefault="00B616E4" w:rsidP="0013031B">
      <w:pPr>
        <w:pStyle w:val="Heading3"/>
        <w:ind w:firstLine="708"/>
        <w:rPr>
          <w:i w:val="0"/>
        </w:rPr>
      </w:pPr>
      <w:bookmarkStart w:id="153" w:name="_Toc512597213"/>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153"/>
    </w:p>
    <w:p w14:paraId="35C1E32A" w14:textId="074D1800" w:rsidR="00C7133D" w:rsidRDefault="00C7133D" w:rsidP="00280B1C">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32FB9293" w:rsidR="00EA5C93" w:rsidRDefault="00FA28A6" w:rsidP="00280B1C">
      <w:r>
        <w:t>Exemplo dessa aposta é um artigo</w:t>
      </w:r>
      <w:r w:rsidR="00EA5C93">
        <w:t xml:space="preserve"> </w:t>
      </w:r>
      <w:r>
        <w:t xml:space="preserve">publicado sobre um sistema para design 3D apoiado por Realidade Aumentada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098E71E1" w:rsidR="00FA28A6" w:rsidRDefault="00FA28A6" w:rsidP="00280B1C">
      <w:r>
        <w:t>Dado que nos últimos anos as impressoras 3D atraíram muita atenção</w:t>
      </w:r>
      <w:r w:rsidR="00EF407F">
        <w:t xml:space="preserve"> devido </w:t>
      </w:r>
      <w:r w:rsidR="002F2E72">
        <w:t>à</w:t>
      </w:r>
      <w:r w:rsidR="00EF407F">
        <w:t xml:space="preserve"> sua capacidade e facilidade de transpor para a realidade uma peça 3D desenhada num </w:t>
      </w:r>
      <w:r w:rsidR="00EF407F" w:rsidRPr="00DA523F">
        <w:rPr>
          <w:i/>
        </w:rPr>
        <w:t>software</w:t>
      </w:r>
      <w:r w:rsidR="00EF407F">
        <w:t xml:space="preserve"> apropriado e também devido </w:t>
      </w:r>
      <w:r w:rsidR="002F2E72">
        <w:t>à</w:t>
      </w:r>
      <w:r w:rsidR="00EF407F">
        <w:t xml:space="preserve">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xml:space="preserve">: o </w:t>
      </w:r>
      <w:r w:rsidR="00EF407F" w:rsidRPr="00DA523F">
        <w:rPr>
          <w:i/>
        </w:rPr>
        <w:t>software</w:t>
      </w:r>
      <w:r w:rsidR="00EF407F">
        <w:t xml:space="preserv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6B88BEF9" w:rsidR="0001260B" w:rsidRDefault="00356299" w:rsidP="00280B1C">
      <w:r>
        <w:t xml:space="preserve">A interface de RA desenvolvida utilizou os óculos </w:t>
      </w:r>
      <w:proofErr w:type="spellStart"/>
      <w:r>
        <w:t>Vuzix</w:t>
      </w:r>
      <w:proofErr w:type="spellEnd"/>
      <w:r>
        <w:t xml:space="preserve"> STAR1200XL e o sistema foi implementado com a linguagem de programação C++ e com recurso </w:t>
      </w:r>
      <w:r w:rsidR="002F2E72">
        <w:t>à</w:t>
      </w:r>
      <w:r>
        <w:t xml:space="preserve"> livraria gráfica </w:t>
      </w:r>
      <w:proofErr w:type="spellStart"/>
      <w:r>
        <w:t>OpenGL</w:t>
      </w:r>
      <w:proofErr w:type="spellEnd"/>
      <w:r>
        <w:t>.</w:t>
      </w:r>
    </w:p>
    <w:p w14:paraId="6FE619D9" w14:textId="70076CF3" w:rsidR="00356299" w:rsidRDefault="00356299" w:rsidP="00280B1C">
      <w:r>
        <w:t xml:space="preserve">Foram utilizados dois tipos de marcadores de RA, um para determinar a posição e a orientação do objeto 3D que está a ser editado e outro para fornecer uma </w:t>
      </w:r>
      <w:r w:rsidR="00D3718C">
        <w:t xml:space="preserve">ferramenta de edição através de uma </w:t>
      </w:r>
      <w:r>
        <w:t xml:space="preserve">interface do tipo </w:t>
      </w:r>
      <w:proofErr w:type="spellStart"/>
      <w:r w:rsidRPr="00DA523F">
        <w:rPr>
          <w:i/>
        </w:rPr>
        <w:t>air</w:t>
      </w:r>
      <w:proofErr w:type="spellEnd"/>
      <w:r w:rsidRPr="00DA523F">
        <w:rPr>
          <w:i/>
        </w:rPr>
        <w:t>-spray</w:t>
      </w:r>
      <w:r w:rsidR="00D3718C">
        <w:t xml:space="preserve"> que permite editar a peça e de um rato </w:t>
      </w:r>
      <w:r w:rsidR="00DA523F">
        <w:t>sem fios</w:t>
      </w:r>
      <w:r w:rsidR="00D3718C">
        <w:t xml:space="preserve">. No fundo este tipo de interface permite editar para onde o marcador estiver a apontar, sendo assim semelhante a um </w:t>
      </w:r>
      <w:r w:rsidR="00D3718C" w:rsidRPr="00DA523F">
        <w:rPr>
          <w:i/>
        </w:rPr>
        <w:t>spray</w:t>
      </w:r>
      <w:r w:rsidR="00D3718C">
        <w:t>.</w:t>
      </w:r>
    </w:p>
    <w:p w14:paraId="6B577586" w14:textId="503A0969" w:rsidR="00D3718C" w:rsidRDefault="00D3718C" w:rsidP="00280B1C">
      <w:r>
        <w:t xml:space="preserve">O sistema fornece </w:t>
      </w:r>
      <w:r w:rsidRPr="0013031B">
        <w:rPr>
          <w:i/>
        </w:rPr>
        <w:t>feedback</w:t>
      </w:r>
      <w:r>
        <w:t xml:space="preserve">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val="en-US"/>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3">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5A0DB889" w:rsidR="007D519D" w:rsidRDefault="009A6B68" w:rsidP="009A6B68">
      <w:pPr>
        <w:pStyle w:val="Caption"/>
        <w:jc w:val="center"/>
      </w:pPr>
      <w:bookmarkStart w:id="154" w:name="_Toc512597258"/>
      <w:r>
        <w:t xml:space="preserve">Figura </w:t>
      </w:r>
      <w:fldSimple w:instr=" SEQ Figura \* ARABIC ">
        <w:r w:rsidR="00BF6FDB">
          <w:rPr>
            <w:noProof/>
          </w:rPr>
          <w:t>28</w:t>
        </w:r>
      </w:fldSimple>
      <w:r>
        <w:t xml:space="preserve"> - A interface do sistema através dos óculos e dos marcadores de RA.</w:t>
      </w:r>
      <w:bookmarkEnd w:id="154"/>
      <w:r>
        <w:t xml:space="preserve"> </w:t>
      </w:r>
    </w:p>
    <w:p w14:paraId="792CDCCE" w14:textId="2A095675" w:rsidR="009A6B68" w:rsidRDefault="009A6B68" w:rsidP="009A6B68">
      <w:pPr>
        <w:pStyle w:val="Caption"/>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val="en-US"/>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4">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235687A7" w:rsidR="007D519D" w:rsidRDefault="009A6B68" w:rsidP="009A6B68">
      <w:pPr>
        <w:pStyle w:val="Caption"/>
        <w:jc w:val="center"/>
      </w:pPr>
      <w:bookmarkStart w:id="155" w:name="_Toc512597259"/>
      <w:r>
        <w:t xml:space="preserve">Figura </w:t>
      </w:r>
      <w:fldSimple w:instr=" SEQ Figura \* ARABIC ">
        <w:r w:rsidR="00BF6FDB">
          <w:rPr>
            <w:noProof/>
          </w:rPr>
          <w:t>29</w:t>
        </w:r>
      </w:fldSimple>
      <w:r>
        <w:t xml:space="preserve"> - Uma peça a ser modelada. Material virtual é "despejado" do spray na mão direita.</w:t>
      </w:r>
      <w:bookmarkEnd w:id="155"/>
      <w:r>
        <w:t xml:space="preserve"> </w:t>
      </w:r>
    </w:p>
    <w:p w14:paraId="30674DE6" w14:textId="43C3EE8F" w:rsidR="009A6B68" w:rsidRPr="009A6B68" w:rsidRDefault="009A6B68" w:rsidP="009A6B68">
      <w:pPr>
        <w:pStyle w:val="Caption"/>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280B1C">
      <w:r>
        <w:lastRenderedPageBreak/>
        <w:t>Resultados de peças criadas a partir do sistema descrito podem ser vistos na Figura seguinte.</w:t>
      </w:r>
    </w:p>
    <w:p w14:paraId="735D67C2" w14:textId="77777777" w:rsidR="009A6B68" w:rsidRDefault="009A6B68" w:rsidP="0076658B">
      <w:pPr>
        <w:keepNext/>
        <w:jc w:val="center"/>
      </w:pPr>
      <w:r>
        <w:rPr>
          <w:noProof/>
          <w:lang w:val="en-US"/>
        </w:rPr>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5">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4EF423D1" w:rsidR="007D519D" w:rsidRDefault="009A6B68" w:rsidP="007D519D">
      <w:pPr>
        <w:pStyle w:val="Caption"/>
        <w:jc w:val="center"/>
      </w:pPr>
      <w:bookmarkStart w:id="156" w:name="_Toc512597260"/>
      <w:r>
        <w:t xml:space="preserve">Figura </w:t>
      </w:r>
      <w:fldSimple w:instr=" SEQ Figura \* ARABIC ">
        <w:r w:rsidR="00BF6FDB">
          <w:rPr>
            <w:noProof/>
          </w:rPr>
          <w:t>30</w:t>
        </w:r>
      </w:fldSimple>
      <w:r>
        <w:t xml:space="preserve"> - </w:t>
      </w:r>
      <w:r w:rsidR="002F2E72">
        <w:t>À</w:t>
      </w:r>
      <w:r>
        <w:t xml:space="preserve"> esquerda </w:t>
      </w:r>
      <w:r w:rsidR="00C55B78">
        <w:t xml:space="preserve">a </w:t>
      </w:r>
      <w:r>
        <w:t xml:space="preserve">peça em RA, ao centro </w:t>
      </w:r>
      <w:r w:rsidR="00C55B78">
        <w:t xml:space="preserve">a </w:t>
      </w:r>
      <w:r>
        <w:t xml:space="preserve">peça em software de modelação 3D e </w:t>
      </w:r>
      <w:r w:rsidR="002F2E72">
        <w:t>à</w:t>
      </w:r>
      <w:r>
        <w:t xml:space="preserve"> direita a peça impressa.</w:t>
      </w:r>
      <w:bookmarkEnd w:id="156"/>
    </w:p>
    <w:p w14:paraId="63D25B97" w14:textId="083D0B53" w:rsidR="009A6B68" w:rsidRDefault="009A6B68" w:rsidP="007D519D">
      <w:pPr>
        <w:pStyle w:val="Caption"/>
        <w:jc w:val="center"/>
      </w:pPr>
      <w:r>
        <w:t xml:space="preserve">Fonte: </w:t>
      </w:r>
      <w:r>
        <w:fldChar w:fldCharType="begin" w:fldLock="1"/>
      </w:r>
      <w:r w:rsidR="009F14E0">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r>
        <w:fldChar w:fldCharType="end"/>
      </w:r>
    </w:p>
    <w:p w14:paraId="3444097D" w14:textId="0EBCA574" w:rsidR="009A6B68" w:rsidRPr="009A6B68" w:rsidRDefault="009A6B68" w:rsidP="00280B1C">
      <w:r>
        <w:t>Como conclusão o estudo refere que através dos resultados obtidos foi confirmado que é possível produzir ou imprimir uma grande variedade de formas</w:t>
      </w:r>
      <w:r w:rsidR="00CD4AB4">
        <w:t xml:space="preserve"> com o apoio de uma interface de RA que funciona de uma forma idêntica a um </w:t>
      </w:r>
      <w:r w:rsidR="00CD4AB4" w:rsidRPr="009B32F1">
        <w:rPr>
          <w:i/>
        </w:rPr>
        <w:t>spray</w:t>
      </w:r>
      <w:r w:rsidR="00CD4AB4">
        <w:t>, e que utiliza replicação para criar estruturas simétricas automaticamente. Assim, torna-se possível que utilizadores sem grandes competências do ponto de vista do desenvolvimento de peças 3D possam imprimir objetos 3D.</w:t>
      </w:r>
    </w:p>
    <w:p w14:paraId="176D58E6" w14:textId="4A4A4FB3" w:rsidR="00EF1010" w:rsidRDefault="00884E25" w:rsidP="00280B1C">
      <w:r>
        <w:t xml:space="preserve">São vários os </w:t>
      </w:r>
      <w:proofErr w:type="spellStart"/>
      <w:r>
        <w:t>setores</w:t>
      </w:r>
      <w:proofErr w:type="spellEnd"/>
      <w:r>
        <w:t xml:space="preserve"> da indústria </w:t>
      </w:r>
      <w:r w:rsidR="00EF1010">
        <w:t>onde existem</w:t>
      </w:r>
      <w:r>
        <w:t xml:space="preserve"> </w:t>
      </w:r>
      <w:r w:rsidR="00EF1010">
        <w:t>possíveis aplicações</w:t>
      </w:r>
      <w:r>
        <w:t xml:space="preserve"> </w:t>
      </w:r>
      <w:r w:rsidR="00EF1010">
        <w:t>de</w:t>
      </w:r>
      <w:r w:rsidR="00511D08">
        <w:t xml:space="preserve"> </w:t>
      </w:r>
      <w:r w:rsidR="0013031B">
        <w:t>Realidade Aumentada, por exemplo n</w:t>
      </w:r>
      <w:r w:rsidR="00212590">
        <w:t xml:space="preserve">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val="en-US"/>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6">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74C24D7C" w:rsidR="007D519D" w:rsidRDefault="00212590" w:rsidP="00212590">
      <w:pPr>
        <w:pStyle w:val="Caption"/>
        <w:jc w:val="center"/>
      </w:pPr>
      <w:bookmarkStart w:id="157" w:name="_Toc512597261"/>
      <w:r>
        <w:t xml:space="preserve">Figura </w:t>
      </w:r>
      <w:fldSimple w:instr=" SEQ Figura \* ARABIC ">
        <w:r w:rsidR="00BF6FDB">
          <w:rPr>
            <w:noProof/>
          </w:rPr>
          <w:t>31</w:t>
        </w:r>
      </w:fldSimple>
      <w:r>
        <w:t xml:space="preserve"> - Montagem de produto animada em ambiente de RA.</w:t>
      </w:r>
      <w:bookmarkEnd w:id="157"/>
      <w:r>
        <w:t xml:space="preserve"> </w:t>
      </w:r>
    </w:p>
    <w:p w14:paraId="5720BB66" w14:textId="0CBEB851" w:rsidR="00EF1010" w:rsidRDefault="00212590" w:rsidP="0013031B">
      <w:pPr>
        <w:pStyle w:val="Caption"/>
        <w:jc w:val="center"/>
      </w:pPr>
      <w:r>
        <w:t xml:space="preserve">Fonte: </w:t>
      </w:r>
      <w:r>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r>
        <w:fldChar w:fldCharType="end"/>
      </w:r>
    </w:p>
    <w:p w14:paraId="12B785D1" w14:textId="1A4BB35E" w:rsidR="00EF1010" w:rsidRDefault="008941D1" w:rsidP="00280B1C">
      <w:r>
        <w:t>Na indústria dos jogos</w:t>
      </w:r>
      <w:r w:rsidR="00567B67">
        <w:t xml:space="preserve"> e entretenimento</w:t>
      </w:r>
      <w:r>
        <w:t xml:space="preserve"> também </w:t>
      </w:r>
      <w:r w:rsidR="00567B67">
        <w:t xml:space="preserve">há casos de aplicabilidade de RA, tanto para criar jogos </w:t>
      </w:r>
      <w:r w:rsidR="002F2E72">
        <w:t>à</w:t>
      </w:r>
      <w:r w:rsidR="00567B67">
        <w:t xml:space="preserve"> volta de ambiente de RA, como por exemplo para fornecer vários detalhes sobre um determinado jogo a ser transmitido.</w:t>
      </w:r>
    </w:p>
    <w:p w14:paraId="2E816F28" w14:textId="455F3F17" w:rsidR="00567B67" w:rsidRDefault="00567B67" w:rsidP="00280B1C">
      <w:r>
        <w:t xml:space="preserve">Um caso é o </w:t>
      </w:r>
      <w:r w:rsidR="009B32F1">
        <w:t>“</w:t>
      </w:r>
      <w:r>
        <w:t>Fox-</w:t>
      </w:r>
      <w:proofErr w:type="spellStart"/>
      <w:r>
        <w:t>Trax</w:t>
      </w:r>
      <w:proofErr w:type="spellEnd"/>
      <w:r>
        <w:t xml:space="preserve"> </w:t>
      </w:r>
      <w:proofErr w:type="spellStart"/>
      <w:r w:rsidR="0013031B">
        <w:t>S</w:t>
      </w:r>
      <w:r>
        <w:t>ystem</w:t>
      </w:r>
      <w:proofErr w:type="spellEnd"/>
      <w:r w:rsidR="009B32F1">
        <w:t>”</w:t>
      </w:r>
      <w:r>
        <w:t xml:space="preserve"> utilizado para realçar a localização de um disco de hóquei enquanto este se move rapidamente pelo ringue </w:t>
      </w:r>
      <w:r>
        <w:fldChar w:fldCharType="begin" w:fldLock="1"/>
      </w:r>
      <w:r w:rsidR="009F14E0">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rsidR="0013031B">
        <w:t>.</w:t>
      </w:r>
    </w:p>
    <w:p w14:paraId="5B11020E" w14:textId="140022F5" w:rsidR="00056543" w:rsidRDefault="00567B67" w:rsidP="00280B1C">
      <w:r>
        <w:t xml:space="preserve">Na indústria do turismo também há casos de aplicabilidade de RA, tal como o </w:t>
      </w:r>
      <w:r w:rsidR="00EF6771">
        <w:t>“</w:t>
      </w:r>
      <w:proofErr w:type="spellStart"/>
      <w:r>
        <w:t>The</w:t>
      </w:r>
      <w:proofErr w:type="spellEnd"/>
      <w:r>
        <w:t xml:space="preserve"> </w:t>
      </w:r>
      <w:proofErr w:type="spellStart"/>
      <w:r>
        <w:t>Archeoguide</w:t>
      </w:r>
      <w:proofErr w:type="spellEnd"/>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9F14E0">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2F2A385E" w14:textId="03313F58" w:rsidR="006E02A9" w:rsidRPr="00056543" w:rsidRDefault="00056543" w:rsidP="00280B1C">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9F14E0">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0013031B">
        <w:t>.</w:t>
      </w:r>
    </w:p>
    <w:p w14:paraId="4A355E8C" w14:textId="447E5CEC" w:rsidR="006E02A9" w:rsidRDefault="006E02A9" w:rsidP="00280B1C">
      <w:r>
        <w:t xml:space="preserve">Neste momento há muitas possíveis direções que a </w:t>
      </w:r>
      <w:r w:rsidR="0013031B">
        <w:t>Realidade Aumentada</w:t>
      </w:r>
      <w:r>
        <w:t xml:space="preserve"> pode tomar dentro dos vários contextos, no entanto é possível identificar alguns fatores que serão desafios dos sistemas de </w:t>
      </w:r>
      <w:r w:rsidR="0013031B">
        <w:t xml:space="preserve">Realidade Aumentada </w:t>
      </w:r>
      <w:r>
        <w:t>nas várias aplicabilidades: os acessórios (como luvas, óculos, etc</w:t>
      </w:r>
      <w:r w:rsidR="00733DDE">
        <w:t>.</w:t>
      </w:r>
      <w:r>
        <w:t xml:space="preserve">) podem tornar-se limitações dos sistemas e necessitam de ser mais leves, pequenos e fáceis de utilizar, o próprio </w:t>
      </w:r>
      <w:r w:rsidRPr="009B32F1">
        <w:rPr>
          <w:i/>
        </w:rPr>
        <w:t>hardware</w:t>
      </w:r>
      <w:r>
        <w:t xml:space="preserve"> pode necessitar de evoluir de forma a ter capacidade computacional suficiente para tornar os sistemas fluídos, </w:t>
      </w:r>
      <w:r w:rsidR="00056543">
        <w:t xml:space="preserve">a </w:t>
      </w:r>
      <w:proofErr w:type="spellStart"/>
      <w:r w:rsidR="00056543">
        <w:t>deteção</w:t>
      </w:r>
      <w:proofErr w:type="spellEnd"/>
      <w:r w:rsidR="00056543">
        <w:t xml:space="preserve"> de obstruções, entre outros.</w:t>
      </w:r>
    </w:p>
    <w:p w14:paraId="0D63BE13" w14:textId="1BF298F3" w:rsidR="00956508" w:rsidRDefault="00956508">
      <w:pPr>
        <w:spacing w:after="200"/>
        <w:rPr>
          <w:smallCaps/>
          <w:spacing w:val="5"/>
          <w:sz w:val="36"/>
          <w:szCs w:val="36"/>
        </w:rPr>
      </w:pPr>
    </w:p>
    <w:p w14:paraId="0905A19B" w14:textId="7CD82400" w:rsidR="00924ABE" w:rsidRDefault="00924ABE" w:rsidP="00AA60D4">
      <w:pPr>
        <w:pStyle w:val="Heading1"/>
      </w:pPr>
      <w:bookmarkStart w:id="158" w:name="_Toc512597214"/>
      <w:r w:rsidRPr="002A4B1A">
        <w:lastRenderedPageBreak/>
        <w:t xml:space="preserve">3. </w:t>
      </w:r>
      <w:r w:rsidR="00776B1D">
        <w:t xml:space="preserve">Desenvolvimento de </w:t>
      </w:r>
      <w:r w:rsidR="00180002">
        <w:t xml:space="preserve">Proposta de </w:t>
      </w:r>
      <w:r w:rsidR="00E67EF7">
        <w:t>Solução</w:t>
      </w:r>
      <w:bookmarkEnd w:id="158"/>
    </w:p>
    <w:p w14:paraId="79320A42" w14:textId="15C2EFB0" w:rsidR="00B1140D" w:rsidRDefault="00B1140D" w:rsidP="0013031B">
      <w:pPr>
        <w:pStyle w:val="Heading2"/>
        <w:ind w:firstLine="708"/>
      </w:pPr>
      <w:bookmarkStart w:id="159" w:name="_Toc512597215"/>
      <w:r>
        <w:t>3.1</w:t>
      </w:r>
      <w:r w:rsidRPr="002A4B1A">
        <w:t xml:space="preserve"> </w:t>
      </w:r>
      <w:r>
        <w:t>Introdução</w:t>
      </w:r>
      <w:bookmarkEnd w:id="159"/>
    </w:p>
    <w:p w14:paraId="2C0C4BB1" w14:textId="77777777" w:rsidR="00F02722" w:rsidRDefault="00F02722" w:rsidP="00F02722">
      <w:r>
        <w:t xml:space="preserve">Após estar identificado o problema, consequentes necessidades a suprir e feito um exaustivo estudo de Estado da Arte que permitiu introduzir conceitos e avaliar trabalhos relacionados com o tema, desenvolveu-se uma primeira proposta de solução baseada num protótipo funcional, com o intuito de replicar as condições físicas (do utilizador e do </w:t>
      </w:r>
      <w:r w:rsidRPr="00CE5998">
        <w:rPr>
          <w:i/>
        </w:rPr>
        <w:t>hardware</w:t>
      </w:r>
      <w:r>
        <w:t xml:space="preserve">) e tecnológicas da solução final. Em relação às condições físicas do utilizador, importa registar que o mesmo se encontra com as duas mãos livres durante todo o processo de operação do equipamento e que não é expectável que se encontre com luvas calçadas, isto é, nada o impedirá/restringirá no manuseamento da HMI da forma mais eficaz. Já sobre as condições de </w:t>
      </w:r>
      <w:r w:rsidRPr="00CE5998">
        <w:rPr>
          <w:i/>
        </w:rPr>
        <w:t>hardware</w:t>
      </w:r>
      <w:r>
        <w:t xml:space="preserve">, importa referir que do ponto de vista da solução de automação estava restringido a equipamento do fabricante </w:t>
      </w:r>
      <w:proofErr w:type="spellStart"/>
      <w:r>
        <w:t>Beckhoff</w:t>
      </w:r>
      <w:proofErr w:type="spellEnd"/>
      <w:r>
        <w:t xml:space="preserve"> (</w:t>
      </w:r>
      <w:r w:rsidRPr="00CE5998">
        <w:rPr>
          <w:i/>
        </w:rPr>
        <w:t>Hardware</w:t>
      </w:r>
      <w:r>
        <w:t xml:space="preserve"> e </w:t>
      </w:r>
      <w:r w:rsidRPr="00CE5998">
        <w:rPr>
          <w:i/>
        </w:rPr>
        <w:t>Software</w:t>
      </w:r>
      <w:r>
        <w:t xml:space="preserve"> de Automação).</w:t>
      </w:r>
    </w:p>
    <w:p w14:paraId="7E2C1B5E" w14:textId="788619DF" w:rsidR="00E7424D" w:rsidRDefault="00B25693" w:rsidP="00280B1C">
      <w:r>
        <w:t>Desta forma,</w:t>
      </w:r>
      <w:r w:rsidR="00892344">
        <w:t xml:space="preserve"> considerando os objetivos de alto nível traçados</w:t>
      </w:r>
      <w:r>
        <w:t xml:space="preserve">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t>
      </w:r>
      <w:r w:rsidR="004049B1" w:rsidRPr="00CE5998">
        <w:rPr>
          <w:i/>
        </w:rPr>
        <w:t>Web-</w:t>
      </w:r>
      <w:proofErr w:type="spellStart"/>
      <w:r w:rsidR="004049B1" w:rsidRPr="00CE5998">
        <w:rPr>
          <w:i/>
        </w:rPr>
        <w:t>based</w:t>
      </w:r>
      <w:proofErr w:type="spellEnd"/>
      <w:r w:rsidR="004049B1">
        <w:t xml:space="preserve"> que permite monit</w:t>
      </w:r>
      <w:r w:rsidR="00302B9E">
        <w:t>orizar e controlar parâmetros de um</w:t>
      </w:r>
      <w:r w:rsidR="004049B1">
        <w:t xml:space="preserve"> equipamento</w:t>
      </w:r>
      <w:r w:rsidR="00302B9E">
        <w:t xml:space="preserve"> de fabrico aditivo</w:t>
      </w:r>
      <w:r w:rsidR="00892344">
        <w:t xml:space="preserve"> em tempo real e foram também traçados </w:t>
      </w:r>
      <w:proofErr w:type="spellStart"/>
      <w:r w:rsidR="00892344">
        <w:t>sub</w:t>
      </w:r>
      <w:proofErr w:type="spellEnd"/>
      <w:r w:rsidR="00892344">
        <w:t>-objetivos para a fase de desenvolvimento do projeto.</w:t>
      </w:r>
    </w:p>
    <w:p w14:paraId="23DF20CA" w14:textId="6A10F1A7" w:rsidR="002169CD" w:rsidRDefault="002169CD" w:rsidP="00280B1C"/>
    <w:p w14:paraId="51B8DF7A" w14:textId="001072D0" w:rsidR="002169CD" w:rsidRDefault="002169CD" w:rsidP="002169CD">
      <w:pPr>
        <w:pStyle w:val="Heading2"/>
        <w:ind w:firstLine="708"/>
      </w:pPr>
      <w:bookmarkStart w:id="160" w:name="_Toc512597216"/>
      <w:r>
        <w:t>3.2</w:t>
      </w:r>
      <w:r w:rsidRPr="002A4B1A">
        <w:t xml:space="preserve"> </w:t>
      </w:r>
      <w:r>
        <w:t>Descrição dos Equipamentos</w:t>
      </w:r>
      <w:bookmarkEnd w:id="160"/>
    </w:p>
    <w:p w14:paraId="508D0DDE" w14:textId="7D6CEDC9" w:rsidR="00513E2E" w:rsidRDefault="00F02722" w:rsidP="00DC2A7D">
      <w:r w:rsidRPr="0050469D">
        <w:t xml:space="preserve">O protótipo funcional foi desenvolvido recorrendo a um equipamento de fabrico aditivo </w:t>
      </w:r>
      <w:r>
        <w:t>disponível</w:t>
      </w:r>
      <w:r w:rsidRPr="0050469D">
        <w:t xml:space="preserve"> </w:t>
      </w:r>
      <w:r>
        <w:t>no âmbito de</w:t>
      </w:r>
      <w:r w:rsidRPr="0050469D">
        <w:t xml:space="preserve"> outro projeto no INEGI e que se encontrava num estado avançado </w:t>
      </w:r>
      <w:r w:rsidR="00B8083E" w:rsidRPr="0050469D">
        <w:t>de desenvolvimento do ponto de vista de automação, isto é, a própria solução já estava num estado mais maduro, que gerava poucos erros de automação</w:t>
      </w:r>
      <w:r w:rsidR="00A90B42" w:rsidRPr="0050469D">
        <w:t xml:space="preserve"> e que por sua vez resultava em pouco “ruído” para as camadas de </w:t>
      </w:r>
      <w:r w:rsidR="00A90B42" w:rsidRPr="0050469D">
        <w:rPr>
          <w:i/>
        </w:rPr>
        <w:t>software</w:t>
      </w:r>
      <w:r w:rsidR="00A90B42" w:rsidRPr="0050469D">
        <w:t xml:space="preserve"> a desenvolver no protótipo,</w:t>
      </w:r>
      <w:r w:rsidR="00B8083E" w:rsidRPr="0050469D">
        <w:t xml:space="preserve"> e que pelo facto de utilizar as mesmas tecnologias de </w:t>
      </w:r>
      <w:r w:rsidR="00B8083E" w:rsidRPr="0050469D">
        <w:rPr>
          <w:i/>
        </w:rPr>
        <w:t>software</w:t>
      </w:r>
      <w:r w:rsidR="00B8083E" w:rsidRPr="0050469D">
        <w:t xml:space="preserve"> e </w:t>
      </w:r>
      <w:r w:rsidR="00B8083E" w:rsidRPr="0050469D">
        <w:rPr>
          <w:i/>
        </w:rPr>
        <w:t>hardware</w:t>
      </w:r>
      <w:r w:rsidR="00B8083E" w:rsidRPr="0050469D">
        <w:t xml:space="preserve"> que o projeto </w:t>
      </w:r>
      <w:r w:rsidR="00DC2A7D" w:rsidRPr="0050469D">
        <w:t xml:space="preserve">que envolve esta tese permitia criar um ambiente bastante semelhante ao que a HMI final iria encontrar. Este equipamento surgiu com o intuito de estudar o fabrico de meios de produção (moldes/moldações) e modelos sobretudo com gesso, areia de sílica e resina </w:t>
      </w:r>
      <w:proofErr w:type="spellStart"/>
      <w:r w:rsidR="00DC2A7D" w:rsidRPr="0050469D">
        <w:t>termoendurecível</w:t>
      </w:r>
      <w:proofErr w:type="spellEnd"/>
      <w:r w:rsidR="00DC2A7D" w:rsidRPr="0050469D">
        <w:t xml:space="preserve">, ideia que surgiu </w:t>
      </w:r>
      <w:r w:rsidR="00DC2A7D" w:rsidRPr="0050469D">
        <w:rPr>
          <w:sz w:val="23"/>
          <w:szCs w:val="23"/>
        </w:rPr>
        <w:t xml:space="preserve">da necessidade identificada juntos das empresas fornecedoras de </w:t>
      </w:r>
      <w:r w:rsidR="00DC2A7D" w:rsidRPr="0050469D">
        <w:t xml:space="preserve">peças e componentes em materiais metálicos fundidos, materiais cerâmicos </w:t>
      </w:r>
      <w:r w:rsidR="00DC2A7D" w:rsidRPr="0050469D">
        <w:lastRenderedPageBreak/>
        <w:t>e materiais compósitos, as quais são cada vez mais solicitadas para séries mais curtas e para componentes mais complexos e de grande dimensão.</w:t>
      </w:r>
    </w:p>
    <w:p w14:paraId="741EC74E" w14:textId="431533C1" w:rsidR="00C22018" w:rsidRDefault="00C22018" w:rsidP="00DC2A7D"/>
    <w:p w14:paraId="3E38461E" w14:textId="77777777" w:rsidR="00C22018" w:rsidRDefault="00C22018" w:rsidP="00C22018">
      <w:pPr>
        <w:keepNext/>
        <w:jc w:val="center"/>
      </w:pPr>
      <w:r>
        <w:rPr>
          <w:noProof/>
          <w:lang w:val="en-US"/>
        </w:rPr>
        <w:drawing>
          <wp:inline distT="0" distB="0" distL="0" distR="0" wp14:anchorId="47B4469F" wp14:editId="0BA8536F">
            <wp:extent cx="2781688" cy="321989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maq1.PNG"/>
                    <pic:cNvPicPr/>
                  </pic:nvPicPr>
                  <pic:blipFill>
                    <a:blip r:embed="rId47">
                      <a:extLst>
                        <a:ext uri="{28A0092B-C50C-407E-A947-70E740481C1C}">
                          <a14:useLocalDpi xmlns:a14="http://schemas.microsoft.com/office/drawing/2010/main" val="0"/>
                        </a:ext>
                      </a:extLst>
                    </a:blip>
                    <a:stretch>
                      <a:fillRect/>
                    </a:stretch>
                  </pic:blipFill>
                  <pic:spPr>
                    <a:xfrm>
                      <a:off x="0" y="0"/>
                      <a:ext cx="2781688" cy="3219899"/>
                    </a:xfrm>
                    <a:prstGeom prst="rect">
                      <a:avLst/>
                    </a:prstGeom>
                  </pic:spPr>
                </pic:pic>
              </a:graphicData>
            </a:graphic>
          </wp:inline>
        </w:drawing>
      </w:r>
    </w:p>
    <w:p w14:paraId="1F6F4DA1" w14:textId="2E3D25D9" w:rsidR="00C22018" w:rsidRDefault="00C22018" w:rsidP="00C22018">
      <w:pPr>
        <w:pStyle w:val="Caption"/>
        <w:jc w:val="center"/>
      </w:pPr>
      <w:bookmarkStart w:id="161" w:name="_Toc512597262"/>
      <w:r>
        <w:t xml:space="preserve">Figura </w:t>
      </w:r>
      <w:fldSimple w:instr=" SEQ Figura \* ARABIC ">
        <w:r w:rsidR="00BF6FDB">
          <w:rPr>
            <w:noProof/>
          </w:rPr>
          <w:t>32</w:t>
        </w:r>
      </w:fldSimple>
      <w:r>
        <w:t xml:space="preserve"> - Equipamento utilizado para o protótipo funcional</w:t>
      </w:r>
      <w:bookmarkEnd w:id="161"/>
    </w:p>
    <w:p w14:paraId="6CD81E01" w14:textId="5BE29D53" w:rsidR="00C22018" w:rsidRDefault="00C22018" w:rsidP="00C22018"/>
    <w:p w14:paraId="6CE7EDAE" w14:textId="77777777" w:rsidR="00C22018" w:rsidRDefault="00C22018" w:rsidP="00C22018">
      <w:pPr>
        <w:keepNext/>
        <w:jc w:val="center"/>
      </w:pPr>
      <w:r>
        <w:rPr>
          <w:noProof/>
          <w:lang w:val="en-US"/>
        </w:rPr>
        <w:drawing>
          <wp:inline distT="0" distB="0" distL="0" distR="0" wp14:anchorId="59EC8AA4" wp14:editId="54FDAFCB">
            <wp:extent cx="1571844" cy="246731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imaq2.PNG"/>
                    <pic:cNvPicPr/>
                  </pic:nvPicPr>
                  <pic:blipFill>
                    <a:blip r:embed="rId48">
                      <a:extLst>
                        <a:ext uri="{28A0092B-C50C-407E-A947-70E740481C1C}">
                          <a14:useLocalDpi xmlns:a14="http://schemas.microsoft.com/office/drawing/2010/main" val="0"/>
                        </a:ext>
                      </a:extLst>
                    </a:blip>
                    <a:stretch>
                      <a:fillRect/>
                    </a:stretch>
                  </pic:blipFill>
                  <pic:spPr>
                    <a:xfrm>
                      <a:off x="0" y="0"/>
                      <a:ext cx="1571844" cy="2467319"/>
                    </a:xfrm>
                    <a:prstGeom prst="rect">
                      <a:avLst/>
                    </a:prstGeom>
                  </pic:spPr>
                </pic:pic>
              </a:graphicData>
            </a:graphic>
          </wp:inline>
        </w:drawing>
      </w:r>
    </w:p>
    <w:p w14:paraId="1FBA59E3" w14:textId="4F386DA4" w:rsidR="00C22018" w:rsidRDefault="00C22018" w:rsidP="00C22018">
      <w:pPr>
        <w:pStyle w:val="Caption"/>
        <w:jc w:val="center"/>
      </w:pPr>
      <w:bookmarkStart w:id="162" w:name="_Toc512597263"/>
      <w:r>
        <w:t xml:space="preserve">Figura </w:t>
      </w:r>
      <w:fldSimple w:instr=" SEQ Figura \* ARABIC ">
        <w:r w:rsidR="00BF6FDB">
          <w:rPr>
            <w:noProof/>
          </w:rPr>
          <w:t>33</w:t>
        </w:r>
      </w:fldSimple>
      <w:r>
        <w:t xml:space="preserve"> - Equipamento em funcionamento</w:t>
      </w:r>
      <w:bookmarkEnd w:id="162"/>
    </w:p>
    <w:p w14:paraId="2B974125" w14:textId="5C5F3732" w:rsidR="00C22018" w:rsidRDefault="00C22018" w:rsidP="00C22018"/>
    <w:p w14:paraId="6DD47829" w14:textId="77777777" w:rsidR="00C22018" w:rsidRDefault="00C22018" w:rsidP="00C22018">
      <w:pPr>
        <w:keepNext/>
        <w:jc w:val="center"/>
      </w:pPr>
      <w:r>
        <w:rPr>
          <w:noProof/>
          <w:lang w:val="en-US"/>
        </w:rPr>
        <w:lastRenderedPageBreak/>
        <w:drawing>
          <wp:inline distT="0" distB="0" distL="0" distR="0" wp14:anchorId="32B9D09A" wp14:editId="7D93FC70">
            <wp:extent cx="1094453" cy="246731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imaq2.PNG"/>
                    <pic:cNvPicPr/>
                  </pic:nvPicPr>
                  <pic:blipFill>
                    <a:blip r:embed="rId49">
                      <a:extLst>
                        <a:ext uri="{28A0092B-C50C-407E-A947-70E740481C1C}">
                          <a14:useLocalDpi xmlns:a14="http://schemas.microsoft.com/office/drawing/2010/main" val="0"/>
                        </a:ext>
                      </a:extLst>
                    </a:blip>
                    <a:stretch>
                      <a:fillRect/>
                    </a:stretch>
                  </pic:blipFill>
                  <pic:spPr>
                    <a:xfrm>
                      <a:off x="0" y="0"/>
                      <a:ext cx="1094453" cy="2467319"/>
                    </a:xfrm>
                    <a:prstGeom prst="rect">
                      <a:avLst/>
                    </a:prstGeom>
                  </pic:spPr>
                </pic:pic>
              </a:graphicData>
            </a:graphic>
          </wp:inline>
        </w:drawing>
      </w:r>
    </w:p>
    <w:p w14:paraId="4BD552B4" w14:textId="63F84CE2" w:rsidR="00C22018" w:rsidRPr="00C22018" w:rsidRDefault="00C22018" w:rsidP="00C22018">
      <w:pPr>
        <w:pStyle w:val="Caption"/>
        <w:jc w:val="center"/>
      </w:pPr>
      <w:bookmarkStart w:id="163" w:name="_Toc512597264"/>
      <w:r>
        <w:t xml:space="preserve">Figura </w:t>
      </w:r>
      <w:fldSimple w:instr=" SEQ Figura \* ARABIC ">
        <w:r w:rsidR="00BF6FDB">
          <w:rPr>
            <w:noProof/>
          </w:rPr>
          <w:t>34</w:t>
        </w:r>
      </w:fldSimple>
      <w:r>
        <w:t xml:space="preserve"> - Equipamento a depositar gesso, criando uma peça</w:t>
      </w:r>
      <w:bookmarkEnd w:id="163"/>
    </w:p>
    <w:p w14:paraId="4F3B15F4" w14:textId="7BDD4C6F" w:rsidR="00513E2E" w:rsidRDefault="00513E2E" w:rsidP="00280B1C"/>
    <w:p w14:paraId="73CA4232" w14:textId="77CA4A70" w:rsidR="00963E2A" w:rsidRDefault="00963E2A" w:rsidP="00280B1C">
      <w:r w:rsidRPr="0050469D">
        <w:t>Por sua vez, a H</w:t>
      </w:r>
      <w:r w:rsidR="0048167B" w:rsidRPr="0050469D">
        <w:t xml:space="preserve">MI final resultante desta tese assenta num equipamento de fabrico aditivo e </w:t>
      </w:r>
      <w:r w:rsidR="00A90B42" w:rsidRPr="0050469D">
        <w:t>respetivas</w:t>
      </w:r>
      <w:r w:rsidR="0048167B" w:rsidRPr="0050469D">
        <w:t xml:space="preserve"> tecnologias recentes com a consequente aplicação para além do estado da arte em materiais termoplásticos </w:t>
      </w:r>
      <w:r w:rsidR="00A90B42" w:rsidRPr="0050469D">
        <w:t>para</w:t>
      </w:r>
      <w:r w:rsidR="0048167B" w:rsidRPr="0050469D">
        <w:t xml:space="preserve"> aplicações </w:t>
      </w:r>
      <w:r w:rsidR="009C4E64" w:rsidRPr="0050469D">
        <w:t>de alta temperatura e resistência</w:t>
      </w:r>
      <w:r w:rsidR="0048167B" w:rsidRPr="0050469D">
        <w:t xml:space="preserve"> </w:t>
      </w:r>
      <w:r w:rsidR="00A90B42" w:rsidRPr="0050469D">
        <w:t>cujas propriedades podem introduzir inúmeros desafios que requerem o apoio de tecnologias para controlo e monitorização do processo. Este equipamento encontra-se atualmente em fase de desenvolvimento do ponto de vista de automação, tendo sido recentemente realizados os primeiros testes de impressão de peças com os respetivos materiais.</w:t>
      </w:r>
      <w:r w:rsidR="00774D62" w:rsidRPr="0050469D">
        <w:t xml:space="preserve"> As imagens seguintes são respetivas ao mesmo.</w:t>
      </w:r>
    </w:p>
    <w:p w14:paraId="6D311C76" w14:textId="77777777" w:rsidR="00A90B42" w:rsidRDefault="00A90B42" w:rsidP="00A90B42">
      <w:pPr>
        <w:keepNext/>
        <w:jc w:val="center"/>
      </w:pPr>
      <w:r>
        <w:rPr>
          <w:noProof/>
          <w:lang w:val="en-US"/>
        </w:rPr>
        <w:lastRenderedPageBreak/>
        <w:drawing>
          <wp:inline distT="0" distB="0" distL="0" distR="0" wp14:anchorId="16B04CA3" wp14:editId="6E09BC7B">
            <wp:extent cx="3390900" cy="3381928"/>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bred1.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381928"/>
                    </a:xfrm>
                    <a:prstGeom prst="rect">
                      <a:avLst/>
                    </a:prstGeom>
                  </pic:spPr>
                </pic:pic>
              </a:graphicData>
            </a:graphic>
          </wp:inline>
        </w:drawing>
      </w:r>
    </w:p>
    <w:p w14:paraId="416437C3" w14:textId="7619FB73" w:rsidR="00A90B42" w:rsidRDefault="00A90B42" w:rsidP="00A90B42">
      <w:pPr>
        <w:pStyle w:val="Caption"/>
        <w:jc w:val="center"/>
      </w:pPr>
      <w:bookmarkStart w:id="164" w:name="_Toc512597265"/>
      <w:r>
        <w:t xml:space="preserve">Figura </w:t>
      </w:r>
      <w:fldSimple w:instr=" SEQ Figura \* ARABIC ">
        <w:r w:rsidR="00BF6FDB">
          <w:rPr>
            <w:noProof/>
          </w:rPr>
          <w:t>35</w:t>
        </w:r>
      </w:fldSimple>
      <w:r>
        <w:t xml:space="preserve"> - Estrutura da área de impressão do equipamento final</w:t>
      </w:r>
      <w:bookmarkEnd w:id="164"/>
    </w:p>
    <w:p w14:paraId="4EAFD56A" w14:textId="4A4B47FC" w:rsidR="00963E2A" w:rsidRDefault="00963E2A" w:rsidP="00280B1C"/>
    <w:p w14:paraId="58337051" w14:textId="77777777" w:rsidR="00774D62" w:rsidRDefault="00774D62" w:rsidP="00774D62">
      <w:pPr>
        <w:keepNext/>
        <w:jc w:val="center"/>
      </w:pPr>
      <w:r>
        <w:rPr>
          <w:noProof/>
          <w:lang w:val="en-US"/>
        </w:rPr>
        <w:drawing>
          <wp:inline distT="0" distB="0" distL="0" distR="0" wp14:anchorId="74E56330" wp14:editId="567759C2">
            <wp:extent cx="4924425" cy="2770261"/>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308_1218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512" cy="2771435"/>
                    </a:xfrm>
                    <a:prstGeom prst="rect">
                      <a:avLst/>
                    </a:prstGeom>
                  </pic:spPr>
                </pic:pic>
              </a:graphicData>
            </a:graphic>
          </wp:inline>
        </w:drawing>
      </w:r>
    </w:p>
    <w:p w14:paraId="4868BB47" w14:textId="2DFE44FD" w:rsidR="00774D62" w:rsidRDefault="00774D62" w:rsidP="00774D62">
      <w:pPr>
        <w:pStyle w:val="Caption"/>
        <w:jc w:val="center"/>
      </w:pPr>
      <w:bookmarkStart w:id="165" w:name="_Toc512597266"/>
      <w:r>
        <w:t xml:space="preserve">Figura </w:t>
      </w:r>
      <w:fldSimple w:instr=" SEQ Figura \* ARABIC ">
        <w:r w:rsidR="00BF6FDB">
          <w:rPr>
            <w:noProof/>
          </w:rPr>
          <w:t>36</w:t>
        </w:r>
      </w:fldSimple>
      <w:r>
        <w:t xml:space="preserve"> - Equipamento de Fabrico Aditivo e a HMI</w:t>
      </w:r>
      <w:bookmarkEnd w:id="165"/>
    </w:p>
    <w:p w14:paraId="566D2E3F" w14:textId="7D961C97" w:rsidR="00774D62" w:rsidRDefault="00774D62" w:rsidP="00774D62"/>
    <w:p w14:paraId="19840AE9" w14:textId="77777777" w:rsidR="00774D62" w:rsidRDefault="00774D62" w:rsidP="00774D62">
      <w:pPr>
        <w:keepNext/>
        <w:jc w:val="center"/>
      </w:pPr>
      <w:r>
        <w:rPr>
          <w:noProof/>
          <w:lang w:val="en-US"/>
        </w:rPr>
        <w:lastRenderedPageBreak/>
        <w:drawing>
          <wp:inline distT="0" distB="0" distL="0" distR="0" wp14:anchorId="3F5517FD" wp14:editId="787D0E45">
            <wp:extent cx="5238750" cy="294708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308_12191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841" cy="2947137"/>
                    </a:xfrm>
                    <a:prstGeom prst="rect">
                      <a:avLst/>
                    </a:prstGeom>
                  </pic:spPr>
                </pic:pic>
              </a:graphicData>
            </a:graphic>
          </wp:inline>
        </w:drawing>
      </w:r>
    </w:p>
    <w:p w14:paraId="02D3C56C" w14:textId="680862F6" w:rsidR="00774D62" w:rsidRDefault="00774D62" w:rsidP="00774D62">
      <w:pPr>
        <w:pStyle w:val="Caption"/>
        <w:jc w:val="center"/>
      </w:pPr>
      <w:bookmarkStart w:id="166" w:name="_Toc512597267"/>
      <w:r>
        <w:t xml:space="preserve">Figura </w:t>
      </w:r>
      <w:fldSimple w:instr=" SEQ Figura \* ARABIC ">
        <w:r w:rsidR="00BF6FDB">
          <w:rPr>
            <w:noProof/>
          </w:rPr>
          <w:t>37</w:t>
        </w:r>
      </w:fldSimple>
      <w:r>
        <w:t xml:space="preserve"> - Equipamento de Fabrico Aditivo e a HMI</w:t>
      </w:r>
      <w:bookmarkEnd w:id="166"/>
    </w:p>
    <w:p w14:paraId="73B903CF" w14:textId="6A1EA44C" w:rsidR="00774D62" w:rsidRPr="00774D62" w:rsidRDefault="00774D62" w:rsidP="00774D62"/>
    <w:p w14:paraId="7DE86944" w14:textId="5EE1B13C" w:rsidR="002169CD" w:rsidRDefault="002169CD" w:rsidP="002169CD">
      <w:pPr>
        <w:rPr>
          <w:highlight w:val="yellow"/>
        </w:rPr>
      </w:pPr>
      <w:r w:rsidRPr="0050469D">
        <w:t>Os equipamentos dedicados ao Fabrico Aditivo têm, normalmente, a capacidade de interpretar e executar Código G</w:t>
      </w:r>
      <w:r w:rsidR="00E7424D" w:rsidRPr="0050469D">
        <w:t xml:space="preserve">, pois é este que contém as instruções para os movimentos dos eixos e respetiva impressão de peça camada a camada. O </w:t>
      </w:r>
      <w:r w:rsidRPr="0050469D">
        <w:t xml:space="preserve">código G (também conhecido como a própria tradução para inglês </w:t>
      </w:r>
      <w:r w:rsidRPr="0050469D">
        <w:rPr>
          <w:i/>
        </w:rPr>
        <w:t>G-</w:t>
      </w:r>
      <w:proofErr w:type="spellStart"/>
      <w:r w:rsidRPr="0050469D">
        <w:rPr>
          <w:i/>
        </w:rPr>
        <w:t>Code</w:t>
      </w:r>
      <w:proofErr w:type="spellEnd"/>
      <w:r w:rsidRPr="0050469D">
        <w:t xml:space="preserve">) é o nome mais comum atribuído </w:t>
      </w:r>
      <w:r w:rsidR="002F2E72">
        <w:t>à</w:t>
      </w:r>
      <w:r w:rsidRPr="0050469D">
        <w:t xml:space="preserve"> linguagem de programação para sistemas de controlo numérico (NC). É uma linguagem baseada em comandos sequenciais (linha a linha) que contém a informação necessária para que um determinado trabalho seja executado com sucesso e pode envolver diversos tipos de operações como movimentação de eixos, alteração de atributos ou parâmetros que por sua vez poderão despoletar determinadas ações como aumento de velocidades, variações em temperaturas, etc</w:t>
      </w:r>
      <w:r w:rsidR="00F02722">
        <w:t>.</w:t>
      </w:r>
      <w:r w:rsidRPr="0050469D">
        <w:t xml:space="preserve">. Pode-se afirmar que de uma forma geral o código G pretende instruir o equipamento a mover-se geometricamente nas dimensões X, Y e Z, e pode ainda conter outros parâmetros que permitem executar outras funções. A versatilidade do código G permite ainda que o utilizador crie uma determinada função no equipamento, e que essa mesma função fique associada a um letra e a um número que quando aparecerem numa linha de código G irão despoletar a função, por exemplo o utilizador poderia criar uma função “M54” na própria solução de automação que serviria para multiplicar um valor passado por parâmetro por todos os valores respetivos a temperaturas (imaginando que o equipamento controlava vários pontos de temperatura), e assim que aparecesse uma linha de código G “M54 5”, todos os pontos de temperatura seriam multiplicados por 5. Desta </w:t>
      </w:r>
      <w:r w:rsidRPr="0050469D">
        <w:lastRenderedPageBreak/>
        <w:t>forma é possível perceber que o código G é uma linguagem adaptável a vários contextos. A figura abaixo demonstra um excerto de código G na impressão de uma peça.</w:t>
      </w:r>
    </w:p>
    <w:p w14:paraId="581B5082" w14:textId="77777777" w:rsidR="002169CD" w:rsidRDefault="002169CD" w:rsidP="002169CD">
      <w:pPr>
        <w:keepNext/>
        <w:jc w:val="center"/>
      </w:pPr>
      <w:r>
        <w:rPr>
          <w:noProof/>
          <w:lang w:val="en-US"/>
        </w:rPr>
        <w:drawing>
          <wp:inline distT="0" distB="0" distL="0" distR="0" wp14:anchorId="18DB046D" wp14:editId="254586BE">
            <wp:extent cx="3124200" cy="3752597"/>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code3.PNG"/>
                    <pic:cNvPicPr/>
                  </pic:nvPicPr>
                  <pic:blipFill>
                    <a:blip r:embed="rId53">
                      <a:extLst>
                        <a:ext uri="{28A0092B-C50C-407E-A947-70E740481C1C}">
                          <a14:useLocalDpi xmlns:a14="http://schemas.microsoft.com/office/drawing/2010/main" val="0"/>
                        </a:ext>
                      </a:extLst>
                    </a:blip>
                    <a:stretch>
                      <a:fillRect/>
                    </a:stretch>
                  </pic:blipFill>
                  <pic:spPr>
                    <a:xfrm>
                      <a:off x="0" y="0"/>
                      <a:ext cx="3131861" cy="3761799"/>
                    </a:xfrm>
                    <a:prstGeom prst="rect">
                      <a:avLst/>
                    </a:prstGeom>
                  </pic:spPr>
                </pic:pic>
              </a:graphicData>
            </a:graphic>
          </wp:inline>
        </w:drawing>
      </w:r>
    </w:p>
    <w:p w14:paraId="2AEC8057" w14:textId="772F607B" w:rsidR="002169CD" w:rsidRDefault="002169CD" w:rsidP="002169CD">
      <w:pPr>
        <w:pStyle w:val="Caption"/>
        <w:jc w:val="center"/>
        <w:rPr>
          <w:highlight w:val="yellow"/>
        </w:rPr>
      </w:pPr>
      <w:bookmarkStart w:id="167" w:name="_Toc512597268"/>
      <w:r>
        <w:t xml:space="preserve">Figura </w:t>
      </w:r>
      <w:fldSimple w:instr=" SEQ Figura \* ARABIC ">
        <w:r w:rsidR="00BF6FDB">
          <w:rPr>
            <w:noProof/>
          </w:rPr>
          <w:t>38</w:t>
        </w:r>
      </w:fldSimple>
      <w:r>
        <w:t xml:space="preserve"> - Exemplo de código G</w:t>
      </w:r>
      <w:bookmarkEnd w:id="167"/>
    </w:p>
    <w:p w14:paraId="4E045FC6" w14:textId="497FC45D" w:rsidR="002169CD" w:rsidRPr="0050469D" w:rsidRDefault="002169CD" w:rsidP="002169CD">
      <w:r w:rsidRPr="0050469D">
        <w:t xml:space="preserve">No contexto deste projeto está definido que nas instruções de código G o “X”, “Y” e “Z” dizem respeito </w:t>
      </w:r>
      <w:r w:rsidR="00CE5D14">
        <w:t>à</w:t>
      </w:r>
      <w:r w:rsidRPr="0050469D">
        <w:t xml:space="preserve">s próprias dimensões X,Y e Z, o “A” serve para indicar o </w:t>
      </w:r>
      <w:proofErr w:type="spellStart"/>
      <w:r w:rsidRPr="0050469D">
        <w:t>extrusor</w:t>
      </w:r>
      <w:proofErr w:type="spellEnd"/>
      <w:r w:rsidRPr="0050469D">
        <w:t>, o “G” representa as funções pré-definidas pelo CNC (por exemplo “G01” diz respeito a uma interpolação linear, “G02” a uma interpolação circular, entre outras), o “M” é para funções definidas pelo utilizador, o “P” é para parâmetros definidos pelo utilizador (por exemplo “P1” tem o valor 20, e se numa linha de código G aparecer X50+P1 o eixo X deve considerar o valor do parâmetro “P1”) e o “F” é para velocidade de interpolação.</w:t>
      </w:r>
    </w:p>
    <w:p w14:paraId="3CE6ABC0" w14:textId="2806C308" w:rsidR="001D21E1" w:rsidRDefault="001D21E1" w:rsidP="00180002"/>
    <w:p w14:paraId="5903D439" w14:textId="71DB1D05" w:rsidR="001D21E1" w:rsidRDefault="001D21E1" w:rsidP="00E67CE4">
      <w:pPr>
        <w:pStyle w:val="Heading2"/>
        <w:ind w:firstLine="708"/>
      </w:pPr>
      <w:bookmarkStart w:id="168" w:name="_Toc512597217"/>
      <w:r>
        <w:t>3.</w:t>
      </w:r>
      <w:r w:rsidR="00E95509">
        <w:t>2</w:t>
      </w:r>
      <w:r>
        <w:t xml:space="preserve"> </w:t>
      </w:r>
      <w:proofErr w:type="spellStart"/>
      <w:r>
        <w:t>Sub</w:t>
      </w:r>
      <w:proofErr w:type="spellEnd"/>
      <w:r>
        <w:t>-Objetivos</w:t>
      </w:r>
      <w:bookmarkEnd w:id="168"/>
    </w:p>
    <w:p w14:paraId="02F18074" w14:textId="77777777" w:rsidR="001D21E1" w:rsidRDefault="001D21E1" w:rsidP="00280B1C">
      <w:r>
        <w:t xml:space="preserve">Estão definidos dois grandes objetivos a atingir com o desenvolvimento do projeto: desenvolver uma HMI </w:t>
      </w:r>
      <w:r w:rsidRPr="00DD665A">
        <w:rPr>
          <w:i/>
        </w:rPr>
        <w:t>Web-</w:t>
      </w:r>
      <w:proofErr w:type="spellStart"/>
      <w:r w:rsidRPr="00DD665A">
        <w:rPr>
          <w:i/>
        </w:rPr>
        <w:t>Based</w:t>
      </w:r>
      <w:proofErr w:type="spellEnd"/>
      <w:r>
        <w:t xml:space="preserve"> e poder controlar e monitorizar parâmetros do equipamento e do processo em tempo real. </w:t>
      </w:r>
    </w:p>
    <w:p w14:paraId="05D98B48" w14:textId="6752C9CB" w:rsidR="001D21E1" w:rsidRDefault="001D21E1" w:rsidP="00280B1C">
      <w:r>
        <w:lastRenderedPageBreak/>
        <w:t>Partindo dest</w:t>
      </w:r>
      <w:r w:rsidR="006A1D77">
        <w:t xml:space="preserve">e princípio foram definidos </w:t>
      </w:r>
      <w:proofErr w:type="spellStart"/>
      <w:r w:rsidR="006A1D77">
        <w:t>sub</w:t>
      </w:r>
      <w:r>
        <w:t>objetivos</w:t>
      </w:r>
      <w:proofErr w:type="spellEnd"/>
      <w:r>
        <w:t xml:space="preserve"> para o projeto, que no fundo representam tarefas a executar, apesar de nem todos serem de carácter obrigatório e estarem dependentes de nuances que possam aparecer com o deco</w:t>
      </w:r>
      <w:r w:rsidR="00473D18">
        <w:t xml:space="preserve">rrer do desenvolvimento. Os </w:t>
      </w:r>
      <w:proofErr w:type="spellStart"/>
      <w:r w:rsidR="00473D18">
        <w:t>sub</w:t>
      </w:r>
      <w:r>
        <w:t>objetivos</w:t>
      </w:r>
      <w:proofErr w:type="spellEnd"/>
      <w:r>
        <w:t xml:space="preserve"> são os seguintes:</w:t>
      </w:r>
    </w:p>
    <w:p w14:paraId="05C0F1EC" w14:textId="77777777" w:rsidR="001D21E1" w:rsidRDefault="001D21E1" w:rsidP="00660D40">
      <w:pPr>
        <w:pStyle w:val="ListParagraph"/>
        <w:numPr>
          <w:ilvl w:val="0"/>
          <w:numId w:val="12"/>
        </w:numPr>
      </w:pPr>
      <w:r>
        <w:t>Módulo de controlo básico do equipamento: ligar, desligar, pausar equipamento, parar equipamento, monitorizar posição dos eixos e estado geral do equipamento</w:t>
      </w:r>
    </w:p>
    <w:p w14:paraId="560DAE02" w14:textId="77777777" w:rsidR="001D21E1" w:rsidRDefault="001D21E1" w:rsidP="00660D40">
      <w:pPr>
        <w:pStyle w:val="ListParagraph"/>
        <w:numPr>
          <w:ilvl w:val="0"/>
          <w:numId w:val="12"/>
        </w:numPr>
      </w:pPr>
      <w:r>
        <w:t>Fornecer vários modos de operação: manual, automático, bloco a bloco</w:t>
      </w:r>
    </w:p>
    <w:p w14:paraId="65D97804" w14:textId="48F3AE0A" w:rsidR="001D21E1" w:rsidRDefault="001D21E1" w:rsidP="00660D40">
      <w:pPr>
        <w:pStyle w:val="ListParagraph"/>
        <w:numPr>
          <w:ilvl w:val="0"/>
          <w:numId w:val="12"/>
        </w:numPr>
      </w:pPr>
      <w:r>
        <w:t>Monitorizar parâmetros do processo em tempo real (velocidade de extrusão, temperatura em vários pontos, etc</w:t>
      </w:r>
      <w:r w:rsidR="00EE54F9">
        <w:t>.</w:t>
      </w:r>
      <w:r>
        <w:t>)</w:t>
      </w:r>
    </w:p>
    <w:p w14:paraId="62DE1CF9" w14:textId="77777777" w:rsidR="001D21E1" w:rsidRDefault="001D21E1" w:rsidP="00660D40">
      <w:pPr>
        <w:pStyle w:val="ListParagraph"/>
        <w:numPr>
          <w:ilvl w:val="0"/>
          <w:numId w:val="12"/>
        </w:numPr>
      </w:pPr>
      <w:r>
        <w:t xml:space="preserve">Importar remotamente e executar </w:t>
      </w:r>
      <w:proofErr w:type="spellStart"/>
      <w:r>
        <w:t>Gcode</w:t>
      </w:r>
      <w:proofErr w:type="spellEnd"/>
    </w:p>
    <w:p w14:paraId="7E0A6F65" w14:textId="77777777" w:rsidR="001D21E1" w:rsidRDefault="001D21E1" w:rsidP="00660D40">
      <w:pPr>
        <w:pStyle w:val="ListParagraph"/>
        <w:numPr>
          <w:ilvl w:val="0"/>
          <w:numId w:val="12"/>
        </w:numPr>
      </w:pPr>
      <w:r>
        <w:t xml:space="preserve">Visualizar </w:t>
      </w:r>
      <w:proofErr w:type="spellStart"/>
      <w:r>
        <w:t>Gcode</w:t>
      </w:r>
      <w:proofErr w:type="spellEnd"/>
      <w:r>
        <w:t xml:space="preserve"> a ser executado em tempo real</w:t>
      </w:r>
    </w:p>
    <w:p w14:paraId="1A80FBFF" w14:textId="77777777" w:rsidR="001D21E1" w:rsidRDefault="001D21E1" w:rsidP="00660D40">
      <w:pPr>
        <w:pStyle w:val="ListParagraph"/>
        <w:numPr>
          <w:ilvl w:val="0"/>
          <w:numId w:val="12"/>
        </w:numPr>
      </w:pPr>
      <w:r>
        <w:t>Recolha e armazenamento de dados das impressões</w:t>
      </w:r>
    </w:p>
    <w:p w14:paraId="61501EF5" w14:textId="3A3C8940" w:rsidR="001D21E1" w:rsidRDefault="001D21E1" w:rsidP="00660D40">
      <w:pPr>
        <w:pStyle w:val="ListParagraph"/>
        <w:numPr>
          <w:ilvl w:val="0"/>
          <w:numId w:val="12"/>
        </w:numPr>
      </w:pPr>
      <w:r>
        <w:t>Visualização de histórico de impressões</w:t>
      </w:r>
    </w:p>
    <w:p w14:paraId="3F6A2E39" w14:textId="67D1A166" w:rsidR="00DE37AA" w:rsidRDefault="00DE37AA" w:rsidP="00660D40">
      <w:pPr>
        <w:pStyle w:val="ListParagraph"/>
        <w:numPr>
          <w:ilvl w:val="0"/>
          <w:numId w:val="12"/>
        </w:numPr>
      </w:pPr>
      <w:r>
        <w:t xml:space="preserve">Visualização da peça em 3D através do </w:t>
      </w:r>
      <w:proofErr w:type="spellStart"/>
      <w:r>
        <w:t>Gcode</w:t>
      </w:r>
      <w:proofErr w:type="spellEnd"/>
    </w:p>
    <w:p w14:paraId="6083D0FB" w14:textId="77777777" w:rsidR="001D21E1" w:rsidRDefault="001D21E1" w:rsidP="00660D40">
      <w:pPr>
        <w:pStyle w:val="ListParagraph"/>
        <w:numPr>
          <w:ilvl w:val="0"/>
          <w:numId w:val="12"/>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rPr>
          <w:smallCaps/>
          <w:sz w:val="28"/>
          <w:szCs w:val="28"/>
        </w:rPr>
      </w:pPr>
      <w:r>
        <w:br w:type="page"/>
      </w:r>
    </w:p>
    <w:p w14:paraId="37CCC39E" w14:textId="2309FC1B" w:rsidR="00B1140D" w:rsidRDefault="00B1140D" w:rsidP="00E67CE4">
      <w:pPr>
        <w:pStyle w:val="Heading2"/>
        <w:ind w:firstLine="708"/>
      </w:pPr>
      <w:bookmarkStart w:id="169" w:name="_Toc512597218"/>
      <w:r>
        <w:lastRenderedPageBreak/>
        <w:t>3.</w:t>
      </w:r>
      <w:r w:rsidR="00E95509">
        <w:t>3</w:t>
      </w:r>
      <w:r>
        <w:t xml:space="preserve"> Arquitetura </w:t>
      </w:r>
      <w:r w:rsidR="001D21E1">
        <w:t>do Protótipo</w:t>
      </w:r>
      <w:bookmarkEnd w:id="169"/>
    </w:p>
    <w:p w14:paraId="108C0FA8" w14:textId="682C9FBF" w:rsidR="0061678A" w:rsidRDefault="0061678A" w:rsidP="00180002"/>
    <w:p w14:paraId="6D5EF6A8" w14:textId="77777777" w:rsidR="0061678A" w:rsidRDefault="0061678A" w:rsidP="0061678A">
      <w:pPr>
        <w:keepNext/>
        <w:tabs>
          <w:tab w:val="left" w:pos="2717"/>
        </w:tabs>
      </w:pPr>
      <w:r>
        <w:rPr>
          <w:noProof/>
          <w:lang w:val="en-US"/>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470B0C77" w:rsidR="0061678A" w:rsidRDefault="0061678A" w:rsidP="0061678A">
      <w:pPr>
        <w:pStyle w:val="Caption"/>
        <w:jc w:val="center"/>
      </w:pPr>
      <w:bookmarkStart w:id="170" w:name="_Toc512597269"/>
      <w:r>
        <w:t xml:space="preserve">Figura </w:t>
      </w:r>
      <w:fldSimple w:instr=" SEQ Figura \* ARABIC ">
        <w:r w:rsidR="00BF6FDB">
          <w:rPr>
            <w:noProof/>
          </w:rPr>
          <w:t>39</w:t>
        </w:r>
      </w:fldSimple>
      <w:r>
        <w:t xml:space="preserve"> - </w:t>
      </w:r>
      <w:r w:rsidRPr="00326791">
        <w:t xml:space="preserve"> Arquitetura do </w:t>
      </w:r>
      <w:r w:rsidR="00FC7D13">
        <w:t>Protótipo</w:t>
      </w:r>
      <w:bookmarkEnd w:id="170"/>
    </w:p>
    <w:p w14:paraId="59708166" w14:textId="112483F6" w:rsidR="004049B1" w:rsidRDefault="004049B1" w:rsidP="00180002"/>
    <w:p w14:paraId="40E73C13" w14:textId="77B7D5E8" w:rsidR="004049B1" w:rsidRDefault="004049B1" w:rsidP="00280B1C">
      <w:r>
        <w:t xml:space="preserve">A arquitetura do </w:t>
      </w:r>
      <w:r w:rsidR="00401798">
        <w:t>protótipo</w:t>
      </w:r>
      <w:r>
        <w:t xml:space="preserve"> assenta em 3 camadas de </w:t>
      </w:r>
      <w:r w:rsidRPr="00DD665A">
        <w:rPr>
          <w:i/>
        </w:rPr>
        <w:t>software</w:t>
      </w:r>
      <w:r>
        <w:t xml:space="preserve"> mais uma de </w:t>
      </w:r>
      <w:r w:rsidRPr="00DD665A">
        <w:rPr>
          <w:i/>
        </w:rPr>
        <w:t>hardware</w:t>
      </w:r>
      <w:r>
        <w:t xml:space="preserv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280B1C">
      <w:r>
        <w:t xml:space="preserve">As camadas de </w:t>
      </w:r>
      <w:r w:rsidRPr="00DD665A">
        <w:rPr>
          <w:i/>
        </w:rPr>
        <w:t>software</w:t>
      </w:r>
      <w:r>
        <w:t xml:space="preserve"> consistem no cliente/utilizador</w:t>
      </w:r>
      <w:r w:rsidR="00547685">
        <w:t xml:space="preserve">, o servidor </w:t>
      </w:r>
      <w:proofErr w:type="spellStart"/>
      <w:r w:rsidR="00547685">
        <w:t>web</w:t>
      </w:r>
      <w:proofErr w:type="spellEnd"/>
      <w:r w:rsidR="00547685">
        <w:t xml:space="preserve"> e o </w:t>
      </w:r>
      <w:r w:rsidR="00547685" w:rsidRPr="00DD665A">
        <w:rPr>
          <w:i/>
        </w:rPr>
        <w:t>software</w:t>
      </w:r>
      <w:r w:rsidR="00547685">
        <w:t xml:space="preserve"> de automação. </w:t>
      </w:r>
    </w:p>
    <w:p w14:paraId="5DC117FA" w14:textId="41C54B11" w:rsidR="004049B1" w:rsidRDefault="00547685" w:rsidP="00280B1C">
      <w:r>
        <w:t>O cliente</w:t>
      </w:r>
      <w:r w:rsidR="004049B1">
        <w:t xml:space="preserve"> acede ao sistema através de um </w:t>
      </w:r>
      <w:proofErr w:type="spellStart"/>
      <w:r w:rsidR="004049B1" w:rsidRPr="00DD665A">
        <w:rPr>
          <w:i/>
        </w:rPr>
        <w:t>web</w:t>
      </w:r>
      <w:proofErr w:type="spellEnd"/>
      <w:r w:rsidR="004049B1">
        <w:t xml:space="preserve"> </w:t>
      </w:r>
      <w:r w:rsidR="004049B1" w:rsidRPr="00DD665A">
        <w:rPr>
          <w:i/>
        </w:rPr>
        <w:t>browser</w:t>
      </w:r>
      <w:r w:rsidR="004049B1">
        <w:t xml:space="preserve"> e obtém a página HTML que corresponde </w:t>
      </w:r>
      <w:r w:rsidR="002F2E72">
        <w:t>à</w:t>
      </w:r>
      <w:r w:rsidR="004049B1">
        <w:t xml:space="preserve"> HMI.</w:t>
      </w:r>
      <w:r w:rsidR="0033228E">
        <w:t xml:space="preserve"> Para além do HTML, a página </w:t>
      </w:r>
      <w:proofErr w:type="spellStart"/>
      <w:r w:rsidR="0033228E">
        <w:t>web</w:t>
      </w:r>
      <w:proofErr w:type="spellEnd"/>
      <w:r w:rsidR="0033228E">
        <w:t xml:space="preserve"> carregada traz acoplado também ficheiros CSS, </w:t>
      </w:r>
      <w:proofErr w:type="spellStart"/>
      <w:r w:rsidR="0033228E">
        <w:t>Javascript</w:t>
      </w:r>
      <w:proofErr w:type="spellEnd"/>
      <w:r w:rsidR="0033228E">
        <w:t xml:space="preserve"> e </w:t>
      </w:r>
      <w:proofErr w:type="spellStart"/>
      <w:r w:rsidR="0033228E">
        <w:t>Ember</w:t>
      </w:r>
      <w:proofErr w:type="spellEnd"/>
      <w:r w:rsidR="0033228E">
        <w:t xml:space="preserve"> JS. Este último é uma </w:t>
      </w:r>
      <w:proofErr w:type="spellStart"/>
      <w:r w:rsidR="0033228E" w:rsidRPr="0083263B">
        <w:rPr>
          <w:i/>
        </w:rPr>
        <w:t>framework</w:t>
      </w:r>
      <w:proofErr w:type="spellEnd"/>
      <w:r w:rsidR="0033228E">
        <w:t xml:space="preserve"> para criação de interfaces </w:t>
      </w:r>
      <w:proofErr w:type="spellStart"/>
      <w:r w:rsidR="0033228E">
        <w:t>web</w:t>
      </w:r>
      <w:proofErr w:type="spellEnd"/>
      <w:r w:rsidR="0033228E">
        <w:t xml:space="preserve"> desenvolvida em </w:t>
      </w:r>
      <w:proofErr w:type="spellStart"/>
      <w:r w:rsidR="0033228E">
        <w:t>Javascript</w:t>
      </w:r>
      <w:proofErr w:type="spellEnd"/>
      <w:r w:rsidR="0033228E">
        <w:t xml:space="preserve">. </w:t>
      </w:r>
    </w:p>
    <w:p w14:paraId="1D660D98" w14:textId="7D17B682" w:rsidR="00547685" w:rsidRDefault="00547685" w:rsidP="00280B1C">
      <w:r>
        <w:t xml:space="preserve">A comunicação entre esta camada e o servidor </w:t>
      </w:r>
      <w:proofErr w:type="spellStart"/>
      <w:r>
        <w:t>web</w:t>
      </w:r>
      <w:proofErr w:type="spellEnd"/>
      <w:r>
        <w:t xml:space="preserve"> é efetuada através de Socket.IO que consiste numa tecnologia de comunicação bidirecional em tempo real baseada em eventos. </w:t>
      </w:r>
    </w:p>
    <w:p w14:paraId="11C1A725" w14:textId="15F2E4CD" w:rsidR="0061678A" w:rsidRDefault="0061678A" w:rsidP="00280B1C">
      <w:r>
        <w:lastRenderedPageBreak/>
        <w:t xml:space="preserve">O servidor </w:t>
      </w:r>
      <w:proofErr w:type="spellStart"/>
      <w:r>
        <w:t>web</w:t>
      </w:r>
      <w:proofErr w:type="spellEnd"/>
      <w:r>
        <w:t xml:space="preserve"> foi desenvolvido no </w:t>
      </w:r>
      <w:proofErr w:type="spellStart"/>
      <w:r>
        <w:t>NodeJS</w:t>
      </w:r>
      <w:proofErr w:type="spellEnd"/>
      <w:r>
        <w:t xml:space="preserve"> e recorrendo </w:t>
      </w:r>
      <w:r w:rsidR="008B71C8">
        <w:t xml:space="preserve">aos </w:t>
      </w:r>
      <w:proofErr w:type="spellStart"/>
      <w:r w:rsidR="008B71C8" w:rsidRPr="001723D5">
        <w:rPr>
          <w:i/>
        </w:rPr>
        <w:t>plugins</w:t>
      </w:r>
      <w:proofErr w:type="spellEnd"/>
      <w:r w:rsidR="008B71C8">
        <w:t xml:space="preserve"> express.js e ADS.js.</w:t>
      </w:r>
      <w:r>
        <w:t xml:space="preserve"> </w:t>
      </w:r>
      <w:r w:rsidR="008B71C8">
        <w:t>E</w:t>
      </w:r>
      <w:r>
        <w:t xml:space="preserve">ste último permite comunicação com o </w:t>
      </w:r>
      <w:r w:rsidRPr="001723D5">
        <w:rPr>
          <w:i/>
        </w:rPr>
        <w:t>software</w:t>
      </w:r>
      <w:r>
        <w:t xml:space="preserve"> de automação </w:t>
      </w:r>
      <w:proofErr w:type="spellStart"/>
      <w:r>
        <w:t>Twincat</w:t>
      </w:r>
      <w:proofErr w:type="spellEnd"/>
      <w:r>
        <w:t xml:space="preserve"> via TCP/IP.</w:t>
      </w:r>
    </w:p>
    <w:p w14:paraId="45BD85B7" w14:textId="47A084EB" w:rsidR="0061678A" w:rsidRDefault="0061678A" w:rsidP="00280B1C">
      <w:r>
        <w:t xml:space="preserve">O </w:t>
      </w:r>
      <w:r w:rsidRPr="001723D5">
        <w:rPr>
          <w:i/>
        </w:rPr>
        <w:t>software</w:t>
      </w:r>
      <w:r>
        <w:t xml:space="preserve"> de automação é o </w:t>
      </w:r>
      <w:proofErr w:type="spellStart"/>
      <w:r>
        <w:t>Twincat</w:t>
      </w:r>
      <w:proofErr w:type="spellEnd"/>
      <w:r>
        <w:t xml:space="preserve"> do fabricante </w:t>
      </w:r>
      <w:proofErr w:type="spellStart"/>
      <w:r>
        <w:t>Beckhoff</w:t>
      </w:r>
      <w:proofErr w:type="spellEnd"/>
      <w:r>
        <w:t xml:space="preserve"> e este permite desenvolver soluções de automação, assim como comunicar com dispositivos de </w:t>
      </w:r>
      <w:r w:rsidRPr="001723D5">
        <w:rPr>
          <w:i/>
        </w:rPr>
        <w:t>hardware</w:t>
      </w:r>
      <w:r>
        <w:t xml:space="preserve"> que estejam conectados ao sistema, como </w:t>
      </w:r>
      <w:r w:rsidRPr="001723D5">
        <w:rPr>
          <w:i/>
        </w:rPr>
        <w:t>drives</w:t>
      </w:r>
      <w:r>
        <w:t xml:space="preserve"> de motor, </w:t>
      </w:r>
      <w:proofErr w:type="spellStart"/>
      <w:r>
        <w:t>PLCs</w:t>
      </w:r>
      <w:proofErr w:type="spellEnd"/>
      <w:r>
        <w:t xml:space="preserve">, canais de </w:t>
      </w:r>
      <w:r w:rsidRPr="001723D5">
        <w:rPr>
          <w:i/>
        </w:rPr>
        <w:t>input/output</w:t>
      </w:r>
      <w:r>
        <w:t>, et</w:t>
      </w:r>
      <w:r w:rsidR="00605E2B">
        <w:t xml:space="preserve">c. Este </w:t>
      </w:r>
      <w:r w:rsidR="00605E2B" w:rsidRPr="001723D5">
        <w:rPr>
          <w:i/>
        </w:rPr>
        <w:t>software</w:t>
      </w:r>
      <w:r w:rsidR="00605E2B">
        <w:t xml:space="preserve"> </w:t>
      </w:r>
      <w:r w:rsidR="007E35E2">
        <w:t xml:space="preserve">possui uma arquitetura modular que permite tratar cada módulo (composto por </w:t>
      </w:r>
      <w:r w:rsidR="007E35E2" w:rsidRPr="001723D5">
        <w:rPr>
          <w:i/>
        </w:rPr>
        <w:t>software</w:t>
      </w:r>
      <w:r w:rsidR="007E35E2">
        <w:t xml:space="preserve"> e possivelmente dispositivo de </w:t>
      </w:r>
      <w:r w:rsidR="007E35E2" w:rsidRPr="001723D5">
        <w:rPr>
          <w:i/>
        </w:rPr>
        <w:t>hardware</w:t>
      </w:r>
      <w:r w:rsidR="007E35E2">
        <w:t>) como um dispositivo independente. As mensagens entre os módulos tornam-se possíveis através de uma interface ADS (</w:t>
      </w:r>
      <w:proofErr w:type="spellStart"/>
      <w:r w:rsidR="007E35E2">
        <w:t>Automation</w:t>
      </w:r>
      <w:proofErr w:type="spellEnd"/>
      <w:r w:rsidR="007E35E2">
        <w:t xml:space="preserve"> </w:t>
      </w:r>
      <w:proofErr w:type="spellStart"/>
      <w:r w:rsidR="007E35E2">
        <w:t>Device</w:t>
      </w:r>
      <w:proofErr w:type="spellEnd"/>
      <w:r w:rsidR="007E35E2">
        <w:t xml:space="preserve"> </w:t>
      </w:r>
      <w:proofErr w:type="spellStart"/>
      <w:r w:rsidR="007E35E2">
        <w:t>Specification</w:t>
      </w:r>
      <w:proofErr w:type="spellEnd"/>
      <w:r w:rsidR="007E35E2">
        <w:t xml:space="preserve">) que cada módulo tem e através do </w:t>
      </w:r>
      <w:r w:rsidR="001723D5">
        <w:t>“</w:t>
      </w:r>
      <w:r w:rsidR="007E35E2">
        <w:t xml:space="preserve">ADS </w:t>
      </w:r>
      <w:proofErr w:type="spellStart"/>
      <w:r w:rsidR="007E35E2">
        <w:t>Router</w:t>
      </w:r>
      <w:proofErr w:type="spellEnd"/>
      <w:r w:rsidR="001723D5">
        <w:t>”</w:t>
      </w:r>
      <w:r w:rsidR="007E35E2">
        <w:t xml:space="preserve"> existente no </w:t>
      </w:r>
      <w:r w:rsidR="007E35E2" w:rsidRPr="001723D5">
        <w:rPr>
          <w:i/>
        </w:rPr>
        <w:t>software</w:t>
      </w:r>
      <w:r w:rsidR="007E35E2">
        <w:t xml:space="preserve"> que gere e consegue identificar os destinatários das mensagens. Isto, na prática significa que </w:t>
      </w:r>
      <w:r>
        <w:t>quando chega u</w:t>
      </w:r>
      <w:r w:rsidR="007E35E2">
        <w:t>m envio de uma mensagem remota</w:t>
      </w:r>
      <w:r>
        <w:t xml:space="preserve">, o </w:t>
      </w:r>
      <w:r w:rsidR="001723D5">
        <w:t>“</w:t>
      </w:r>
      <w:r>
        <w:t xml:space="preserve">ADS </w:t>
      </w:r>
      <w:proofErr w:type="spellStart"/>
      <w:r>
        <w:t>Router</w:t>
      </w:r>
      <w:proofErr w:type="spellEnd"/>
      <w:r w:rsidR="001723D5">
        <w:t>”</w:t>
      </w:r>
      <w:r>
        <w:t xml:space="preserve"> consegue identificar para qual </w:t>
      </w:r>
      <w:r w:rsidR="007E35E2">
        <w:t>módulo/</w:t>
      </w:r>
      <w:r>
        <w:t xml:space="preserve">dispositivo esta </w:t>
      </w:r>
      <w:r w:rsidR="007E35E2">
        <w:t>mensagem</w:t>
      </w:r>
      <w:r>
        <w:t xml:space="preserve"> se dirige.</w:t>
      </w:r>
    </w:p>
    <w:p w14:paraId="070EC988" w14:textId="3D8011CC" w:rsidR="009F3C83" w:rsidRDefault="009F3C83" w:rsidP="00280B1C">
      <w:r>
        <w:t xml:space="preserve">Por último temos a camada de </w:t>
      </w:r>
      <w:r w:rsidRPr="001723D5">
        <w:rPr>
          <w:i/>
        </w:rPr>
        <w:t>hardware</w:t>
      </w:r>
      <w:r>
        <w:t xml:space="preserv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76B4CA8D" w14:textId="022E8020" w:rsidR="00507546" w:rsidRDefault="00507546" w:rsidP="00E67CE4">
      <w:pPr>
        <w:pStyle w:val="Heading2"/>
        <w:ind w:firstLine="708"/>
      </w:pPr>
      <w:bookmarkStart w:id="171" w:name="_Toc512597219"/>
      <w:r>
        <w:t>3.</w:t>
      </w:r>
      <w:r w:rsidR="005A3F39">
        <w:t>4</w:t>
      </w:r>
      <w:r>
        <w:t xml:space="preserve"> Protótipo</w:t>
      </w:r>
      <w:r w:rsidR="005A3F39">
        <w:t xml:space="preserve"> </w:t>
      </w:r>
      <w:r w:rsidR="00E67EF7">
        <w:t>Funcional</w:t>
      </w:r>
      <w:bookmarkEnd w:id="171"/>
    </w:p>
    <w:p w14:paraId="77BD08FF" w14:textId="1AB7F54D" w:rsidR="00507546" w:rsidRDefault="00507546" w:rsidP="00280B1C">
      <w:r>
        <w:t xml:space="preserve">Este protótipo possui um conjunto de funcionalidades </w:t>
      </w:r>
      <w:r w:rsidR="00E22944">
        <w:t xml:space="preserve">que permitem controlar e monitorizar o equipamento e parâmetros do processo, tais como a monitorização do estado da máquina (pode variar entre </w:t>
      </w:r>
      <w:proofErr w:type="spellStart"/>
      <w:r w:rsidR="00E22944" w:rsidRPr="00A257DC">
        <w:rPr>
          <w:i/>
        </w:rPr>
        <w:t>on</w:t>
      </w:r>
      <w:proofErr w:type="spellEnd"/>
      <w:r w:rsidR="00E22944" w:rsidRPr="00A257DC">
        <w:rPr>
          <w:i/>
        </w:rPr>
        <w:t>/</w:t>
      </w:r>
      <w:proofErr w:type="spellStart"/>
      <w:r w:rsidR="00E22944" w:rsidRPr="00A257DC">
        <w:rPr>
          <w:i/>
        </w:rPr>
        <w:t>off</w:t>
      </w:r>
      <w:proofErr w:type="spellEnd"/>
      <w:r w:rsidR="00E22944">
        <w:t xml:space="preserve">, pause, auto ou manual), envio dos eixos para uma determinada posição, envio de ficheiro </w:t>
      </w:r>
      <w:proofErr w:type="spellStart"/>
      <w:r w:rsidR="00E22944">
        <w:t>Gcode</w:t>
      </w:r>
      <w:proofErr w:type="spellEnd"/>
      <w:r w:rsidR="00E22944">
        <w:t xml:space="preserve"> para o equipame</w:t>
      </w:r>
      <w:r w:rsidR="00A257DC">
        <w:t>n</w:t>
      </w:r>
      <w:r w:rsidR="00E22944">
        <w:t xml:space="preserve">to interpretar </w:t>
      </w:r>
      <w:r w:rsidR="00C868C8">
        <w:t xml:space="preserve">e </w:t>
      </w:r>
      <w:r w:rsidR="00E22944">
        <w:t xml:space="preserve">executar, pausar o equipamento, abortar a execução de um ficheiro </w:t>
      </w:r>
      <w:proofErr w:type="spellStart"/>
      <w:r w:rsidR="00E22944">
        <w:t>Gcode</w:t>
      </w:r>
      <w:proofErr w:type="spellEnd"/>
      <w:r w:rsidR="00E22944">
        <w:t xml:space="preserve">, visualizar as linhas de </w:t>
      </w:r>
      <w:proofErr w:type="spellStart"/>
      <w:r w:rsidR="00E22944">
        <w:t>Gcode</w:t>
      </w:r>
      <w:proofErr w:type="spellEnd"/>
      <w:r w:rsidR="00E22944">
        <w:t xml:space="preserv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val="en-US"/>
        </w:rPr>
        <w:lastRenderedPageBreak/>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2B6A9289" w:rsidR="0016545B" w:rsidRDefault="0016545B" w:rsidP="0016545B">
      <w:pPr>
        <w:pStyle w:val="Caption"/>
        <w:jc w:val="center"/>
      </w:pPr>
      <w:bookmarkStart w:id="172" w:name="_Toc512597270"/>
      <w:r>
        <w:t xml:space="preserve">Figura </w:t>
      </w:r>
      <w:fldSimple w:instr=" SEQ Figura \* ARABIC ">
        <w:r w:rsidR="00BF6FDB">
          <w:rPr>
            <w:noProof/>
          </w:rPr>
          <w:t>40</w:t>
        </w:r>
      </w:fldSimple>
      <w:r>
        <w:t xml:space="preserve"> - Sistema com o equipamento ligado e em estado ON</w:t>
      </w:r>
      <w:bookmarkEnd w:id="172"/>
    </w:p>
    <w:p w14:paraId="117CCCD1" w14:textId="1418543B" w:rsidR="0016545B" w:rsidRDefault="0016545B" w:rsidP="0016545B"/>
    <w:p w14:paraId="739BFC1F" w14:textId="77777777" w:rsidR="0016545B" w:rsidRDefault="0016545B" w:rsidP="0016545B">
      <w:pPr>
        <w:keepNext/>
      </w:pPr>
      <w:r>
        <w:rPr>
          <w:noProof/>
          <w:lang w:val="en-US"/>
        </w:rPr>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6E5AC29A" w:rsidR="0016545B" w:rsidRPr="0016545B" w:rsidRDefault="0016545B" w:rsidP="0016545B">
      <w:pPr>
        <w:pStyle w:val="Caption"/>
        <w:jc w:val="center"/>
      </w:pPr>
      <w:bookmarkStart w:id="173" w:name="_Toc512597271"/>
      <w:r>
        <w:t xml:space="preserve">Figura </w:t>
      </w:r>
      <w:fldSimple w:instr=" SEQ Figura \* ARABIC ">
        <w:r w:rsidR="00BF6FDB">
          <w:rPr>
            <w:noProof/>
          </w:rPr>
          <w:t>41</w:t>
        </w:r>
      </w:fldSimple>
      <w:r>
        <w:t xml:space="preserve"> - Sistema a executar o </w:t>
      </w:r>
      <w:proofErr w:type="spellStart"/>
      <w:r>
        <w:t>Gcode</w:t>
      </w:r>
      <w:proofErr w:type="spellEnd"/>
      <w:r>
        <w:t xml:space="preserve"> na tabela vermelha</w:t>
      </w:r>
      <w:bookmarkEnd w:id="173"/>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val="en-US"/>
        </w:rPr>
        <w:lastRenderedPageBreak/>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5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198D7C58" w:rsidR="003B1627" w:rsidRDefault="0016545B" w:rsidP="002F6F57">
      <w:pPr>
        <w:pStyle w:val="Caption"/>
        <w:jc w:val="center"/>
      </w:pPr>
      <w:bookmarkStart w:id="174" w:name="_Toc512597272"/>
      <w:r>
        <w:t xml:space="preserve">Figura </w:t>
      </w:r>
      <w:fldSimple w:instr=" SEQ Figura \* ARABIC ">
        <w:r w:rsidR="00BF6FDB">
          <w:rPr>
            <w:noProof/>
          </w:rPr>
          <w:t>42</w:t>
        </w:r>
      </w:fldSimple>
      <w:r>
        <w:t xml:space="preserve"> - </w:t>
      </w:r>
      <w:r w:rsidR="00473D18">
        <w:t>Visualização da peça a ser impressa em 3D (cima)  e 2D (baixo)</w:t>
      </w:r>
      <w:bookmarkEnd w:id="174"/>
    </w:p>
    <w:p w14:paraId="38B3B890" w14:textId="77777777" w:rsidR="00E67CE4" w:rsidRDefault="00E67CE4">
      <w:pPr>
        <w:rPr>
          <w:smallCaps/>
          <w:sz w:val="28"/>
          <w:szCs w:val="28"/>
        </w:rPr>
      </w:pPr>
      <w:r>
        <w:br w:type="page"/>
      </w:r>
    </w:p>
    <w:p w14:paraId="64670460" w14:textId="089434A1" w:rsidR="00EF42EB" w:rsidRDefault="00FE7373" w:rsidP="00E67CE4">
      <w:pPr>
        <w:pStyle w:val="Heading2"/>
        <w:ind w:firstLine="708"/>
      </w:pPr>
      <w:bookmarkStart w:id="175" w:name="_Toc512597220"/>
      <w:r>
        <w:lastRenderedPageBreak/>
        <w:t>3.4 Conclusões</w:t>
      </w:r>
      <w:bookmarkEnd w:id="175"/>
    </w:p>
    <w:p w14:paraId="55DEB521" w14:textId="50377AB1" w:rsidR="00151B34" w:rsidRDefault="00473D18" w:rsidP="00280B1C">
      <w:r>
        <w:t>Após ter sido levantado o problema e estudado um conjunto de tecnologias relacionadas</w:t>
      </w:r>
      <w:r w:rsidR="00A733A9">
        <w:t xml:space="preserve"> com</w:t>
      </w:r>
      <w:r w:rsidR="00151B34">
        <w:t xml:space="preserve"> uma possível solução para o problema, tornou-se fundamental ter uma prova de conceito prática que servisse de alavanca ao projeto</w:t>
      </w:r>
      <w:r w:rsidR="009A5853">
        <w:t xml:space="preserve"> e</w:t>
      </w:r>
      <w:r w:rsidR="00151B34">
        <w:t xml:space="preserve"> </w:t>
      </w:r>
      <w:r w:rsidR="009A5853">
        <w:t>para tal</w:t>
      </w:r>
      <w:r w:rsidR="00151B34">
        <w:t xml:space="preserve"> foi desenvolvido um protótipo funcional.</w:t>
      </w:r>
    </w:p>
    <w:p w14:paraId="034D6588" w14:textId="77777777" w:rsidR="00473D18" w:rsidRDefault="00473D18" w:rsidP="00473D18">
      <w:r>
        <w:t>O protótipo desenvolvido permitiu fazer uma primeira implementação e validar a arquitetura e as tecnologias consideradas para o sistema final, num equipamento real, dando assim um conhecimento mais realista e palpável dos seus comportamentos, formas de comunicação, interação entre as tecnologias, etc., e fazendo uma primeira aproximação à realidade que seria posta em prática no desenvolvimento do sistema final.</w:t>
      </w:r>
    </w:p>
    <w:p w14:paraId="1DCBF687" w14:textId="17CECAF8" w:rsidR="007C6C5B" w:rsidRPr="009D5911" w:rsidRDefault="00151B34" w:rsidP="00280B1C">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 xml:space="preserve">analisar o seu comportamento quando </w:t>
      </w:r>
      <w:r w:rsidR="00EC2CA9">
        <w:t>integradas</w:t>
      </w:r>
      <w:r>
        <w:t xml:space="preserve"> e</w:t>
      </w:r>
      <w:r w:rsidR="00521DA4">
        <w:t xml:space="preserve"> a </w:t>
      </w:r>
      <w:r w:rsidR="00A733A9">
        <w:t>trocar informação</w:t>
      </w:r>
      <w:r w:rsidR="00EC2CA9">
        <w:t xml:space="preserve"> entre elas. Posto isto, o objetivo </w:t>
      </w:r>
      <w:r w:rsidR="00521DA4">
        <w:t xml:space="preserve">foi atingido com sucesso e </w:t>
      </w:r>
      <w:r w:rsidR="00CF2E04">
        <w:t xml:space="preserve">serviu de base para </w:t>
      </w:r>
      <w:r w:rsidR="00521DA4">
        <w:t>o desenvolvimento do sistema final.</w:t>
      </w:r>
    </w:p>
    <w:p w14:paraId="193C4A44" w14:textId="77777777" w:rsidR="009D5911" w:rsidRDefault="009D5911">
      <w:pPr>
        <w:spacing w:after="200"/>
        <w:rPr>
          <w:smallCaps/>
          <w:spacing w:val="5"/>
          <w:sz w:val="36"/>
          <w:szCs w:val="36"/>
        </w:rPr>
      </w:pPr>
      <w:r>
        <w:br w:type="page"/>
      </w:r>
    </w:p>
    <w:p w14:paraId="60BA4667" w14:textId="3089D129" w:rsidR="00FE7373" w:rsidRDefault="00891400" w:rsidP="00E67CE4">
      <w:pPr>
        <w:pStyle w:val="Heading1"/>
      </w:pPr>
      <w:bookmarkStart w:id="176" w:name="_Toc512597221"/>
      <w:r>
        <w:lastRenderedPageBreak/>
        <w:t xml:space="preserve">4. </w:t>
      </w:r>
      <w:r w:rsidR="003F4AA8">
        <w:t>Desenvolvimento e Validação da Solução Final</w:t>
      </w:r>
      <w:bookmarkEnd w:id="176"/>
    </w:p>
    <w:p w14:paraId="728AA0D8" w14:textId="6ACE3FB2" w:rsidR="004814D3" w:rsidRPr="00E67EF7" w:rsidRDefault="004814D3" w:rsidP="004814D3">
      <w:pPr>
        <w:pStyle w:val="Heading2"/>
        <w:ind w:firstLine="708"/>
      </w:pPr>
      <w:bookmarkStart w:id="177" w:name="_Toc512597222"/>
      <w:r>
        <w:t>4.1 Introdução</w:t>
      </w:r>
      <w:bookmarkEnd w:id="177"/>
    </w:p>
    <w:p w14:paraId="546F819B" w14:textId="519E4D25" w:rsidR="004814D3" w:rsidRDefault="004814D3" w:rsidP="004814D3">
      <w:r>
        <w:t>Neste capítulo será descrito o processo de desenvolvimento da solução final. Os capítulos anteriores permitiram explorar linhas de investigação sobre conceitos e temas relacionados e validar a arquitetura definida para a implementação do projeto, lançando as bases necessárias para a etapa de desenvolvimento.</w:t>
      </w:r>
    </w:p>
    <w:p w14:paraId="41026E51" w14:textId="77777777" w:rsidR="004436DC" w:rsidRDefault="004436DC" w:rsidP="004814D3"/>
    <w:p w14:paraId="20BB86BC" w14:textId="4BC7ED55" w:rsidR="00FE7373" w:rsidRPr="00E67EF7" w:rsidRDefault="00E95509" w:rsidP="00E67CE4">
      <w:pPr>
        <w:pStyle w:val="Heading2"/>
        <w:ind w:firstLine="708"/>
      </w:pPr>
      <w:bookmarkStart w:id="178" w:name="_Toc512597223"/>
      <w:r>
        <w:t>4.</w:t>
      </w:r>
      <w:r w:rsidR="004814D3">
        <w:t>2</w:t>
      </w:r>
      <w:r w:rsidR="00FE7373">
        <w:t xml:space="preserve"> Análise de Requisitos e Desenvolvimento de Maquete</w:t>
      </w:r>
      <w:bookmarkEnd w:id="178"/>
    </w:p>
    <w:p w14:paraId="56B66EAD" w14:textId="50BB89DB" w:rsidR="00E41254" w:rsidRDefault="00E41254" w:rsidP="00280B1C">
      <w:r>
        <w:t xml:space="preserve">Um dos primeiros passos no desenvolvimento de um </w:t>
      </w:r>
      <w:r w:rsidRPr="008B7DEA">
        <w:rPr>
          <w:i/>
        </w:rPr>
        <w:t>software</w:t>
      </w:r>
      <w:r>
        <w:t xml:space="preserve"> é, normalmente, fazer </w:t>
      </w:r>
      <w:r w:rsidR="00BF378D">
        <w:t>a</w:t>
      </w:r>
      <w:r>
        <w:t xml:space="preserve"> </w:t>
      </w:r>
      <w:r w:rsidR="00BF378D">
        <w:t>análise</w:t>
      </w:r>
      <w:r>
        <w:t xml:space="preserve"> dos requisitos para o projeto em questão. Um requisito de </w:t>
      </w:r>
      <w:r w:rsidRPr="008B7DEA">
        <w:rPr>
          <w:i/>
        </w:rPr>
        <w:t>software</w:t>
      </w:r>
      <w:r>
        <w:t xml:space="preserve"> é uma condição ou restrição sobre o sistema e existem vários tipos de requisitos. </w:t>
      </w:r>
    </w:p>
    <w:p w14:paraId="7ECAF369" w14:textId="4A35E980" w:rsidR="00BF643D" w:rsidRDefault="00E41254" w:rsidP="00280B1C">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12CDF250" w14:textId="090CD5C6" w:rsidR="00E41254" w:rsidRDefault="00BF378D" w:rsidP="00280B1C">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9F14E0">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"noteIndex" : 0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2B1F2165" w14:textId="0041D704"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w:t>
      </w:r>
      <w:r w:rsidR="003F4AA8">
        <w:t xml:space="preserve">MS Excel </w:t>
      </w:r>
      <w:r w:rsidR="00FE7373">
        <w:t>(</w:t>
      </w:r>
      <w:r w:rsidR="00001AE8">
        <w:t>ver duas figuras abaixo</w:t>
      </w:r>
      <w:r w:rsidR="00FE7373">
        <w:t xml:space="preserve">)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que tinha</w:t>
      </w:r>
      <w:r w:rsidR="00001AE8">
        <w:t xml:space="preserve"> uma funcionalidade</w:t>
      </w:r>
      <w:r w:rsidR="00FE7373">
        <w:t xml:space="preserve"> menos </w:t>
      </w:r>
      <w:r w:rsidR="00001AE8">
        <w:t>relevante</w:t>
      </w:r>
      <w:r w:rsidR="009A2428">
        <w:t>,</w:t>
      </w:r>
      <w:r w:rsidR="00FE7373">
        <w:t xml:space="preserve"> mas também </w:t>
      </w:r>
      <w:r w:rsidR="00157328">
        <w:t xml:space="preserve">de </w:t>
      </w:r>
      <w:r w:rsidR="00910E59">
        <w:t xml:space="preserve">razoável </w:t>
      </w:r>
      <w:r w:rsidR="00157328">
        <w:t>interesse</w:t>
      </w:r>
      <w:r w:rsidR="00E67CE4">
        <w:t>.</w:t>
      </w:r>
    </w:p>
    <w:p w14:paraId="655565CC" w14:textId="77777777" w:rsidR="00001AE8" w:rsidRDefault="00001AE8" w:rsidP="00001AE8">
      <w:pPr>
        <w:keepNext/>
      </w:pPr>
      <w:r>
        <w:rPr>
          <w:noProof/>
          <w:lang w:val="en-US"/>
        </w:rPr>
        <w:lastRenderedPageBreak/>
        <w:drawing>
          <wp:inline distT="0" distB="0" distL="0" distR="0" wp14:anchorId="0A6E0F7C" wp14:editId="0CC437AD">
            <wp:extent cx="5745480" cy="49637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quisitos1.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4963795"/>
                    </a:xfrm>
                    <a:prstGeom prst="rect">
                      <a:avLst/>
                    </a:prstGeom>
                  </pic:spPr>
                </pic:pic>
              </a:graphicData>
            </a:graphic>
          </wp:inline>
        </w:drawing>
      </w:r>
    </w:p>
    <w:p w14:paraId="6788D750" w14:textId="44BCD7BE" w:rsidR="00001AE8" w:rsidRDefault="00001AE8" w:rsidP="00001AE8">
      <w:pPr>
        <w:pStyle w:val="Caption"/>
        <w:jc w:val="center"/>
      </w:pPr>
      <w:bookmarkStart w:id="179" w:name="_Toc512597273"/>
      <w:r>
        <w:t xml:space="preserve">Figura </w:t>
      </w:r>
      <w:fldSimple w:instr=" SEQ Figura \* ARABIC ">
        <w:r w:rsidR="00BF6FDB">
          <w:rPr>
            <w:noProof/>
          </w:rPr>
          <w:t>43</w:t>
        </w:r>
      </w:fldSimple>
      <w:r>
        <w:t xml:space="preserve"> - Levantamento de Requisitos</w:t>
      </w:r>
      <w:r w:rsidR="002576C3">
        <w:t xml:space="preserve"> (1ªparte)</w:t>
      </w:r>
      <w:bookmarkEnd w:id="179"/>
    </w:p>
    <w:p w14:paraId="4F136FC6" w14:textId="1D3AE474" w:rsidR="00001AE8" w:rsidRDefault="00001AE8" w:rsidP="00001AE8"/>
    <w:p w14:paraId="47D3B87A" w14:textId="77777777" w:rsidR="00001AE8" w:rsidRDefault="00001AE8" w:rsidP="00001AE8">
      <w:pPr>
        <w:keepNext/>
      </w:pPr>
      <w:r>
        <w:rPr>
          <w:noProof/>
          <w:lang w:val="en-US"/>
        </w:rPr>
        <w:lastRenderedPageBreak/>
        <w:drawing>
          <wp:inline distT="0" distB="0" distL="0" distR="0" wp14:anchorId="09720A32" wp14:editId="7408952B">
            <wp:extent cx="5745480" cy="454023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quisitos2.PNG"/>
                    <pic:cNvPicPr/>
                  </pic:nvPicPr>
                  <pic:blipFill>
                    <a:blip r:embed="rId59">
                      <a:extLst>
                        <a:ext uri="{28A0092B-C50C-407E-A947-70E740481C1C}">
                          <a14:useLocalDpi xmlns:a14="http://schemas.microsoft.com/office/drawing/2010/main" val="0"/>
                        </a:ext>
                      </a:extLst>
                    </a:blip>
                    <a:stretch>
                      <a:fillRect/>
                    </a:stretch>
                  </pic:blipFill>
                  <pic:spPr>
                    <a:xfrm>
                      <a:off x="0" y="0"/>
                      <a:ext cx="5745480" cy="4540230"/>
                    </a:xfrm>
                    <a:prstGeom prst="rect">
                      <a:avLst/>
                    </a:prstGeom>
                  </pic:spPr>
                </pic:pic>
              </a:graphicData>
            </a:graphic>
          </wp:inline>
        </w:drawing>
      </w:r>
    </w:p>
    <w:p w14:paraId="775AFF6B" w14:textId="64974141" w:rsidR="00001AE8" w:rsidRPr="00001AE8" w:rsidRDefault="00001AE8" w:rsidP="00001AE8">
      <w:pPr>
        <w:pStyle w:val="Caption"/>
        <w:jc w:val="center"/>
      </w:pPr>
      <w:bookmarkStart w:id="180" w:name="_Toc512597274"/>
      <w:r>
        <w:t xml:space="preserve">Figura </w:t>
      </w:r>
      <w:fldSimple w:instr=" SEQ Figura \* ARABIC ">
        <w:r w:rsidR="00BF6FDB">
          <w:rPr>
            <w:noProof/>
          </w:rPr>
          <w:t>44</w:t>
        </w:r>
      </w:fldSimple>
      <w:r>
        <w:t xml:space="preserve"> - Levantamento de Requisitos</w:t>
      </w:r>
      <w:r w:rsidR="002576C3">
        <w:t xml:space="preserve"> (2ªparte)</w:t>
      </w:r>
      <w:bookmarkEnd w:id="180"/>
    </w:p>
    <w:p w14:paraId="6450E167" w14:textId="439CE56D" w:rsidR="00FE7373" w:rsidRDefault="009A2428" w:rsidP="00280B1C">
      <w:r>
        <w:t>O passo seguinte</w:t>
      </w:r>
      <w:r w:rsidR="00FE7373">
        <w:t xml:space="preserve"> foi desenvolv</w:t>
      </w:r>
      <w:r>
        <w:t>er</w:t>
      </w:r>
      <w:r w:rsidR="00FE7373">
        <w:t xml:space="preserve"> um conjunto de maquetes que refletem a primeira versão dos ecrãs da HMI e que dão resposta </w:t>
      </w:r>
      <w:r w:rsidR="002F2E72">
        <w:t>à</w:t>
      </w:r>
      <w:r w:rsidR="00FE7373">
        <w:t xml:space="preserve"> lista de requisitos recolhida junto dos utilizadores.</w:t>
      </w:r>
    </w:p>
    <w:p w14:paraId="46B61A70" w14:textId="57F76D17" w:rsidR="00E57F43" w:rsidRPr="0050469D" w:rsidRDefault="00E57F43" w:rsidP="00280B1C">
      <w:r w:rsidRPr="0050469D">
        <w:t xml:space="preserve">O desenvolvimento de maquetes é uma estratégia que permite facilitar o entendimento dos requisitos entre todas as partes envolvidas, apresentando conceitos e funcionalidades do </w:t>
      </w:r>
      <w:r w:rsidRPr="0050469D">
        <w:rPr>
          <w:i/>
        </w:rPr>
        <w:t>software</w:t>
      </w:r>
      <w:r w:rsidRPr="0050469D">
        <w:t>. Existem várias abordagens para desenvolver maquetes,</w:t>
      </w:r>
      <w:r w:rsidR="00193634" w:rsidRPr="0050469D">
        <w:t xml:space="preserve"> isto é,</w:t>
      </w:r>
      <w:r w:rsidRPr="0050469D">
        <w:t xml:space="preserve"> podem ser de baixa fidelidade, sem inter</w:t>
      </w:r>
      <w:r w:rsidR="006F0100" w:rsidRPr="0050469D">
        <w:t>aç</w:t>
      </w:r>
      <w:r w:rsidR="00193634" w:rsidRPr="0050469D">
        <w:t>ão do ecrã,</w:t>
      </w:r>
      <w:r w:rsidRPr="0050469D">
        <w:t xml:space="preserve"> </w:t>
      </w:r>
      <w:r w:rsidR="006F0100" w:rsidRPr="0050469D">
        <w:t>mas</w:t>
      </w:r>
      <w:r w:rsidRPr="0050469D">
        <w:t xml:space="preserve"> </w:t>
      </w:r>
      <w:r w:rsidR="00193634" w:rsidRPr="0050469D">
        <w:t>que permitem rápidos ajustes ou alterações</w:t>
      </w:r>
      <w:r w:rsidRPr="0050469D">
        <w:t xml:space="preserve"> consoante </w:t>
      </w:r>
      <w:r w:rsidRPr="0050469D">
        <w:rPr>
          <w:i/>
        </w:rPr>
        <w:t>feedback</w:t>
      </w:r>
      <w:r w:rsidRPr="0050469D">
        <w:t xml:space="preserve"> recolhido, assim como podem</w:t>
      </w:r>
      <w:r w:rsidR="006F0100" w:rsidRPr="0050469D">
        <w:t xml:space="preserve"> ser maquetes comple</w:t>
      </w:r>
      <w:r w:rsidR="00193634" w:rsidRPr="0050469D">
        <w:t>x</w:t>
      </w:r>
      <w:r w:rsidR="006F0100" w:rsidRPr="0050469D">
        <w:t xml:space="preserve">as e interativas que representam de forma muito próxima o </w:t>
      </w:r>
      <w:r w:rsidR="006F0100" w:rsidRPr="0050469D">
        <w:rPr>
          <w:i/>
        </w:rPr>
        <w:t>software</w:t>
      </w:r>
      <w:r w:rsidR="006F0100" w:rsidRPr="0050469D">
        <w:t xml:space="preserve"> a desenvolver, mas que tem como contrapartida o facto de as alterações ou ajustes necessários serem mais demorados a efetuar.</w:t>
      </w:r>
    </w:p>
    <w:p w14:paraId="5A8F0207" w14:textId="56ED0A16" w:rsidR="00B164CB" w:rsidRDefault="006F0100" w:rsidP="00FE7373">
      <w:r w:rsidRPr="0050469D">
        <w:t xml:space="preserve">A abordagem seguida foi a de, numa primeira fase, criar maquetes que visualmente </w:t>
      </w:r>
      <w:r w:rsidR="00B164CB" w:rsidRPr="0050469D">
        <w:t>tinham uma representação o mais próximo possível d</w:t>
      </w:r>
      <w:r w:rsidRPr="0050469D">
        <w:t xml:space="preserve">a HMI final, mas que eram estáticas. Para tal </w:t>
      </w:r>
      <w:r w:rsidR="00FE7373" w:rsidRPr="0050469D">
        <w:t xml:space="preserve">foi utilizada uma ferramenta </w:t>
      </w:r>
      <w:proofErr w:type="spellStart"/>
      <w:r w:rsidR="00FE7373" w:rsidRPr="0050469D">
        <w:t>web</w:t>
      </w:r>
      <w:proofErr w:type="spellEnd"/>
      <w:r w:rsidR="00FE7373" w:rsidRPr="0050469D">
        <w:t xml:space="preserve"> especializada</w:t>
      </w:r>
      <w:r w:rsidRPr="0050469D">
        <w:t xml:space="preserve"> na criação de maquetes estáticas</w:t>
      </w:r>
      <w:r w:rsidR="00FE7373" w:rsidRPr="0050469D">
        <w:t xml:space="preserve"> (</w:t>
      </w:r>
      <w:hyperlink r:id="rId60" w:history="1">
        <w:r w:rsidR="00FE7373" w:rsidRPr="0050469D">
          <w:t>https://moqups.com/</w:t>
        </w:r>
      </w:hyperlink>
      <w:r w:rsidR="00FE7373" w:rsidRPr="0050469D">
        <w:t>) e o resultado foi o</w:t>
      </w:r>
      <w:r w:rsidR="00B164CB" w:rsidRPr="0050469D">
        <w:t xml:space="preserve"> que se pode ver</w:t>
      </w:r>
      <w:r w:rsidR="00176FCB" w:rsidRPr="0050469D">
        <w:t>ificar</w:t>
      </w:r>
      <w:r w:rsidR="00B164CB" w:rsidRPr="0050469D">
        <w:t xml:space="preserve"> nas figuras abaixo</w:t>
      </w:r>
      <w:r w:rsidR="00E67CE4" w:rsidRPr="0050469D">
        <w:t>.</w:t>
      </w:r>
    </w:p>
    <w:p w14:paraId="31C6F8F2" w14:textId="77777777" w:rsidR="00176FCB" w:rsidRDefault="00B164CB" w:rsidP="00176FCB">
      <w:pPr>
        <w:keepNext/>
        <w:jc w:val="center"/>
      </w:pPr>
      <w:r>
        <w:rPr>
          <w:noProof/>
          <w:lang w:val="en-US"/>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61">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65122D9C" w:rsidR="00B164CB" w:rsidRDefault="00176FCB" w:rsidP="00176FCB">
      <w:pPr>
        <w:pStyle w:val="Caption"/>
        <w:jc w:val="center"/>
      </w:pPr>
      <w:bookmarkStart w:id="181" w:name="_Toc512597275"/>
      <w:r>
        <w:t xml:space="preserve">Figura </w:t>
      </w:r>
      <w:fldSimple w:instr=" SEQ Figura \* ARABIC ">
        <w:r w:rsidR="00BF6FDB">
          <w:rPr>
            <w:noProof/>
          </w:rPr>
          <w:t>45</w:t>
        </w:r>
      </w:fldSimple>
      <w:r>
        <w:t xml:space="preserve"> -</w:t>
      </w:r>
      <w:r w:rsidR="000D047F">
        <w:t xml:space="preserve"> Maquete </w:t>
      </w:r>
      <w:r w:rsidR="009E1CE8">
        <w:t>da</w:t>
      </w:r>
      <w:r w:rsidR="000D047F">
        <w:t xml:space="preserve"> máquina ligada e </w:t>
      </w:r>
      <w:proofErr w:type="spellStart"/>
      <w:r w:rsidR="000D047F" w:rsidRPr="003F4AA8">
        <w:rPr>
          <w:i/>
        </w:rPr>
        <w:t>tabs</w:t>
      </w:r>
      <w:proofErr w:type="spellEnd"/>
      <w:r w:rsidR="000D047F">
        <w:t xml:space="preserve"> Automático e Aquecimento visíveis</w:t>
      </w:r>
      <w:bookmarkEnd w:id="181"/>
    </w:p>
    <w:p w14:paraId="091FBA08" w14:textId="0FAD4AB6" w:rsidR="00BB728B" w:rsidRDefault="00176FCB" w:rsidP="00280B1C">
      <w:r w:rsidRPr="0050469D">
        <w:t xml:space="preserve">O desenho das primeiras maquetes obrigou a uma </w:t>
      </w:r>
      <w:r w:rsidR="00BB728B" w:rsidRPr="0050469D">
        <w:t xml:space="preserve">análise e </w:t>
      </w:r>
      <w:r w:rsidRPr="0050469D">
        <w:t xml:space="preserve">reflexão acerca da forma como a informação estaria </w:t>
      </w:r>
      <w:r w:rsidR="00BB728B" w:rsidRPr="0050469D">
        <w:t xml:space="preserve">organizada e </w:t>
      </w:r>
      <w:r w:rsidRPr="0050469D">
        <w:t>disponibilizada na interface, assim como todas as funcionalidades disponíveis para o utilizador.</w:t>
      </w:r>
      <w:r w:rsidR="00BB728B" w:rsidRPr="0050469D">
        <w:t xml:space="preserve"> Para tal, foi essencial discutir com os potenciais</w:t>
      </w:r>
      <w:r w:rsidRPr="0050469D">
        <w:t xml:space="preserve"> </w:t>
      </w:r>
      <w:r w:rsidR="00BB728B" w:rsidRPr="0050469D">
        <w:t>utilizadores da interface e operadores do equipamento de fabrico aditivo para compreender as prioridades na organização da informação e funcionalidades.</w:t>
      </w:r>
      <w:r w:rsidR="00682215" w:rsidRPr="0050469D">
        <w:t xml:space="preserve"> O que resultou da discussão foi o primeiro desenho (ver figura acima), onde se pode </w:t>
      </w:r>
      <w:r w:rsidR="00725294" w:rsidRPr="0050469D">
        <w:t xml:space="preserve">ver que na zona superior do ecrã constam três grupos de informação que está a ser atualizada em tempo real, relativa </w:t>
      </w:r>
      <w:r w:rsidR="002F2E72">
        <w:t>à</w:t>
      </w:r>
      <w:r w:rsidR="00725294" w:rsidRPr="0050469D">
        <w:t xml:space="preserve"> posição dos eixos, </w:t>
      </w:r>
      <w:r w:rsidR="00CE5D14">
        <w:t>à</w:t>
      </w:r>
      <w:r w:rsidR="00725294" w:rsidRPr="0050469D">
        <w:t xml:space="preserve">s velocidades de impressão e </w:t>
      </w:r>
      <w:r w:rsidR="00CE5D14">
        <w:t>à</w:t>
      </w:r>
      <w:r w:rsidR="00725294" w:rsidRPr="0050469D">
        <w:t>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rsidRPr="0050469D">
        <w:t xml:space="preserve">ático, Manual e MDI, onde no primeiro, o Automático, é permitido executar e controlar a execução de um ficheiro de </w:t>
      </w:r>
      <w:r w:rsidR="004850A8" w:rsidRPr="0050469D">
        <w:lastRenderedPageBreak/>
        <w:t xml:space="preserve">código G (linguagem de programação para controlo numérico e que é normalmente utilizada para controlo automático de máquinas na indústria), no Manual é permitido controlar e operar cada eixo de forma manual e individual e no MDI é permitido executar um comando de código G. </w:t>
      </w:r>
      <w:r w:rsidR="000241A5" w:rsidRPr="0050469D">
        <w:t xml:space="preserve">Por último, na zona inferior do ecrã pode-se ver um conjunto de </w:t>
      </w:r>
      <w:proofErr w:type="spellStart"/>
      <w:r w:rsidR="000241A5" w:rsidRPr="003F4AA8">
        <w:rPr>
          <w:i/>
        </w:rPr>
        <w:t>tabs</w:t>
      </w:r>
      <w:proofErr w:type="spellEnd"/>
      <w:r w:rsidR="000241A5" w:rsidRPr="0050469D">
        <w:t xml:space="preserve"> que permitem controlo de alguns parâmetros relativos ao processo de impressão e també</w:t>
      </w:r>
      <w:r w:rsidR="00194584" w:rsidRPr="0050469D">
        <w:t xml:space="preserve">m ao equipamento em si. A primeira </w:t>
      </w:r>
      <w:proofErr w:type="spellStart"/>
      <w:r w:rsidR="00194584" w:rsidRPr="003F4AA8">
        <w:rPr>
          <w:i/>
        </w:rPr>
        <w:t>tab</w:t>
      </w:r>
      <w:proofErr w:type="spellEnd"/>
      <w:r w:rsidR="00194584" w:rsidRPr="0050469D">
        <w:t xml:space="preserve">, Aquecimento, permite controlar parâmetros relativos ao sistema de aquecimento do equipamento, como o aquecimento da câmara, do tabuleiro ou do </w:t>
      </w:r>
      <w:proofErr w:type="spellStart"/>
      <w:r w:rsidR="00194584" w:rsidRPr="0050469D">
        <w:t>extrusor</w:t>
      </w:r>
      <w:proofErr w:type="spellEnd"/>
      <w:r w:rsidR="00194584" w:rsidRPr="0050469D">
        <w:t xml:space="preserve">, assim como simplesmente efetuar variações nas temperaturas dos mesmos. A </w:t>
      </w:r>
      <w:proofErr w:type="spellStart"/>
      <w:r w:rsidR="00194584" w:rsidRPr="003F4AA8">
        <w:rPr>
          <w:i/>
        </w:rPr>
        <w:t>tab</w:t>
      </w:r>
      <w:proofErr w:type="spellEnd"/>
      <w:r w:rsidR="00194584" w:rsidRPr="0050469D">
        <w:t xml:space="preserve"> da Insuflação de Ar permite controlar a insuflação de ar da câmara, do eixo X e cablagem</w:t>
      </w:r>
      <w:r w:rsidR="00221F6E" w:rsidRPr="0050469D">
        <w:t xml:space="preserve"> e também do quadro. A </w:t>
      </w:r>
      <w:proofErr w:type="spellStart"/>
      <w:r w:rsidR="00221F6E" w:rsidRPr="003F4AA8">
        <w:rPr>
          <w:i/>
        </w:rPr>
        <w:t>tab</w:t>
      </w:r>
      <w:proofErr w:type="spellEnd"/>
      <w:r w:rsidR="00221F6E" w:rsidRPr="0050469D">
        <w:t xml:space="preserve"> Parâmetros </w:t>
      </w:r>
      <w:r w:rsidR="00AE4D7A" w:rsidRPr="0050469D">
        <w:t xml:space="preserve">permite ajustar as velocidades de avanço, de extrusão de polímero e de extrusão de fibra. A </w:t>
      </w:r>
      <w:proofErr w:type="spellStart"/>
      <w:r w:rsidR="00AE4D7A" w:rsidRPr="003F4AA8">
        <w:rPr>
          <w:i/>
        </w:rPr>
        <w:t>tab</w:t>
      </w:r>
      <w:proofErr w:type="spellEnd"/>
      <w:r w:rsidR="00AE4D7A" w:rsidRPr="0050469D">
        <w:t xml:space="preserve"> Outros permite correr uma função de ajuste da mesa e controlar a iluminação da câmara. A última </w:t>
      </w:r>
      <w:proofErr w:type="spellStart"/>
      <w:r w:rsidR="00AE4D7A" w:rsidRPr="003F4AA8">
        <w:rPr>
          <w:i/>
        </w:rPr>
        <w:t>tab</w:t>
      </w:r>
      <w:proofErr w:type="spellEnd"/>
      <w:r w:rsidR="00AE4D7A" w:rsidRPr="0050469D">
        <w:t xml:space="preserve"> permite desligar componentes do equipamento como os motores, o sistema de aquecimento, o aquecimento da câmara e todo o equipamento. As figuras seguintes dizem respeito </w:t>
      </w:r>
      <w:r w:rsidR="00CE5D14">
        <w:t>à</w:t>
      </w:r>
      <w:r w:rsidR="00AE4D7A" w:rsidRPr="0050469D">
        <w:t>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val="en-US"/>
        </w:rPr>
        <w:drawing>
          <wp:inline distT="0" distB="0" distL="0" distR="0" wp14:anchorId="6EEDC708" wp14:editId="461F4125">
            <wp:extent cx="4373880" cy="410075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62">
                      <a:extLst>
                        <a:ext uri="{28A0092B-C50C-407E-A947-70E740481C1C}">
                          <a14:useLocalDpi xmlns:a14="http://schemas.microsoft.com/office/drawing/2010/main" val="0"/>
                        </a:ext>
                      </a:extLst>
                    </a:blip>
                    <a:stretch>
                      <a:fillRect/>
                    </a:stretch>
                  </pic:blipFill>
                  <pic:spPr>
                    <a:xfrm>
                      <a:off x="0" y="0"/>
                      <a:ext cx="4382196" cy="4108551"/>
                    </a:xfrm>
                    <a:prstGeom prst="rect">
                      <a:avLst/>
                    </a:prstGeom>
                  </pic:spPr>
                </pic:pic>
              </a:graphicData>
            </a:graphic>
          </wp:inline>
        </w:drawing>
      </w:r>
    </w:p>
    <w:p w14:paraId="3E219D9C" w14:textId="769C045F" w:rsidR="00AE4D7A" w:rsidRDefault="000D047F" w:rsidP="000D047F">
      <w:pPr>
        <w:pStyle w:val="Caption"/>
        <w:jc w:val="center"/>
      </w:pPr>
      <w:bookmarkStart w:id="182" w:name="_Toc512597276"/>
      <w:r>
        <w:t xml:space="preserve">Figura </w:t>
      </w:r>
      <w:fldSimple w:instr=" SEQ Figura \* ARABIC ">
        <w:r w:rsidR="00BF6FDB">
          <w:rPr>
            <w:noProof/>
          </w:rPr>
          <w:t>46</w:t>
        </w:r>
      </w:fldSimple>
      <w:r>
        <w:t xml:space="preserve"> - Maquete </w:t>
      </w:r>
      <w:r w:rsidR="009E1CE8">
        <w:t>da</w:t>
      </w:r>
      <w:r>
        <w:t xml:space="preserve"> máquina em pa</w:t>
      </w:r>
      <w:r w:rsidR="00DF4974">
        <w:t xml:space="preserve">usa e </w:t>
      </w:r>
      <w:proofErr w:type="spellStart"/>
      <w:r w:rsidR="00DF4974" w:rsidRPr="003F4AA8">
        <w:rPr>
          <w:i/>
        </w:rPr>
        <w:t>tabs</w:t>
      </w:r>
      <w:proofErr w:type="spellEnd"/>
      <w:r w:rsidR="00DF4974">
        <w:t xml:space="preserve"> Manual e Insuflação de Ar visíveis</w:t>
      </w:r>
      <w:bookmarkEnd w:id="182"/>
    </w:p>
    <w:p w14:paraId="169CB0D8" w14:textId="77777777" w:rsidR="009E1CE8" w:rsidRDefault="009E1CE8" w:rsidP="009E1CE8">
      <w:pPr>
        <w:keepNext/>
        <w:jc w:val="center"/>
      </w:pPr>
      <w:r>
        <w:rPr>
          <w:noProof/>
          <w:lang w:val="en-US"/>
        </w:rPr>
        <w:lastRenderedPageBreak/>
        <w:drawing>
          <wp:inline distT="0" distB="0" distL="0" distR="0" wp14:anchorId="652F8233" wp14:editId="35EBC86B">
            <wp:extent cx="4719984" cy="4442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63">
                      <a:extLst>
                        <a:ext uri="{28A0092B-C50C-407E-A947-70E740481C1C}">
                          <a14:useLocalDpi xmlns:a14="http://schemas.microsoft.com/office/drawing/2010/main" val="0"/>
                        </a:ext>
                      </a:extLst>
                    </a:blip>
                    <a:stretch>
                      <a:fillRect/>
                    </a:stretch>
                  </pic:blipFill>
                  <pic:spPr>
                    <a:xfrm>
                      <a:off x="0" y="0"/>
                      <a:ext cx="4735671" cy="4457225"/>
                    </a:xfrm>
                    <a:prstGeom prst="rect">
                      <a:avLst/>
                    </a:prstGeom>
                  </pic:spPr>
                </pic:pic>
              </a:graphicData>
            </a:graphic>
          </wp:inline>
        </w:drawing>
      </w:r>
    </w:p>
    <w:p w14:paraId="2FCC0999" w14:textId="1562791A" w:rsidR="009E1CE8" w:rsidRPr="009E1CE8" w:rsidRDefault="009E1CE8" w:rsidP="009E1CE8">
      <w:pPr>
        <w:pStyle w:val="Caption"/>
        <w:jc w:val="center"/>
      </w:pPr>
      <w:bookmarkStart w:id="183" w:name="_Toc512597277"/>
      <w:r>
        <w:t xml:space="preserve">Figura </w:t>
      </w:r>
      <w:fldSimple w:instr=" SEQ Figura \* ARABIC ">
        <w:r w:rsidR="00BF6FDB">
          <w:rPr>
            <w:noProof/>
          </w:rPr>
          <w:t>47</w:t>
        </w:r>
      </w:fldSimple>
      <w:r>
        <w:t xml:space="preserve"> - Maquete da máquina desligada e </w:t>
      </w:r>
      <w:proofErr w:type="spellStart"/>
      <w:r w:rsidRPr="003F4AA8">
        <w:rPr>
          <w:i/>
        </w:rPr>
        <w:t>tabs</w:t>
      </w:r>
      <w:proofErr w:type="spellEnd"/>
      <w:r>
        <w:t xml:space="preserve"> MDI e Parâmetros visíveis</w:t>
      </w:r>
      <w:bookmarkEnd w:id="183"/>
    </w:p>
    <w:p w14:paraId="749CC73A" w14:textId="77777777" w:rsidR="00B31239" w:rsidRDefault="00B31239" w:rsidP="00B31239">
      <w:r w:rsidRPr="0050469D">
        <w:t xml:space="preserve">Após a criação da primeira versão </w:t>
      </w:r>
      <w:r>
        <w:t xml:space="preserve">estática </w:t>
      </w:r>
      <w:r w:rsidRPr="0050469D">
        <w:t>das maquetes, foi criada uma segunda versão</w:t>
      </w:r>
      <w:r>
        <w:t>. Esta versão permitia interatividade</w:t>
      </w:r>
      <w:r w:rsidRPr="0050469D">
        <w:t xml:space="preserve">, isto é, permitiam navegar entre ecrãs e </w:t>
      </w:r>
      <w:proofErr w:type="spellStart"/>
      <w:r w:rsidRPr="0050469D">
        <w:t>tabs</w:t>
      </w:r>
      <w:proofErr w:type="spellEnd"/>
      <w:r w:rsidRPr="0050469D">
        <w:t xml:space="preserve"> da HMI, de forma a que fosse possível simular a execução de todas as tarefas. De referir ainda que estas respeitavam o tamanho do ecrã </w:t>
      </w:r>
      <w:proofErr w:type="spellStart"/>
      <w:r w:rsidRPr="0050469D">
        <w:t>tátil</w:t>
      </w:r>
      <w:proofErr w:type="spellEnd"/>
      <w:r w:rsidRPr="0050469D">
        <w:t xml:space="preserve"> que será utilizado no equipamento real de fabrico aditivo e foram criadas com recurso a uma ferramenta </w:t>
      </w:r>
      <w:proofErr w:type="spellStart"/>
      <w:r w:rsidRPr="0050469D">
        <w:t>web</w:t>
      </w:r>
      <w:proofErr w:type="spellEnd"/>
      <w:r w:rsidRPr="0050469D">
        <w:t xml:space="preserve"> (</w:t>
      </w:r>
      <w:hyperlink r:id="rId64" w:history="1">
        <w:r w:rsidRPr="0050469D">
          <w:t>https://proto.io/</w:t>
        </w:r>
      </w:hyperlink>
      <w:r w:rsidRPr="0050469D">
        <w:t xml:space="preserve">) que permitiu exportar um protótipo em HTML e assim tornou possível a execução do mesmo no </w:t>
      </w:r>
      <w:r w:rsidRPr="0050469D">
        <w:rPr>
          <w:i/>
        </w:rPr>
        <w:t>browser</w:t>
      </w:r>
      <w:r w:rsidRPr="0050469D">
        <w:t xml:space="preserve"> e consequente navegação entre ecrãs (ver imagens seguintes).</w:t>
      </w:r>
    </w:p>
    <w:p w14:paraId="63F0DA71" w14:textId="76C687CD" w:rsidR="00CC07E8" w:rsidRDefault="00CC07E8" w:rsidP="00FE7373"/>
    <w:p w14:paraId="4B1DDB6B" w14:textId="77777777" w:rsidR="00CC07E8" w:rsidRDefault="00CC07E8" w:rsidP="00CC07E8">
      <w:pPr>
        <w:keepNext/>
      </w:pPr>
      <w:r>
        <w:rPr>
          <w:noProof/>
          <w:lang w:val="en-US"/>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65">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5EC54799" w:rsidR="00CC07E8" w:rsidRDefault="00CC07E8" w:rsidP="00CC07E8">
      <w:pPr>
        <w:pStyle w:val="Caption"/>
        <w:jc w:val="center"/>
      </w:pPr>
      <w:bookmarkStart w:id="184" w:name="_Toc512597278"/>
      <w:r>
        <w:t xml:space="preserve">Figura </w:t>
      </w:r>
      <w:fldSimple w:instr=" SEQ Figura \* ARABIC ">
        <w:r w:rsidR="00BF6FDB">
          <w:rPr>
            <w:noProof/>
          </w:rPr>
          <w:t>48</w:t>
        </w:r>
      </w:fldSimple>
      <w:r>
        <w:t xml:space="preserve"> - Protótipo interativo em modo automático</w:t>
      </w:r>
      <w:bookmarkEnd w:id="184"/>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val="en-US"/>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66">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2746F5BC" w:rsidR="00CC07E8" w:rsidRPr="00CC07E8" w:rsidRDefault="00CC07E8" w:rsidP="00CC07E8">
      <w:pPr>
        <w:pStyle w:val="Caption"/>
        <w:jc w:val="center"/>
      </w:pPr>
      <w:bookmarkStart w:id="185" w:name="_Toc512597279"/>
      <w:r>
        <w:t xml:space="preserve">Figura </w:t>
      </w:r>
      <w:fldSimple w:instr=" SEQ Figura \* ARABIC ">
        <w:r w:rsidR="00BF6FDB">
          <w:rPr>
            <w:noProof/>
          </w:rPr>
          <w:t>49</w:t>
        </w:r>
      </w:fldSimple>
      <w:r>
        <w:t xml:space="preserve"> - Protótipo interativo em modo manual</w:t>
      </w:r>
      <w:bookmarkEnd w:id="185"/>
    </w:p>
    <w:p w14:paraId="72DA597E" w14:textId="2C4A7434" w:rsidR="00FE7373" w:rsidRDefault="00FE7373" w:rsidP="00FE7373"/>
    <w:p w14:paraId="7ED2E386" w14:textId="77777777" w:rsidR="00CC07E8" w:rsidRDefault="00CC07E8" w:rsidP="00CC07E8">
      <w:pPr>
        <w:keepNext/>
      </w:pPr>
      <w:r>
        <w:rPr>
          <w:noProof/>
          <w:lang w:val="en-US"/>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041935D5" w:rsidR="001170E7" w:rsidRDefault="00CC07E8" w:rsidP="00CC07E8">
      <w:pPr>
        <w:pStyle w:val="Caption"/>
        <w:jc w:val="center"/>
      </w:pPr>
      <w:bookmarkStart w:id="186" w:name="_Toc512597280"/>
      <w:r>
        <w:t xml:space="preserve">Figura </w:t>
      </w:r>
      <w:fldSimple w:instr=" SEQ Figura \* ARABIC ">
        <w:r w:rsidR="00BF6FDB">
          <w:rPr>
            <w:noProof/>
          </w:rPr>
          <w:t>50</w:t>
        </w:r>
      </w:fldSimple>
      <w:r>
        <w:t xml:space="preserve"> - Protótipo interativo em modo MDI</w:t>
      </w:r>
      <w:bookmarkEnd w:id="186"/>
    </w:p>
    <w:p w14:paraId="6DF30581" w14:textId="07D0504B" w:rsidR="001170E7" w:rsidRDefault="001170E7" w:rsidP="00FE7373"/>
    <w:p w14:paraId="5DA5145A" w14:textId="651447AE" w:rsidR="008F4745" w:rsidRDefault="008F4745" w:rsidP="00280B1C">
      <w:r w:rsidRPr="0050469D">
        <w:t xml:space="preserve">Entre esta versão de maquetes e a primeira houve alguns ajustes feitos derivados de análise e reflexão feita </w:t>
      </w:r>
      <w:r w:rsidR="00070FB2">
        <w:t>à</w:t>
      </w:r>
      <w:r w:rsidRPr="0050469D">
        <w:t xml:space="preserve">s necessidades em conjunto com a forma como as funcionalidades estavam dispostas, nomeadamente na </w:t>
      </w:r>
      <w:proofErr w:type="spellStart"/>
      <w:r w:rsidRPr="00070FB2">
        <w:rPr>
          <w:i/>
        </w:rPr>
        <w:t>tab</w:t>
      </w:r>
      <w:proofErr w:type="spellEnd"/>
      <w:r w:rsidRPr="0050469D">
        <w:t xml:space="preserve"> Manual o método de seleção dos eixos, agora </w:t>
      </w:r>
      <w:r w:rsidR="009E529E" w:rsidRPr="0050469D">
        <w:t xml:space="preserve">com </w:t>
      </w:r>
      <w:r w:rsidRPr="0050469D">
        <w:t xml:space="preserve">um botão para cada eixo e também um </w:t>
      </w:r>
      <w:r w:rsidR="009E529E" w:rsidRPr="0050469D">
        <w:t>botão para cada valor de velocidade a incrementar/decrementar, solução que acabou por permanecer na versão final da interface.</w:t>
      </w:r>
    </w:p>
    <w:p w14:paraId="30654953" w14:textId="77777777" w:rsidR="008F4745" w:rsidRDefault="008F4745" w:rsidP="00FE7373"/>
    <w:p w14:paraId="4DCD0CA8" w14:textId="705D2615" w:rsidR="00C660A2" w:rsidRDefault="00C660A2">
      <w:r>
        <w:br w:type="page"/>
      </w:r>
    </w:p>
    <w:p w14:paraId="4788D28C" w14:textId="77777777" w:rsidR="00C660A2" w:rsidRDefault="00FE7373" w:rsidP="00C660A2">
      <w:pPr>
        <w:pStyle w:val="Heading2"/>
        <w:ind w:firstLine="708"/>
      </w:pPr>
      <w:bookmarkStart w:id="187" w:name="_Toc512597224"/>
      <w:r>
        <w:lastRenderedPageBreak/>
        <w:t>4.</w:t>
      </w:r>
      <w:r w:rsidR="00E95509">
        <w:t>2</w:t>
      </w:r>
      <w:r>
        <w:t xml:space="preserve"> Arquitetura Final</w:t>
      </w:r>
      <w:bookmarkEnd w:id="187"/>
    </w:p>
    <w:p w14:paraId="78CB4BDB" w14:textId="0FFEFD2C" w:rsidR="00C660A2" w:rsidRPr="0050469D" w:rsidRDefault="003524BB" w:rsidP="00C660A2">
      <w:r w:rsidRPr="0050469D">
        <w:t xml:space="preserve">Ao longo dos anos as tecnologias </w:t>
      </w:r>
      <w:proofErr w:type="spellStart"/>
      <w:r w:rsidRPr="0050469D">
        <w:t>web</w:t>
      </w:r>
      <w:proofErr w:type="spellEnd"/>
      <w:r w:rsidRPr="0050469D">
        <w:t xml:space="preserve"> cresceram e evoluíram nas várias vertentes, </w:t>
      </w:r>
      <w:r w:rsidR="00DA1C4E" w:rsidRPr="0050469D">
        <w:t xml:space="preserve">sendo uma delas o lado cliente que permite </w:t>
      </w:r>
      <w:r w:rsidR="00A23BA7" w:rsidRPr="0050469D">
        <w:t>que hoje em dia existam</w:t>
      </w:r>
      <w:r w:rsidR="00DA1C4E" w:rsidRPr="0050469D">
        <w:t xml:space="preserve"> aplicações com um elevado nível de complexidade e ainda assim com idêntico grau de usabilidade e excelência na qualidade da interface e dos componentes que a compõe. Hoje há uma enorme diversidade de componentes gráficos já desenvolvidos e que podemos adaptar/incluir numa aplicação, com características diferentes, uns pagos, outros gratuitos, mas o desenvolvimento de software para a </w:t>
      </w:r>
      <w:proofErr w:type="spellStart"/>
      <w:r w:rsidR="00DA1C4E" w:rsidRPr="0050469D">
        <w:t>web</w:t>
      </w:r>
      <w:proofErr w:type="spellEnd"/>
      <w:r w:rsidR="00DA1C4E" w:rsidRPr="0050469D">
        <w:t xml:space="preserve"> disseminou-se de tal forma que já existem bibliotecas de partilha de componentes </w:t>
      </w:r>
      <w:r w:rsidR="00AF79CE" w:rsidRPr="0050469D">
        <w:t xml:space="preserve">para a interface das aplicações, como por exemplo o </w:t>
      </w:r>
      <w:proofErr w:type="spellStart"/>
      <w:r w:rsidR="00AF79CE" w:rsidRPr="0050469D">
        <w:t>CodePen</w:t>
      </w:r>
      <w:proofErr w:type="spellEnd"/>
      <w:r w:rsidR="00AF79CE" w:rsidRPr="0050469D">
        <w:t xml:space="preserve"> (</w:t>
      </w:r>
      <w:hyperlink r:id="rId68" w:history="1">
        <w:r w:rsidR="00AF79CE" w:rsidRPr="0050469D">
          <w:t>https://codepen.io/</w:t>
        </w:r>
      </w:hyperlink>
      <w:r w:rsidR="00AF79CE" w:rsidRPr="0050469D">
        <w:t>). Esta evolução</w:t>
      </w:r>
      <w:r w:rsidR="00DD4DE5" w:rsidRPr="0050469D">
        <w:t xml:space="preserve"> com a exposição de todo o seu potencial,</w:t>
      </w:r>
      <w:r w:rsidR="00AF79CE" w:rsidRPr="0050469D">
        <w:t xml:space="preserve"> aliada ao facto de uma aplicação </w:t>
      </w:r>
      <w:proofErr w:type="spellStart"/>
      <w:r w:rsidR="00AF79CE" w:rsidRPr="0050469D">
        <w:t>web</w:t>
      </w:r>
      <w:proofErr w:type="spellEnd"/>
      <w:r w:rsidR="00AF79CE" w:rsidRPr="0050469D">
        <w:t xml:space="preserve"> ficar disponível na rede, isto é, independentemente do local físico poder aceder </w:t>
      </w:r>
      <w:r w:rsidR="002F2E72">
        <w:t>à</w:t>
      </w:r>
      <w:r w:rsidR="00AF79CE" w:rsidRPr="0050469D">
        <w:t xml:space="preserve"> mesma sem ser necessário instalar nada além do browser, fizeram-me tomar a decisão de desenvo</w:t>
      </w:r>
      <w:r w:rsidR="00DD4DE5" w:rsidRPr="0050469D">
        <w:t xml:space="preserve">lver a HMI com tecnologias </w:t>
      </w:r>
      <w:proofErr w:type="spellStart"/>
      <w:r w:rsidR="00DD4DE5" w:rsidRPr="0050469D">
        <w:t>web</w:t>
      </w:r>
      <w:proofErr w:type="spellEnd"/>
      <w:r w:rsidR="00DD4DE5" w:rsidRPr="0050469D">
        <w:t xml:space="preserve">, pese embora a interface que está a operar o equipamento deva estar junto do mesmo por questões de melhor controlo e monitorização do processo de fabrico aditivo, há todo um conjunto de possibilidades e potencial por explorar no facto de ser possível obter informação em tempo real do equipamento de forma remota. Face a esta decisão, a arquitetura </w:t>
      </w:r>
      <w:r w:rsidR="00E4455D" w:rsidRPr="0050469D">
        <w:t>esquematizada</w:t>
      </w:r>
      <w:r w:rsidR="00DD4DE5" w:rsidRPr="0050469D">
        <w:t xml:space="preserve"> para o sistema e as tecnologias que o comp</w:t>
      </w:r>
      <w:r w:rsidR="00E4455D" w:rsidRPr="0050469D">
        <w:t>õe podem ser visualizadas no esquema abaixo.</w:t>
      </w:r>
    </w:p>
    <w:p w14:paraId="2966B10B" w14:textId="77777777" w:rsidR="00652EB9" w:rsidRDefault="00652EB9" w:rsidP="00FC7D13">
      <w:pPr>
        <w:keepNext/>
      </w:pPr>
    </w:p>
    <w:p w14:paraId="20ED5D91" w14:textId="14DE260E" w:rsidR="00FC7D13" w:rsidRDefault="00FC7D13" w:rsidP="00641287">
      <w:pPr>
        <w:keepNext/>
        <w:jc w:val="center"/>
      </w:pPr>
      <w:r>
        <w:rPr>
          <w:noProof/>
          <w:lang w:val="en-US"/>
        </w:rPr>
        <w:drawing>
          <wp:inline distT="0" distB="0" distL="0" distR="0" wp14:anchorId="25398EF3" wp14:editId="248C0A78">
            <wp:extent cx="5237130" cy="328155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69">
                      <a:extLst>
                        <a:ext uri="{28A0092B-C50C-407E-A947-70E740481C1C}">
                          <a14:useLocalDpi xmlns:a14="http://schemas.microsoft.com/office/drawing/2010/main" val="0"/>
                        </a:ext>
                      </a:extLst>
                    </a:blip>
                    <a:stretch>
                      <a:fillRect/>
                    </a:stretch>
                  </pic:blipFill>
                  <pic:spPr>
                    <a:xfrm>
                      <a:off x="0" y="0"/>
                      <a:ext cx="5237130" cy="3281552"/>
                    </a:xfrm>
                    <a:prstGeom prst="rect">
                      <a:avLst/>
                    </a:prstGeom>
                  </pic:spPr>
                </pic:pic>
              </a:graphicData>
            </a:graphic>
          </wp:inline>
        </w:drawing>
      </w:r>
    </w:p>
    <w:p w14:paraId="16F87C2A" w14:textId="2C55A9DC" w:rsidR="00FE7373" w:rsidRDefault="00FC7D13" w:rsidP="00FC7D13">
      <w:pPr>
        <w:pStyle w:val="Caption"/>
        <w:jc w:val="center"/>
      </w:pPr>
      <w:bookmarkStart w:id="188" w:name="_Toc512597281"/>
      <w:r>
        <w:t xml:space="preserve">Figura </w:t>
      </w:r>
      <w:fldSimple w:instr=" SEQ Figura \* ARABIC ">
        <w:r w:rsidR="00BF6FDB">
          <w:rPr>
            <w:noProof/>
          </w:rPr>
          <w:t>51</w:t>
        </w:r>
      </w:fldSimple>
      <w:r>
        <w:t xml:space="preserve"> - Arquitetura </w:t>
      </w:r>
      <w:r w:rsidR="005D63D4">
        <w:t xml:space="preserve">da Solução </w:t>
      </w:r>
      <w:r>
        <w:t>Final</w:t>
      </w:r>
      <w:bookmarkEnd w:id="188"/>
    </w:p>
    <w:p w14:paraId="7F7FD1B2" w14:textId="7A132318" w:rsidR="000649FA" w:rsidRPr="0050469D" w:rsidRDefault="00722EE6" w:rsidP="00431029">
      <w:r w:rsidRPr="0050469D">
        <w:lastRenderedPageBreak/>
        <w:t>Como se</w:t>
      </w:r>
      <w:r w:rsidR="00474276">
        <w:t xml:space="preserve"> pode constatar, o projeto </w:t>
      </w:r>
      <w:r w:rsidRPr="0050469D">
        <w:t xml:space="preserve">é composto por várias camadas, sendo </w:t>
      </w:r>
      <w:r w:rsidR="00652F6E" w:rsidRPr="0050469D">
        <w:t>uma d</w:t>
      </w:r>
      <w:r w:rsidRPr="0050469D">
        <w:t>elas a interface para o utilizador compo</w:t>
      </w:r>
      <w:r w:rsidR="00030F1F" w:rsidRPr="0050469D">
        <w:t xml:space="preserve">sta por HTML, CSS, JAVASCRIPT, D3.JS </w:t>
      </w:r>
      <w:r w:rsidRPr="0050469D">
        <w:t xml:space="preserve">(biblioteca de gráficos em </w:t>
      </w:r>
      <w:proofErr w:type="spellStart"/>
      <w:r w:rsidRPr="0050469D">
        <w:t>javascript</w:t>
      </w:r>
      <w:proofErr w:type="spellEnd"/>
      <w:r w:rsidRPr="0050469D">
        <w:t>)</w:t>
      </w:r>
      <w:r w:rsidR="008772FD" w:rsidRPr="0050469D">
        <w:t xml:space="preserve"> e EMBER.JS (</w:t>
      </w:r>
      <w:proofErr w:type="spellStart"/>
      <w:r w:rsidR="008772FD" w:rsidRPr="0050469D">
        <w:rPr>
          <w:i/>
        </w:rPr>
        <w:t>framework</w:t>
      </w:r>
      <w:proofErr w:type="spellEnd"/>
      <w:r w:rsidR="008772FD" w:rsidRPr="0050469D">
        <w:t xml:space="preserve"> para desenvolvimento de aplicações </w:t>
      </w:r>
      <w:proofErr w:type="spellStart"/>
      <w:r w:rsidR="008772FD" w:rsidRPr="0050469D">
        <w:t>web</w:t>
      </w:r>
      <w:proofErr w:type="spellEnd"/>
      <w:r w:rsidR="008772FD" w:rsidRPr="0050469D">
        <w:t>)</w:t>
      </w:r>
      <w:r w:rsidRPr="0050469D">
        <w:t xml:space="preserve"> e este corresponde ao lado cliente do sistema.</w:t>
      </w:r>
    </w:p>
    <w:p w14:paraId="035A8A6F" w14:textId="1E56AD53" w:rsidR="00431029" w:rsidRPr="0050469D" w:rsidRDefault="00652F6E" w:rsidP="00431029">
      <w:r w:rsidRPr="0050469D">
        <w:t xml:space="preserve">Outra camada do sistema é o </w:t>
      </w:r>
      <w:proofErr w:type="spellStart"/>
      <w:r w:rsidR="00722EE6" w:rsidRPr="0050469D">
        <w:rPr>
          <w:i/>
        </w:rPr>
        <w:t>backend</w:t>
      </w:r>
      <w:proofErr w:type="spellEnd"/>
      <w:r w:rsidRPr="0050469D">
        <w:t xml:space="preserve">, para o qual </w:t>
      </w:r>
      <w:r w:rsidR="00722EE6" w:rsidRPr="0050469D">
        <w:t>foi</w:t>
      </w:r>
      <w:r w:rsidR="00980D84" w:rsidRPr="0050469D">
        <w:t xml:space="preserve"> tomada a</w:t>
      </w:r>
      <w:r w:rsidR="00722EE6" w:rsidRPr="0050469D">
        <w:t xml:space="preserve"> opção de utilizar a tecnologia Node.JS em conjunto com uma base de dados documental</w:t>
      </w:r>
      <w:r w:rsidR="00E9335C">
        <w:t xml:space="preserve"> (</w:t>
      </w:r>
      <w:proofErr w:type="spellStart"/>
      <w:r w:rsidR="00E9335C">
        <w:t>NoSQL</w:t>
      </w:r>
      <w:proofErr w:type="spellEnd"/>
      <w:r w:rsidR="00E9335C">
        <w:t>)</w:t>
      </w:r>
      <w:r w:rsidR="00722EE6" w:rsidRPr="0050469D">
        <w:t xml:space="preserve">, </w:t>
      </w:r>
      <w:proofErr w:type="spellStart"/>
      <w:r w:rsidR="00722EE6" w:rsidRPr="0050469D">
        <w:t>RethinkDB</w:t>
      </w:r>
      <w:proofErr w:type="spellEnd"/>
      <w:r w:rsidR="00722EE6" w:rsidRPr="0050469D">
        <w:t>, que permite armazenar e persistir informação relevante.</w:t>
      </w:r>
      <w:r w:rsidR="00980D84" w:rsidRPr="0050469D">
        <w:t xml:space="preserve"> A escolha destas tecnologias para o efeito foi motivada por diversos fatores</w:t>
      </w:r>
      <w:r w:rsidR="008D278F" w:rsidRPr="0050469D">
        <w:t xml:space="preserve">, </w:t>
      </w:r>
      <w:r w:rsidRPr="0050469D">
        <w:t xml:space="preserve">sendo que </w:t>
      </w:r>
      <w:r w:rsidR="008D278F" w:rsidRPr="0050469D">
        <w:t xml:space="preserve">em primeiro lugar para </w:t>
      </w:r>
      <w:proofErr w:type="spellStart"/>
      <w:r w:rsidR="008D278F" w:rsidRPr="0050469D">
        <w:rPr>
          <w:i/>
        </w:rPr>
        <w:t>backend</w:t>
      </w:r>
      <w:proofErr w:type="spellEnd"/>
      <w:r w:rsidR="008D278F" w:rsidRPr="0050469D">
        <w:t xml:space="preserve"> da aplicação tinha que ser uma tecnologia para a qual o </w:t>
      </w:r>
      <w:proofErr w:type="spellStart"/>
      <w:r w:rsidR="008D278F" w:rsidRPr="0050469D">
        <w:t>Twincat</w:t>
      </w:r>
      <w:proofErr w:type="spellEnd"/>
      <w:r w:rsidR="008D278F" w:rsidRPr="0050469D">
        <w:t xml:space="preserve"> (tecnologia de automação utilizada) disponibilizasse uma interface, isto é, permitisse faci</w:t>
      </w:r>
      <w:r w:rsidR="00A76C98" w:rsidRPr="0050469D">
        <w:t>lmente estabelecer comunicação e também seria importante utilizar uma tecnologia que garanti</w:t>
      </w:r>
      <w:r w:rsidR="000649FA" w:rsidRPr="0050469D">
        <w:t>sse</w:t>
      </w:r>
      <w:r w:rsidR="00A76C98" w:rsidRPr="0050469D">
        <w:t xml:space="preserve"> fiabilidade e eficiência para transmissão da informação em tempo real. Estes pontos em conjunto com um artigo lido </w:t>
      </w:r>
      <w:r w:rsidR="00A76C98"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A76C98" w:rsidRPr="0050469D">
        <w:fldChar w:fldCharType="separate"/>
      </w:r>
      <w:r w:rsidR="00A76C98" w:rsidRPr="0050469D">
        <w:rPr>
          <w:noProof/>
        </w:rPr>
        <w:t>(Bermudez-Ortega et al., 2016)</w:t>
      </w:r>
      <w:r w:rsidR="00A76C98" w:rsidRPr="0050469D">
        <w:fldChar w:fldCharType="end"/>
      </w:r>
      <w:r w:rsidR="00A76C98" w:rsidRPr="0050469D">
        <w:t xml:space="preserve"> e descrito no capítulo 2.6.2 Sistemas Web-</w:t>
      </w:r>
      <w:proofErr w:type="spellStart"/>
      <w:r w:rsidR="00A76C98" w:rsidRPr="0050469D">
        <w:t>Based</w:t>
      </w:r>
      <w:proofErr w:type="spellEnd"/>
      <w:r w:rsidR="00A76C98" w:rsidRPr="0050469D">
        <w:t xml:space="preserve"> para Controlo e Automação, que relata a implementação de um sistema</w:t>
      </w:r>
      <w:r w:rsidR="00431029" w:rsidRPr="0050469D">
        <w:t xml:space="preserve"> baseado em tecnologias </w:t>
      </w:r>
      <w:proofErr w:type="spellStart"/>
      <w:r w:rsidR="00431029" w:rsidRPr="0050469D">
        <w:t>web</w:t>
      </w:r>
      <w:proofErr w:type="spellEnd"/>
      <w:r w:rsidR="00431029" w:rsidRPr="0050469D">
        <w:t xml:space="preserve"> para controlo remoto de </w:t>
      </w:r>
      <w:proofErr w:type="spellStart"/>
      <w:r w:rsidR="00431029" w:rsidRPr="0050469D">
        <w:t>PLCs</w:t>
      </w:r>
      <w:proofErr w:type="spellEnd"/>
      <w:r w:rsidR="00431029" w:rsidRPr="0050469D">
        <w:t xml:space="preserve"> de um laboratório de controlo onde a camada de automação está assente nas mesmas tecnologias que este projeto (</w:t>
      </w:r>
      <w:proofErr w:type="spellStart"/>
      <w:r w:rsidR="00431029" w:rsidRPr="0050469D">
        <w:t>Twincat</w:t>
      </w:r>
      <w:proofErr w:type="spellEnd"/>
      <w:r w:rsidR="00431029" w:rsidRPr="0050469D">
        <w:t xml:space="preserve">, do fabricante </w:t>
      </w:r>
      <w:proofErr w:type="spellStart"/>
      <w:r w:rsidR="00431029" w:rsidRPr="0050469D">
        <w:t>Beckhoff</w:t>
      </w:r>
      <w:proofErr w:type="spellEnd"/>
      <w:r w:rsidR="00431029" w:rsidRPr="0050469D">
        <w:t xml:space="preserve">) e a camada de </w:t>
      </w:r>
      <w:proofErr w:type="spellStart"/>
      <w:r w:rsidR="00431029" w:rsidRPr="0050469D">
        <w:rPr>
          <w:i/>
        </w:rPr>
        <w:t>backend</w:t>
      </w:r>
      <w:proofErr w:type="spellEnd"/>
      <w:r w:rsidR="00431029" w:rsidRPr="0050469D">
        <w:t xml:space="preserve"> assenta em </w:t>
      </w:r>
      <w:proofErr w:type="spellStart"/>
      <w:r w:rsidR="00431029" w:rsidRPr="0050469D">
        <w:t>NodeJS</w:t>
      </w:r>
      <w:proofErr w:type="spellEnd"/>
      <w:r w:rsidR="00431029" w:rsidRPr="0050469D">
        <w:t xml:space="preserve">, foram fundamentais para a tomada de decisão de assumir o </w:t>
      </w:r>
      <w:proofErr w:type="spellStart"/>
      <w:r w:rsidR="00431029" w:rsidRPr="0050469D">
        <w:rPr>
          <w:i/>
        </w:rPr>
        <w:t>backend</w:t>
      </w:r>
      <w:proofErr w:type="spellEnd"/>
      <w:r w:rsidR="00431029" w:rsidRPr="0050469D">
        <w:t xml:space="preserve"> na mesma tecnologia. A juntar a isto, importa também realçar o facto de o </w:t>
      </w:r>
      <w:proofErr w:type="spellStart"/>
      <w:r w:rsidR="00431029" w:rsidRPr="0050469D">
        <w:t>NodeJS</w:t>
      </w:r>
      <w:proofErr w:type="spellEnd"/>
      <w:r w:rsidR="00431029" w:rsidRPr="0050469D">
        <w:t xml:space="preserve"> ser uma tecnologia recente, que tem como principais características o facto de ser orientada a eventos</w:t>
      </w:r>
      <w:r w:rsidR="00EB7AD5" w:rsidRPr="0050469D">
        <w:t xml:space="preserve"> e </w:t>
      </w:r>
      <w:r w:rsidR="00431029" w:rsidRPr="0050469D">
        <w:t xml:space="preserve">de ter </w:t>
      </w:r>
      <w:r w:rsidR="00EB7AD5" w:rsidRPr="0050469D">
        <w:t>sido pensada desde o início para programação assíncrona</w:t>
      </w:r>
      <w:r w:rsidR="000649FA" w:rsidRPr="0050469D">
        <w:t xml:space="preserve">, que em conjunto com a livraria de </w:t>
      </w:r>
      <w:proofErr w:type="spellStart"/>
      <w:r w:rsidR="000649FA" w:rsidRPr="0050469D">
        <w:t>javascript</w:t>
      </w:r>
      <w:proofErr w:type="spellEnd"/>
      <w:r w:rsidR="000649FA" w:rsidRPr="0050469D">
        <w:t xml:space="preserve"> Socket.IO</w:t>
      </w:r>
      <w:r w:rsidR="001C2689" w:rsidRPr="0050469D">
        <w:t xml:space="preserve"> (https://socket.io/)</w:t>
      </w:r>
      <w:r w:rsidR="000649FA" w:rsidRPr="0050469D">
        <w:t xml:space="preserve"> torna o cenário propício para aplicações com transmissão de dados em tempo real.</w:t>
      </w:r>
    </w:p>
    <w:p w14:paraId="2B094E10" w14:textId="35D79DEA" w:rsidR="000649FA" w:rsidRPr="0050469D" w:rsidRDefault="000649FA" w:rsidP="00431029">
      <w:r w:rsidRPr="0050469D">
        <w:t xml:space="preserve">Em relação </w:t>
      </w:r>
      <w:r w:rsidR="002F2E72">
        <w:t>à</w:t>
      </w:r>
      <w:r w:rsidRPr="0050469D">
        <w:t xml:space="preserve"> base de dados, a opção tomada foi por uma documental, a </w:t>
      </w:r>
      <w:proofErr w:type="spellStart"/>
      <w:r w:rsidRPr="0050469D">
        <w:t>RethinkDB</w:t>
      </w:r>
      <w:proofErr w:type="spellEnd"/>
      <w:r w:rsidRPr="0050469D">
        <w:t xml:space="preserve"> (https://www.rethinkdb.com/)</w:t>
      </w:r>
      <w:r w:rsidR="00D20C56" w:rsidRPr="0050469D">
        <w:t xml:space="preserve">,por ter uma arquitetura robusta e um motor otimizado para aplicações em tempo real, em conjunto com outras características técnicas que tornam o emparelhamento com o </w:t>
      </w:r>
      <w:proofErr w:type="spellStart"/>
      <w:r w:rsidR="00D20C56" w:rsidRPr="0050469D">
        <w:t>NodeJS</w:t>
      </w:r>
      <w:proofErr w:type="spellEnd"/>
      <w:r w:rsidR="00D20C56" w:rsidRPr="0050469D">
        <w:t xml:space="preserve"> fácil de configurar. </w:t>
      </w:r>
      <w:r w:rsidR="005331D9" w:rsidRPr="0050469D">
        <w:t xml:space="preserve">A </w:t>
      </w:r>
      <w:proofErr w:type="spellStart"/>
      <w:r w:rsidR="005331D9" w:rsidRPr="0050469D">
        <w:t>RethinkDB</w:t>
      </w:r>
      <w:proofErr w:type="spellEnd"/>
      <w:r w:rsidR="005331D9" w:rsidRPr="0050469D">
        <w:t xml:space="preserve"> guarda os dados em documentos JSON e fornece possibilidades de ligação a um vasto leque de tecnologias como </w:t>
      </w:r>
      <w:proofErr w:type="spellStart"/>
      <w:r w:rsidR="005331D9" w:rsidRPr="0050469D">
        <w:t>Javascript</w:t>
      </w:r>
      <w:proofErr w:type="spellEnd"/>
      <w:r w:rsidR="005331D9" w:rsidRPr="0050469D">
        <w:t xml:space="preserve">, </w:t>
      </w:r>
      <w:proofErr w:type="spellStart"/>
      <w:r w:rsidR="005331D9" w:rsidRPr="0050469D">
        <w:t>Ruby</w:t>
      </w:r>
      <w:proofErr w:type="spellEnd"/>
      <w:r w:rsidR="005331D9" w:rsidRPr="0050469D">
        <w:t xml:space="preserve">, </w:t>
      </w:r>
      <w:proofErr w:type="spellStart"/>
      <w:r w:rsidR="005331D9" w:rsidRPr="0050469D">
        <w:t>Python</w:t>
      </w:r>
      <w:proofErr w:type="spellEnd"/>
      <w:r w:rsidR="005331D9" w:rsidRPr="0050469D">
        <w:t xml:space="preserve">, Java, etc. </w:t>
      </w:r>
    </w:p>
    <w:p w14:paraId="255B8FD4" w14:textId="6FC29C81" w:rsidR="00E81585" w:rsidRDefault="00E81585" w:rsidP="00431029">
      <w:r w:rsidRPr="0050469D">
        <w:t xml:space="preserve">A camada de automação do projeto é composta por </w:t>
      </w:r>
      <w:r w:rsidRPr="0050469D">
        <w:rPr>
          <w:i/>
        </w:rPr>
        <w:t>hardware</w:t>
      </w:r>
      <w:r w:rsidRPr="0050469D">
        <w:t xml:space="preserve"> e </w:t>
      </w:r>
      <w:r w:rsidRPr="0050469D">
        <w:rPr>
          <w:i/>
        </w:rPr>
        <w:t>software</w:t>
      </w:r>
      <w:r w:rsidRPr="0050469D">
        <w:t xml:space="preserve"> do fabricante </w:t>
      </w:r>
      <w:proofErr w:type="spellStart"/>
      <w:r w:rsidRPr="0050469D">
        <w:t>Beckhoff</w:t>
      </w:r>
      <w:proofErr w:type="spellEnd"/>
      <w:r w:rsidRPr="0050469D">
        <w:t xml:space="preserve"> (</w:t>
      </w:r>
      <w:hyperlink r:id="rId70" w:history="1">
        <w:r w:rsidRPr="0050469D">
          <w:rPr>
            <w:rStyle w:val="Hyperlink"/>
          </w:rPr>
          <w:t>https://www.beckhoff.com/</w:t>
        </w:r>
      </w:hyperlink>
      <w:r w:rsidRPr="0050469D">
        <w:t xml:space="preserve">), sendo o </w:t>
      </w:r>
      <w:r w:rsidRPr="0050469D">
        <w:rPr>
          <w:i/>
        </w:rPr>
        <w:t>software</w:t>
      </w:r>
      <w:r w:rsidRPr="0050469D">
        <w:t xml:space="preserve"> </w:t>
      </w:r>
      <w:proofErr w:type="spellStart"/>
      <w:r w:rsidRPr="0050469D">
        <w:t>Twincat</w:t>
      </w:r>
      <w:proofErr w:type="spellEnd"/>
      <w:r w:rsidRPr="0050469D">
        <w:t xml:space="preserve"> 3 (</w:t>
      </w:r>
      <w:hyperlink r:id="rId71" w:history="1">
        <w:r w:rsidRPr="0050469D">
          <w:rPr>
            <w:rStyle w:val="Hyperlink"/>
          </w:rPr>
          <w:t>https://www.beckhoff.com/english.asp?twincat/twincat-3.htm</w:t>
        </w:r>
      </w:hyperlink>
      <w:r w:rsidRPr="0050469D">
        <w:t xml:space="preserve">) o que permite </w:t>
      </w:r>
      <w:r w:rsidR="000C3E3A" w:rsidRPr="0050469D">
        <w:t xml:space="preserve">comunicar com o </w:t>
      </w:r>
      <w:proofErr w:type="spellStart"/>
      <w:r w:rsidR="000C3E3A" w:rsidRPr="0050469D">
        <w:rPr>
          <w:i/>
        </w:rPr>
        <w:t>backend</w:t>
      </w:r>
      <w:proofErr w:type="spellEnd"/>
      <w:r w:rsidR="000C3E3A" w:rsidRPr="0050469D">
        <w:t xml:space="preserve"> em </w:t>
      </w:r>
      <w:proofErr w:type="spellStart"/>
      <w:r w:rsidR="000C3E3A" w:rsidRPr="0050469D">
        <w:t>NodeJS</w:t>
      </w:r>
      <w:proofErr w:type="spellEnd"/>
      <w:r w:rsidR="000C3E3A" w:rsidRPr="0050469D">
        <w:t xml:space="preserve"> e simultaneamente enviar/receber comandos através de </w:t>
      </w:r>
      <w:r w:rsidR="000C3E3A" w:rsidRPr="0050469D">
        <w:rPr>
          <w:i/>
        </w:rPr>
        <w:t>inputs/outputs</w:t>
      </w:r>
      <w:r w:rsidR="000C3E3A" w:rsidRPr="0050469D">
        <w:t xml:space="preserve"> vindos do </w:t>
      </w:r>
      <w:r w:rsidR="000C3E3A" w:rsidRPr="0050469D">
        <w:rPr>
          <w:i/>
        </w:rPr>
        <w:t>hardware</w:t>
      </w:r>
      <w:r w:rsidR="000C3E3A" w:rsidRPr="0050469D">
        <w:t xml:space="preserve"> e do próprio processo de Fabrico Aditivo.</w:t>
      </w:r>
    </w:p>
    <w:p w14:paraId="633F34D1" w14:textId="1AF45B53" w:rsidR="001170E7" w:rsidRDefault="001170E7">
      <w:pPr>
        <w:spacing w:after="200"/>
        <w:rPr>
          <w:smallCaps/>
          <w:sz w:val="28"/>
          <w:szCs w:val="28"/>
        </w:rPr>
      </w:pPr>
    </w:p>
    <w:p w14:paraId="66A7233A" w14:textId="27950515" w:rsidR="0099140C" w:rsidRDefault="0099140C" w:rsidP="0099140C">
      <w:pPr>
        <w:pStyle w:val="Heading2"/>
        <w:ind w:firstLine="708"/>
      </w:pPr>
      <w:bookmarkStart w:id="189" w:name="_Toc512597225"/>
      <w:r>
        <w:t>4.</w:t>
      </w:r>
      <w:r w:rsidR="00E95509">
        <w:t>3</w:t>
      </w:r>
      <w:r>
        <w:t xml:space="preserve"> </w:t>
      </w:r>
      <w:r w:rsidR="00590541">
        <w:t>Avaliação</w:t>
      </w:r>
      <w:r>
        <w:t xml:space="preserve"> da Interface</w:t>
      </w:r>
      <w:bookmarkEnd w:id="189"/>
    </w:p>
    <w:p w14:paraId="7A0A0815" w14:textId="2E624EDC" w:rsidR="0018519A" w:rsidRDefault="00337A0E" w:rsidP="00280B1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EE54F9">
        <w:t>.</w:t>
      </w:r>
      <w:r w:rsidR="00855BDC">
        <w:t>)</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w:t>
      </w:r>
      <w:r w:rsidR="002F2E72">
        <w:t>à</w:t>
      </w:r>
      <w:r w:rsidR="00855BDC">
        <w:t xml:space="preserve">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9F14E0">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"noteIndex" : 0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4941B344" w14:textId="09B5ECA8" w:rsidR="007A5DC2" w:rsidRDefault="00337A0E" w:rsidP="00280B1C">
      <w:pPr>
        <w:rPr>
          <w:rFonts w:ascii="Helvetica" w:hAnsi="Helvetica" w:cs="Helvetica"/>
          <w:color w:val="222222"/>
          <w:sz w:val="27"/>
          <w:szCs w:val="27"/>
          <w:shd w:val="clear" w:color="auto" w:fill="FFFFFF"/>
        </w:rPr>
      </w:pPr>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w:t>
      </w:r>
      <w:proofErr w:type="spellStart"/>
      <w:r>
        <w:t>tátil</w:t>
      </w:r>
      <w:proofErr w:type="spellEnd"/>
      <w:r>
        <w:t xml:space="preserve"> do equipamento.</w:t>
      </w:r>
      <w:r w:rsidR="00FE195C">
        <w:t xml:space="preserve"> </w:t>
      </w:r>
      <w:r w:rsidR="00FE195C" w:rsidRPr="0050469D">
        <w:t xml:space="preserve">Considerando que a solução a desenvolver seria para um equipamento específico, isto é, orientada ao Fabrico Aditivo, tornou-se mais difícil selecionar utilizadores com conhecimento suficiente para a realização de testes de usabilidade, no entanto, segundo </w:t>
      </w:r>
      <w:proofErr w:type="spellStart"/>
      <w:r w:rsidR="00FE195C" w:rsidRPr="0050469D">
        <w:t>Jakob</w:t>
      </w:r>
      <w:proofErr w:type="spellEnd"/>
      <w:r w:rsidR="00FE195C" w:rsidRPr="0050469D">
        <w:t xml:space="preserve"> Nielsen</w:t>
      </w:r>
      <w:r w:rsidR="007A5DC2" w:rsidRPr="0050469D">
        <w:fldChar w:fldCharType="begin" w:fldLock="1"/>
      </w:r>
      <w:r w:rsidR="009F14E0">
        <w:instrText>ADDIN CSL_CITATION { "citationItems" : [ { "id" : "ITEM-1", "itemData" : { "URL" : "https://www.nngroup.com/articles/why-you-only-need-to-test-with-5-users/", "author" : [ { "dropping-particle" : "", "family" : "Nielsen", "given" : "Jakob", "non-dropping-particle" : "", "parse-names" : false, "suffix" : "" } ], "id" : "ITEM-1", "issued" : { "date-parts" : [ [ "2000" ] ] }, "title" : "Why You Only Need to Test with 5 Users", "type" : "webpage" }, "uris" : [ "http://www.mendeley.com/documents/?uuid=36d330a6-a8ef-4891-8853-86c42f52ae23" ] } ], "mendeley" : { "formattedCitation" : "(Nielsen, 2000)", "plainTextFormattedCitation" : "(Nielsen, 2000)", "previouslyFormattedCitation" : "(Nielsen, 2000)" }, "properties" : { "noteIndex" : 0 }, "schema" : "https://github.com/citation-style-language/schema/raw/master/csl-citation.json" }</w:instrText>
      </w:r>
      <w:r w:rsidR="007A5DC2" w:rsidRPr="0050469D">
        <w:fldChar w:fldCharType="separate"/>
      </w:r>
      <w:r w:rsidR="007A5DC2" w:rsidRPr="0050469D">
        <w:rPr>
          <w:noProof/>
        </w:rPr>
        <w:t>(Nielsen, 2000)</w:t>
      </w:r>
      <w:r w:rsidR="007A5DC2" w:rsidRPr="0050469D">
        <w:fldChar w:fldCharType="end"/>
      </w:r>
      <w:r w:rsidR="00FE195C" w:rsidRPr="0050469D">
        <w:t xml:space="preserve"> um grupo de 5 utilizadores poderá ser suficiente para obter resultados de valor e cobrir aproximadamente 90% dos problemas de usabilidade existentes.</w:t>
      </w:r>
      <w:r w:rsidR="007A5DC2" w:rsidRPr="0050469D">
        <w:t xml:space="preserve"> Nielsen defende que o número de problemas de usabilidade poderá ser encontrado com a fórmula N (1-(1- L )</w:t>
      </w:r>
      <w:r w:rsidR="007A5DC2" w:rsidRPr="0050469D">
        <w:rPr>
          <w:rFonts w:ascii="Helvetica" w:hAnsi="Helvetica" w:cs="Helvetica"/>
          <w:color w:val="222222"/>
          <w:sz w:val="27"/>
          <w:szCs w:val="27"/>
          <w:shd w:val="clear" w:color="auto" w:fill="FFFFFF"/>
        </w:rPr>
        <w:t> </w:t>
      </w:r>
      <w:r w:rsidR="007A5DC2" w:rsidRPr="0050469D">
        <w:rPr>
          <w:rFonts w:ascii="Helvetica" w:hAnsi="Helvetica" w:cs="Helvetica"/>
          <w:i/>
          <w:iCs/>
          <w:color w:val="222222"/>
          <w:shd w:val="clear" w:color="auto" w:fill="FFFFFF"/>
          <w:vertAlign w:val="superscript"/>
        </w:rPr>
        <w:t>n </w:t>
      </w:r>
      <w:r w:rsidR="007A5DC2" w:rsidRPr="0050469D">
        <w:t>), onde N é o número total de problemas de usabilidade, n é o número de utilizadores e L é a proporção de problemas de usabilidade descobertos com testes de apenas 1 utilizador</w:t>
      </w:r>
      <w:r w:rsidR="006F713A" w:rsidRPr="0050469D">
        <w:t>. O valor médio de L é 31%, calculado com base em vários projetos estudados por Nielsen, e com base neste valor é possível gerar o gráfico da figura abaixo.</w:t>
      </w:r>
    </w:p>
    <w:p w14:paraId="0CF11CD2" w14:textId="77777777" w:rsidR="006F713A" w:rsidRDefault="006F713A" w:rsidP="001A5D7C">
      <w:pPr>
        <w:keepNext/>
        <w:jc w:val="center"/>
      </w:pPr>
      <w:r>
        <w:rPr>
          <w:rFonts w:ascii="Helvetica" w:hAnsi="Helvetica" w:cs="Helvetica"/>
          <w:noProof/>
          <w:color w:val="222222"/>
          <w:sz w:val="27"/>
          <w:szCs w:val="27"/>
          <w:shd w:val="clear" w:color="auto" w:fill="FFFFFF"/>
          <w:lang w:val="en-US"/>
        </w:rPr>
        <w:lastRenderedPageBreak/>
        <w:drawing>
          <wp:inline distT="0" distB="0" distL="0" distR="0" wp14:anchorId="39730071" wp14:editId="45D63E79">
            <wp:extent cx="5082540" cy="303671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ielsen_user_testing.gif"/>
                    <pic:cNvPicPr/>
                  </pic:nvPicPr>
                  <pic:blipFill>
                    <a:blip r:embed="rId72">
                      <a:extLst>
                        <a:ext uri="{28A0092B-C50C-407E-A947-70E740481C1C}">
                          <a14:useLocalDpi xmlns:a14="http://schemas.microsoft.com/office/drawing/2010/main" val="0"/>
                        </a:ext>
                      </a:extLst>
                    </a:blip>
                    <a:stretch>
                      <a:fillRect/>
                    </a:stretch>
                  </pic:blipFill>
                  <pic:spPr>
                    <a:xfrm>
                      <a:off x="0" y="0"/>
                      <a:ext cx="5106437" cy="3050995"/>
                    </a:xfrm>
                    <a:prstGeom prst="rect">
                      <a:avLst/>
                    </a:prstGeom>
                  </pic:spPr>
                </pic:pic>
              </a:graphicData>
            </a:graphic>
          </wp:inline>
        </w:drawing>
      </w:r>
    </w:p>
    <w:p w14:paraId="08B7B23E" w14:textId="5E2C4E2D" w:rsidR="006F713A" w:rsidRDefault="006F713A" w:rsidP="006F713A">
      <w:pPr>
        <w:pStyle w:val="Caption"/>
        <w:jc w:val="center"/>
      </w:pPr>
      <w:bookmarkStart w:id="190" w:name="_Toc512597282"/>
      <w:r>
        <w:t xml:space="preserve">Figura </w:t>
      </w:r>
      <w:fldSimple w:instr=" SEQ Figura \* ARABIC ">
        <w:r w:rsidR="00BF6FDB">
          <w:rPr>
            <w:noProof/>
          </w:rPr>
          <w:t>52</w:t>
        </w:r>
      </w:fldSimple>
      <w:r>
        <w:t xml:space="preserve"> - Problemas de Usabilidade </w:t>
      </w:r>
      <w:proofErr w:type="spellStart"/>
      <w:r>
        <w:t>vs</w:t>
      </w:r>
      <w:proofErr w:type="spellEnd"/>
      <w:r>
        <w:t xml:space="preserve"> Número de Utilizadores.</w:t>
      </w:r>
      <w:bookmarkEnd w:id="190"/>
    </w:p>
    <w:p w14:paraId="1408C4ED" w14:textId="4E5E0A23" w:rsidR="006F713A" w:rsidRDefault="006F713A" w:rsidP="006F713A">
      <w:pPr>
        <w:pStyle w:val="Caption"/>
        <w:jc w:val="center"/>
      </w:pPr>
      <w:r>
        <w:t xml:space="preserve">Fonte: </w:t>
      </w:r>
      <w:r w:rsidRPr="006F713A">
        <w:t>https://www.nngroup.com/articles/why-you-only-need</w:t>
      </w:r>
      <w:r>
        <w:t>-to-test-with-5-users</w:t>
      </w:r>
    </w:p>
    <w:p w14:paraId="190F8E18" w14:textId="4E867D4B" w:rsidR="00FE195C" w:rsidRDefault="001672B5" w:rsidP="00280B1C">
      <w:r w:rsidRPr="0050469D">
        <w:t>O gráfico gerado considera no eixo do X o número de utilizadores para efetuar testes e no eixo do Y a percentagem de problemas de usabilidade encontrados, e a</w:t>
      </w:r>
      <w:r w:rsidR="006F713A" w:rsidRPr="0050469D">
        <w:t xml:space="preserve">través do </w:t>
      </w:r>
      <w:r w:rsidRPr="0050469D">
        <w:t>mesmo</w:t>
      </w:r>
      <w:r w:rsidR="006F713A" w:rsidRPr="0050469D">
        <w:t xml:space="preserve"> é possível perceber que </w:t>
      </w:r>
      <w:r w:rsidR="00444CB0" w:rsidRPr="0050469D">
        <w:t xml:space="preserve">a grande aquisição de problemas de usabilidade acontece aproximadamente até ao quinto utilizador, onde se atinge os 90% de problemas encontrados. Daí para a frente encontra-se cada vez menos problemas e por isso, Nielsen defende que depois do quinto utilizador os testes tornam-se pouco produtivos visto que os utilizadores começam a repetir problemas encontrados e deixam de adquirir </w:t>
      </w:r>
      <w:r w:rsidRPr="0050469D">
        <w:t>situações novas</w:t>
      </w:r>
      <w:r w:rsidR="00444CB0" w:rsidRPr="0050469D">
        <w:t xml:space="preserve">. </w:t>
      </w:r>
      <w:r w:rsidR="00E62BBB" w:rsidRPr="0050469D">
        <w:t xml:space="preserve">No projeto desenvolvido no âmbito desta tese, foi apenas possível envolver um grupo de 4 (quatro) utilizadores para efeitos de teste e avaliação da interface, que </w:t>
      </w:r>
      <w:r w:rsidR="00E62BBB">
        <w:t xml:space="preserve">utilizando os argumentos de </w:t>
      </w:r>
      <w:r w:rsidR="00E62BBB" w:rsidRPr="0050469D">
        <w:t>Nielsen numa primeira iteração de testes serviriam para cobrir aproximadamente 80% dos problemas de usabilidade.</w:t>
      </w:r>
    </w:p>
    <w:p w14:paraId="04CB51DD" w14:textId="3E5A4B64" w:rsidR="000174B2" w:rsidRDefault="00337A0E" w:rsidP="00280B1C">
      <w:r>
        <w:t>A primeira estratégia</w:t>
      </w:r>
      <w:r w:rsidR="00444CB0">
        <w:t xml:space="preserve"> de avaliação</w:t>
      </w:r>
      <w:r>
        <w:t xml:space="preserve"> </w:t>
      </w:r>
      <w:r w:rsidR="00766D60">
        <w:t xml:space="preserve">foi baseada no </w:t>
      </w:r>
      <w:r w:rsidR="00A12596">
        <w:t xml:space="preserve">inquérito </w:t>
      </w:r>
      <w:r w:rsidR="00766D60">
        <w:t>SUS (</w:t>
      </w:r>
      <w:proofErr w:type="spellStart"/>
      <w:r w:rsidR="00766D60">
        <w:t>System</w:t>
      </w:r>
      <w:proofErr w:type="spellEnd"/>
      <w:r w:rsidR="00766D60">
        <w:t xml:space="preserve"> </w:t>
      </w:r>
      <w:proofErr w:type="spellStart"/>
      <w:r w:rsidR="00766D60">
        <w:t>Usability</w:t>
      </w:r>
      <w:proofErr w:type="spellEnd"/>
      <w:r w:rsidR="00766D60">
        <w:t xml:space="preserve"> </w:t>
      </w:r>
      <w:proofErr w:type="spellStart"/>
      <w:r w:rsidR="00766D60">
        <w:t>Scale</w:t>
      </w:r>
      <w:proofErr w:type="spellEnd"/>
      <w:r w:rsidR="00766D60">
        <w:t xml:space="preserv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w:t>
      </w:r>
      <w:proofErr w:type="spellStart"/>
      <w:r w:rsidR="00A12596">
        <w:t>Likert</w:t>
      </w:r>
      <w:proofErr w:type="spellEnd"/>
      <w:r w:rsidR="00A12596">
        <w:t xml:space="preserve"> e</w:t>
      </w:r>
      <w:r w:rsidR="00876467">
        <w:t xml:space="preserve"> devem variar</w:t>
      </w:r>
      <w:r w:rsidR="001818A8">
        <w:t xml:space="preserve"> </w:t>
      </w:r>
      <w:r w:rsidR="00766D60">
        <w:t xml:space="preserve">entre </w:t>
      </w:r>
      <w:r w:rsidR="00876467">
        <w:t>1  (</w:t>
      </w:r>
      <w:r w:rsidR="00766D60">
        <w:t>“</w:t>
      </w:r>
      <w:proofErr w:type="spellStart"/>
      <w:r w:rsidR="00766D60">
        <w:t>Strongl</w:t>
      </w:r>
      <w:r w:rsidR="001818A8">
        <w:t>y</w:t>
      </w:r>
      <w:proofErr w:type="spellEnd"/>
      <w:r w:rsidR="001818A8">
        <w:t xml:space="preserve"> </w:t>
      </w:r>
      <w:proofErr w:type="spellStart"/>
      <w:r w:rsidR="001818A8">
        <w:t>Disagree</w:t>
      </w:r>
      <w:proofErr w:type="spellEnd"/>
      <w:r w:rsidR="001818A8">
        <w:t>”</w:t>
      </w:r>
      <w:r w:rsidR="00876467">
        <w:t xml:space="preserve"> ou Discordo fortemente)</w:t>
      </w:r>
      <w:r w:rsidR="001818A8">
        <w:t xml:space="preserve"> e </w:t>
      </w:r>
      <w:r w:rsidR="00876467">
        <w:t>5 (</w:t>
      </w:r>
      <w:r w:rsidR="001818A8">
        <w:t>“</w:t>
      </w:r>
      <w:proofErr w:type="spellStart"/>
      <w:r w:rsidR="001818A8">
        <w:t>Strongly</w:t>
      </w:r>
      <w:proofErr w:type="spellEnd"/>
      <w:r w:rsidR="001818A8">
        <w:t xml:space="preserve"> </w:t>
      </w:r>
      <w:proofErr w:type="spellStart"/>
      <w:r w:rsidR="001818A8">
        <w:t>Agree</w:t>
      </w:r>
      <w:proofErr w:type="spellEnd"/>
      <w:r w:rsidR="001818A8">
        <w:t>”</w:t>
      </w:r>
      <w:r w:rsidR="00876467">
        <w:t xml:space="preserve"> ou </w:t>
      </w:r>
      <w:r w:rsidR="00027B11">
        <w:t>Concordo fortemente)</w:t>
      </w:r>
      <w:r w:rsidR="001818A8">
        <w:t xml:space="preserve"> </w:t>
      </w:r>
      <w:r w:rsidR="001818A8">
        <w:fldChar w:fldCharType="begin" w:fldLock="1"/>
      </w:r>
      <w:r w:rsidR="009F14E0">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"noteIndex" : 0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val="en-US"/>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7222A8DE" w:rsidR="008D067A" w:rsidRDefault="008D067A" w:rsidP="008D067A">
      <w:pPr>
        <w:pStyle w:val="Caption"/>
        <w:jc w:val="center"/>
      </w:pPr>
      <w:bookmarkStart w:id="191" w:name="_Toc512597309"/>
      <w:r>
        <w:t xml:space="preserve">Tabela </w:t>
      </w:r>
      <w:fldSimple w:instr=" SEQ Tabela \* ARABIC ">
        <w:r w:rsidR="00BF6FDB">
          <w:rPr>
            <w:noProof/>
          </w:rPr>
          <w:t>2</w:t>
        </w:r>
      </w:fldSimple>
      <w:r>
        <w:t xml:space="preserve"> - Avaliação com SUS (</w:t>
      </w:r>
      <w:proofErr w:type="spellStart"/>
      <w:r>
        <w:t>System</w:t>
      </w:r>
      <w:proofErr w:type="spellEnd"/>
      <w:r>
        <w:t xml:space="preserve"> </w:t>
      </w:r>
      <w:proofErr w:type="spellStart"/>
      <w:r>
        <w:t>Usability</w:t>
      </w:r>
      <w:proofErr w:type="spellEnd"/>
      <w:r>
        <w:t xml:space="preserve"> </w:t>
      </w:r>
      <w:proofErr w:type="spellStart"/>
      <w:r>
        <w:t>Scale</w:t>
      </w:r>
      <w:proofErr w:type="spellEnd"/>
      <w:r>
        <w:t>)</w:t>
      </w:r>
      <w:bookmarkEnd w:id="191"/>
    </w:p>
    <w:p w14:paraId="5E32BAC9" w14:textId="2E0C28D8" w:rsidR="00027B11" w:rsidRDefault="00B11D83" w:rsidP="0099140C">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1BACFB4C" w14:textId="114F78E4" w:rsidR="00027B11" w:rsidRPr="0050469D" w:rsidRDefault="00027B11" w:rsidP="00280B1C">
      <w:r w:rsidRPr="0050469D">
        <w:t>A segunda estratégia foi baseada num conjunto de questões, fechadas e abertas, consideradas importantes para compreender a visão que os utili</w:t>
      </w:r>
      <w:r w:rsidR="000A7927" w:rsidRPr="0050469D">
        <w:t xml:space="preserve">zadores </w:t>
      </w:r>
      <w:r w:rsidR="002073F9" w:rsidRPr="0050469D">
        <w:t>teriam</w:t>
      </w:r>
      <w:r w:rsidR="000A7927" w:rsidRPr="0050469D">
        <w:t xml:space="preserve"> acerca da</w:t>
      </w:r>
      <w:r w:rsidR="00B621A7" w:rsidRPr="0050469D">
        <w:t>s maquetes da</w:t>
      </w:r>
      <w:r w:rsidR="000A7927" w:rsidRPr="0050469D">
        <w:t xml:space="preserve"> interface.</w:t>
      </w:r>
      <w:r w:rsidR="00F112A7" w:rsidRPr="0050469D">
        <w:t xml:space="preserve"> Era importante dar alguma liberdade aos potenciais utilizadores do equipamento para que se exprimissem de forma aberta e contribuíssem com sugestões que podiam ser valiosas</w:t>
      </w:r>
      <w:r w:rsidR="00165797" w:rsidRPr="0050469D">
        <w:t xml:space="preserve">, umas mais que outras, mas era um </w:t>
      </w:r>
      <w:r w:rsidR="00165797" w:rsidRPr="0050469D">
        <w:rPr>
          <w:i/>
        </w:rPr>
        <w:t>feedback</w:t>
      </w:r>
      <w:r w:rsidR="00165797" w:rsidRPr="0050469D">
        <w:t xml:space="preserve"> relevante.</w:t>
      </w:r>
    </w:p>
    <w:p w14:paraId="75E96A7D" w14:textId="682791AB" w:rsidR="00027B11" w:rsidRPr="0099140C" w:rsidRDefault="001209D5" w:rsidP="00280B1C">
      <w:r w:rsidRPr="0050469D">
        <w:t>Desta</w:t>
      </w:r>
      <w:r w:rsidR="00027B11" w:rsidRPr="0050469D">
        <w:t xml:space="preserve"> abordagem de avaliação</w:t>
      </w:r>
      <w:r w:rsidRPr="0050469D">
        <w:t xml:space="preserve">, cujas respostas dos utilizadores estão disponibilizadas na secção de Anexos da Figura A1 até à Figura A4, </w:t>
      </w:r>
      <w:r w:rsidR="00F112A7" w:rsidRPr="0050469D">
        <w:t>resultou</w:t>
      </w:r>
      <w:r w:rsidRPr="0050469D">
        <w:t xml:space="preserve"> um conjunto de sugestões de melhorias que foram compiladas</w:t>
      </w:r>
      <w:r w:rsidR="00F112A7" w:rsidRPr="0050469D">
        <w:t xml:space="preserve"> num único ficheiro</w:t>
      </w:r>
      <w:r w:rsidR="00165797" w:rsidRPr="0050469D">
        <w:t xml:space="preserve"> (ver tabela abaixo)</w:t>
      </w:r>
      <w:r w:rsidR="00F47953" w:rsidRPr="0050469D">
        <w:t>.</w:t>
      </w:r>
      <w:r w:rsidR="00007C30">
        <w:t xml:space="preserve"> </w:t>
      </w:r>
    </w:p>
    <w:p w14:paraId="09E6285C" w14:textId="77777777" w:rsidR="00A55619" w:rsidRDefault="00A55619" w:rsidP="00A55619">
      <w:pPr>
        <w:keepNext/>
      </w:pPr>
      <w:r>
        <w:rPr>
          <w:rFonts w:eastAsia="MS Mincho"/>
          <w:noProof/>
          <w:lang w:val="en-US"/>
        </w:rPr>
        <w:lastRenderedPageBreak/>
        <w:drawing>
          <wp:inline distT="0" distB="0" distL="0" distR="0" wp14:anchorId="4857B5EE" wp14:editId="67EB4E97">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5DA71A67" w14:textId="45A55574" w:rsidR="00A55619" w:rsidRDefault="00A55619" w:rsidP="00A55619">
      <w:pPr>
        <w:pStyle w:val="Caption"/>
        <w:jc w:val="center"/>
      </w:pPr>
      <w:bookmarkStart w:id="192" w:name="_Toc512597310"/>
      <w:r>
        <w:t xml:space="preserve">Tabela </w:t>
      </w:r>
      <w:fldSimple w:instr=" SEQ Tabela \* ARABIC ">
        <w:r w:rsidR="00BF6FDB">
          <w:rPr>
            <w:noProof/>
          </w:rPr>
          <w:t>3</w:t>
        </w:r>
      </w:fldSimple>
      <w:r>
        <w:t xml:space="preserve"> - </w:t>
      </w:r>
      <w:r w:rsidRPr="00606A6E">
        <w:t>Sugestões de Melhoria dos Utilizadores</w:t>
      </w:r>
      <w:bookmarkEnd w:id="192"/>
    </w:p>
    <w:p w14:paraId="2817EDA0" w14:textId="7F32C737" w:rsidR="006711A1" w:rsidRPr="0050469D" w:rsidRDefault="006711A1" w:rsidP="00A55619">
      <w:pPr>
        <w:keepNext/>
      </w:pPr>
      <w:r w:rsidRPr="0050469D">
        <w:lastRenderedPageBreak/>
        <w:t>As sugestões deixadas pelos utilizadores visavam de uma forma geral a melhoria do controlo e manuseamento do equipamento, assim como a obtenção do máximo de informação útil.</w:t>
      </w:r>
    </w:p>
    <w:p w14:paraId="5A118942" w14:textId="46BF8083" w:rsidR="006711A1" w:rsidRPr="0050469D" w:rsidRDefault="006711A1" w:rsidP="00A55619">
      <w:pPr>
        <w:keepNext/>
      </w:pPr>
      <w:r w:rsidRPr="0050469D">
        <w:t>Os pontos 1,2,3,4,6,8,9 e 10 são também sugestões de melhoria numa perspetiva de usabilidade do sistema, sendo que todas implicam o desenvolvimento da funcionalidade em questão. Já os pontos 5 e 7 são melhorias que permitem ao utilizador obter mais informação</w:t>
      </w:r>
      <w:r w:rsidR="00F47953" w:rsidRPr="0050469D">
        <w:t xml:space="preserve"> relevante sobre o sistema e o processo.</w:t>
      </w:r>
    </w:p>
    <w:p w14:paraId="21D1BCA4" w14:textId="1FBDDDEF" w:rsidR="006711A1" w:rsidRPr="0050469D" w:rsidRDefault="00F47953" w:rsidP="00F47953">
      <w:pPr>
        <w:keepNext/>
      </w:pPr>
      <w:r w:rsidRPr="0050469D">
        <w:t>Este conjunto de sugestões foi avaliado e priorizado de forma a selecionar aquelas que seriam realmente importantes para o processo e que, por sua vez foram consideradas e implementadas no sistema, sendo elas as sugestões 5, 6, 7, 8 e 9 da tabela anterior.</w:t>
      </w:r>
    </w:p>
    <w:p w14:paraId="36304774" w14:textId="196DBBFE" w:rsidR="000D52EA" w:rsidRDefault="006711A1" w:rsidP="00F47953">
      <w:pPr>
        <w:keepNext/>
      </w:pPr>
      <w:r w:rsidRPr="0050469D">
        <w:t>As restantes sugestões encontram-se compiladas e armazenadas para, possivelmente, implementação futura caso faça sentido.</w:t>
      </w:r>
    </w:p>
    <w:p w14:paraId="78C89787" w14:textId="77777777" w:rsidR="006711A1" w:rsidRPr="00A55619" w:rsidRDefault="006711A1" w:rsidP="00A55619">
      <w:pPr>
        <w:keepNext/>
      </w:pPr>
    </w:p>
    <w:p w14:paraId="2399ED91" w14:textId="77777777" w:rsidR="00493362" w:rsidRDefault="00493362">
      <w:pPr>
        <w:rPr>
          <w:smallCaps/>
          <w:sz w:val="28"/>
          <w:szCs w:val="28"/>
        </w:rPr>
      </w:pPr>
      <w:r>
        <w:br w:type="page"/>
      </w:r>
    </w:p>
    <w:p w14:paraId="728D9735" w14:textId="464A187A" w:rsidR="00ED1019" w:rsidRDefault="00ED1019" w:rsidP="00E67CE4">
      <w:pPr>
        <w:pStyle w:val="Heading2"/>
        <w:ind w:firstLine="708"/>
      </w:pPr>
      <w:bookmarkStart w:id="193" w:name="_Toc512597226"/>
      <w:r>
        <w:lastRenderedPageBreak/>
        <w:t>4.</w:t>
      </w:r>
      <w:r w:rsidR="00E95509">
        <w:t>4</w:t>
      </w:r>
      <w:r>
        <w:t xml:space="preserve"> Sistema Desenvolvido</w:t>
      </w:r>
      <w:bookmarkEnd w:id="193"/>
    </w:p>
    <w:p w14:paraId="03EE179C" w14:textId="178EB197" w:rsidR="001577EE" w:rsidRPr="0050469D" w:rsidRDefault="001577EE" w:rsidP="00280B1C">
      <w:r w:rsidRPr="0050469D">
        <w:t>Todo o caminho percorrido nos capítulos anteriores contribu</w:t>
      </w:r>
      <w:r w:rsidR="0081428B" w:rsidRPr="0050469D">
        <w:t>iu</w:t>
      </w:r>
      <w:r w:rsidRPr="0050469D">
        <w:t xml:space="preserve"> de forma decisiva para o desenvolvimento deste capítulo</w:t>
      </w:r>
      <w:r w:rsidR="0081428B" w:rsidRPr="0050469D">
        <w:t>.</w:t>
      </w:r>
      <w:r w:rsidRPr="0050469D">
        <w:t xml:space="preserve"> </w:t>
      </w:r>
      <w:r w:rsidR="0081428B" w:rsidRPr="0050469D">
        <w:t>Desde as definições e conceitos, ao estado da</w:t>
      </w:r>
      <w:r w:rsidR="00D8089A" w:rsidRPr="0050469D">
        <w:t xml:space="preserve"> arte, trabalhos relacionados, </w:t>
      </w:r>
      <w:r w:rsidR="0081428B" w:rsidRPr="0050469D">
        <w:t>protótipo funcional desenvolvido</w:t>
      </w:r>
      <w:r w:rsidR="00D8089A" w:rsidRPr="0050469D">
        <w:t xml:space="preserve"> e ainda as maquetes e avaliação da interface</w:t>
      </w:r>
      <w:r w:rsidR="0081428B" w:rsidRPr="0050469D">
        <w:t>. Uns terão influenciado o produto final de forma mais leviana, outros de forma mais explícita, mas todos acabaram por contribuir e por me encaminhar para o</w:t>
      </w:r>
      <w:r w:rsidR="009D5911" w:rsidRPr="0050469D">
        <w:t xml:space="preserve"> que</w:t>
      </w:r>
      <w:r w:rsidR="006D6D0D" w:rsidRPr="0050469D">
        <w:t xml:space="preserve"> será descrito neste capítulo.</w:t>
      </w:r>
    </w:p>
    <w:p w14:paraId="2031ECE6" w14:textId="0619CEC4" w:rsidR="007E7708" w:rsidRDefault="007E7708" w:rsidP="007E7708">
      <w:r w:rsidRPr="0050469D">
        <w:t xml:space="preserve">Posto isto, antes de avançar para </w:t>
      </w:r>
      <w:r>
        <w:t>a descrição da solução final</w:t>
      </w:r>
      <w:r w:rsidRPr="0050469D">
        <w:t xml:space="preserve"> </w:t>
      </w:r>
      <w:r>
        <w:t>torna-se relevante</w:t>
      </w:r>
      <w:r w:rsidRPr="0050469D">
        <w:t xml:space="preserve"> referenciar um</w:t>
      </w:r>
      <w:r>
        <w:t xml:space="preserve">a questão </w:t>
      </w:r>
      <w:r w:rsidRPr="0050469D">
        <w:t xml:space="preserve">importante referente ao equipamento. A estrutura física do mesmo assenta num esquema de 5 eixos, sendo eles os eixos do X, Y e Z para movimentação da cabeça </w:t>
      </w:r>
      <w:proofErr w:type="spellStart"/>
      <w:r w:rsidRPr="0050469D">
        <w:t>extrusora</w:t>
      </w:r>
      <w:proofErr w:type="spellEnd"/>
      <w:r w:rsidRPr="0050469D">
        <w:t xml:space="preserve"> e os eixos B e C que estão relacionados com a movimentação do tabuleiro para onde o material é </w:t>
      </w:r>
      <w:proofErr w:type="spellStart"/>
      <w:r w:rsidRPr="0050469D">
        <w:t>ex</w:t>
      </w:r>
      <w:r w:rsidR="00CE5D14">
        <w:t>trudido</w:t>
      </w:r>
      <w:proofErr w:type="spellEnd"/>
      <w:r w:rsidR="00CE5D14">
        <w:t>. O eixo B diz respeito à</w:t>
      </w:r>
      <w:r w:rsidRPr="0050469D">
        <w:t xml:space="preserve"> incl</w:t>
      </w:r>
      <w:r w:rsidR="00CE5D14">
        <w:t>inação do tabuleiro e o eixo C à</w:t>
      </w:r>
      <w:r w:rsidRPr="0050469D">
        <w:t xml:space="preserve"> rotação do tabuleiro sobre si próprio (ver figura seguinte). Um dos principais desafios de implementação de uma interface que controla a movimentação de um conjunto de eixos é precisamente a representação gráfica que cada um deles tem, para que em conjunto com a sua posição permita ao utilizador compreender mais rapidamente o que está a acontecer com os mesmos durante períodos de impressão, dado que nesses momentos os eixos têm variações de posição muito rápidas.</w:t>
      </w:r>
    </w:p>
    <w:p w14:paraId="145D6BBD" w14:textId="77777777" w:rsidR="00C33135" w:rsidRDefault="00C33135" w:rsidP="00C33135">
      <w:pPr>
        <w:keepNext/>
        <w:jc w:val="center"/>
      </w:pPr>
      <w:r>
        <w:rPr>
          <w:noProof/>
          <w:lang w:val="en-US"/>
        </w:rPr>
        <w:lastRenderedPageBreak/>
        <w:drawing>
          <wp:inline distT="0" distB="0" distL="0" distR="0" wp14:anchorId="351F9982" wp14:editId="09C76D21">
            <wp:extent cx="4844511" cy="42214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quemaEixos.PNG"/>
                    <pic:cNvPicPr/>
                  </pic:nvPicPr>
                  <pic:blipFill>
                    <a:blip r:embed="rId75">
                      <a:extLst>
                        <a:ext uri="{28A0092B-C50C-407E-A947-70E740481C1C}">
                          <a14:useLocalDpi xmlns:a14="http://schemas.microsoft.com/office/drawing/2010/main" val="0"/>
                        </a:ext>
                      </a:extLst>
                    </a:blip>
                    <a:stretch>
                      <a:fillRect/>
                    </a:stretch>
                  </pic:blipFill>
                  <pic:spPr>
                    <a:xfrm>
                      <a:off x="0" y="0"/>
                      <a:ext cx="4851957" cy="4227969"/>
                    </a:xfrm>
                    <a:prstGeom prst="rect">
                      <a:avLst/>
                    </a:prstGeom>
                  </pic:spPr>
                </pic:pic>
              </a:graphicData>
            </a:graphic>
          </wp:inline>
        </w:drawing>
      </w:r>
    </w:p>
    <w:p w14:paraId="304301AF" w14:textId="5D7ECC73" w:rsidR="000440FA" w:rsidRDefault="00C33135" w:rsidP="00C33135">
      <w:pPr>
        <w:pStyle w:val="Caption"/>
        <w:jc w:val="center"/>
      </w:pPr>
      <w:bookmarkStart w:id="194" w:name="_Toc512597283"/>
      <w:r>
        <w:t xml:space="preserve">Figura </w:t>
      </w:r>
      <w:fldSimple w:instr=" SEQ Figura \* ARABIC ">
        <w:r w:rsidR="00BF6FDB">
          <w:rPr>
            <w:noProof/>
          </w:rPr>
          <w:t>53</w:t>
        </w:r>
      </w:fldSimple>
      <w:r>
        <w:t xml:space="preserve"> - Esquema de eixos do equipamento</w:t>
      </w:r>
      <w:bookmarkEnd w:id="194"/>
    </w:p>
    <w:p w14:paraId="6C82002D" w14:textId="77777777" w:rsidR="00F82D5A" w:rsidRDefault="00F82D5A" w:rsidP="00280B1C"/>
    <w:p w14:paraId="61F4C1BF" w14:textId="54CBA0EB" w:rsidR="00D8089A" w:rsidRDefault="0081428B" w:rsidP="00280B1C">
      <w:r w:rsidRPr="0050469D">
        <w:t xml:space="preserve">O sistema desenvolvido é </w:t>
      </w:r>
      <w:r w:rsidR="001349AC" w:rsidRPr="0050469D">
        <w:t>disponibilizado</w:t>
      </w:r>
      <w:r w:rsidRPr="0050469D">
        <w:t xml:space="preserve"> </w:t>
      </w:r>
      <w:r w:rsidR="0049374B" w:rsidRPr="0050469D">
        <w:t>a</w:t>
      </w:r>
      <w:r w:rsidRPr="0050469D">
        <w:t xml:space="preserve">o utilizador através de uma interface </w:t>
      </w:r>
      <w:proofErr w:type="spellStart"/>
      <w:r w:rsidRPr="0050469D">
        <w:t>web</w:t>
      </w:r>
      <w:proofErr w:type="spellEnd"/>
      <w:r w:rsidRPr="0050469D">
        <w:t>, que</w:t>
      </w:r>
      <w:r w:rsidR="0049374B" w:rsidRPr="0050469D">
        <w:t xml:space="preserve"> é executável através de</w:t>
      </w:r>
      <w:r w:rsidRPr="0050469D">
        <w:t xml:space="preserve"> um </w:t>
      </w:r>
      <w:r w:rsidRPr="0050469D">
        <w:rPr>
          <w:i/>
        </w:rPr>
        <w:t>browser</w:t>
      </w:r>
      <w:r w:rsidRPr="0050469D">
        <w:t>. Além desta camada de interface gr</w:t>
      </w:r>
      <w:r w:rsidR="003401AD" w:rsidRPr="0050469D">
        <w:t xml:space="preserve">áfica, o sistema </w:t>
      </w:r>
      <w:r w:rsidR="002E33DD" w:rsidRPr="0050469D">
        <w:t xml:space="preserve">tem também uma camada de </w:t>
      </w:r>
      <w:proofErr w:type="spellStart"/>
      <w:r w:rsidR="002E33DD" w:rsidRPr="0050469D">
        <w:rPr>
          <w:i/>
        </w:rPr>
        <w:t>backend</w:t>
      </w:r>
      <w:proofErr w:type="spellEnd"/>
      <w:r w:rsidRPr="0050469D">
        <w:t xml:space="preserve"> desenvolvida </w:t>
      </w:r>
      <w:r w:rsidR="0049374B" w:rsidRPr="0050469D">
        <w:t xml:space="preserve">com recurso </w:t>
      </w:r>
      <w:r w:rsidR="002F2E72">
        <w:t>à</w:t>
      </w:r>
      <w:r w:rsidR="0049374B" w:rsidRPr="0050469D">
        <w:t xml:space="preserve"> tecnologia</w:t>
      </w:r>
      <w:r w:rsidRPr="0050469D">
        <w:t xml:space="preserve"> </w:t>
      </w:r>
      <w:proofErr w:type="spellStart"/>
      <w:r w:rsidRPr="0050469D">
        <w:t>NodeJS</w:t>
      </w:r>
      <w:proofErr w:type="spellEnd"/>
      <w:r w:rsidRPr="0050469D">
        <w:t xml:space="preserve"> (ver </w:t>
      </w:r>
      <w:r w:rsidR="00FE3E3A" w:rsidRPr="0050469D">
        <w:t xml:space="preserve">capítulo </w:t>
      </w:r>
      <w:r w:rsidRPr="0050469D">
        <w:t>4.2 Arquitetura Final) e</w:t>
      </w:r>
      <w:r w:rsidR="0049374B" w:rsidRPr="0050469D">
        <w:t xml:space="preserve"> </w:t>
      </w:r>
      <w:r w:rsidR="00FE3E3A" w:rsidRPr="0050469D">
        <w:t>a</w:t>
      </w:r>
      <w:r w:rsidR="0049374B" w:rsidRPr="0050469D">
        <w:t xml:space="preserve"> uma base de dados documental, </w:t>
      </w:r>
      <w:proofErr w:type="spellStart"/>
      <w:r w:rsidRPr="0050469D">
        <w:t>RethinkDB</w:t>
      </w:r>
      <w:proofErr w:type="spellEnd"/>
      <w:r w:rsidR="0049374B" w:rsidRPr="0050469D">
        <w:t>,</w:t>
      </w:r>
      <w:r w:rsidRPr="0050469D">
        <w:t xml:space="preserve"> que</w:t>
      </w:r>
      <w:r w:rsidR="0049374B" w:rsidRPr="0050469D">
        <w:t xml:space="preserve"> por sua vez,</w:t>
      </w:r>
      <w:r w:rsidRPr="0050469D">
        <w:t xml:space="preserve"> estão con</w:t>
      </w:r>
      <w:r w:rsidR="00922AE0" w:rsidRPr="0050469D">
        <w:t xml:space="preserve">ectados </w:t>
      </w:r>
      <w:r w:rsidR="002F2E72">
        <w:t>à</w:t>
      </w:r>
      <w:r w:rsidR="00922AE0" w:rsidRPr="0050469D">
        <w:t xml:space="preserve"> solução de automação </w:t>
      </w:r>
      <w:proofErr w:type="spellStart"/>
      <w:r w:rsidR="00922AE0" w:rsidRPr="0050469D">
        <w:t>Twincat</w:t>
      </w:r>
      <w:proofErr w:type="spellEnd"/>
      <w:r w:rsidR="00922AE0" w:rsidRPr="0050469D">
        <w:t>.</w:t>
      </w:r>
    </w:p>
    <w:p w14:paraId="509E3974" w14:textId="77777777" w:rsidR="002A0844" w:rsidRDefault="002A0844">
      <w:r>
        <w:br w:type="page"/>
      </w:r>
    </w:p>
    <w:p w14:paraId="5863A22D" w14:textId="5C5554AC" w:rsidR="00D8089A" w:rsidRDefault="0081428B" w:rsidP="00ED1019">
      <w:r w:rsidRPr="0050469D">
        <w:lastRenderedPageBreak/>
        <w:t>Assim, o</w:t>
      </w:r>
      <w:r w:rsidR="00DB464B" w:rsidRPr="0050469D">
        <w:t xml:space="preserve"> ecrã inicial disponibilizado ao utilizador é o </w:t>
      </w:r>
      <w:r w:rsidR="009C086E" w:rsidRPr="0050469D">
        <w:t>da figura abaixo</w:t>
      </w:r>
      <w:r w:rsidR="00DB464B" w:rsidRPr="0050469D">
        <w:t>:</w:t>
      </w:r>
    </w:p>
    <w:p w14:paraId="048710BB" w14:textId="083CF1FB" w:rsidR="00E6103A" w:rsidRDefault="00E6103A" w:rsidP="002F2985">
      <w:pPr>
        <w:keepNext/>
        <w:jc w:val="center"/>
      </w:pPr>
      <w:r>
        <w:rPr>
          <w:noProof/>
          <w:lang w:val="en-US"/>
        </w:rPr>
        <w:drawing>
          <wp:inline distT="0" distB="0" distL="0" distR="0" wp14:anchorId="6F7FBAA5" wp14:editId="307C2F7E">
            <wp:extent cx="5951654" cy="334617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76">
                      <a:extLst>
                        <a:ext uri="{28A0092B-C50C-407E-A947-70E740481C1C}">
                          <a14:useLocalDpi xmlns:a14="http://schemas.microsoft.com/office/drawing/2010/main" val="0"/>
                        </a:ext>
                      </a:extLst>
                    </a:blip>
                    <a:stretch>
                      <a:fillRect/>
                    </a:stretch>
                  </pic:blipFill>
                  <pic:spPr>
                    <a:xfrm>
                      <a:off x="0" y="0"/>
                      <a:ext cx="5951654" cy="3346171"/>
                    </a:xfrm>
                    <a:prstGeom prst="rect">
                      <a:avLst/>
                    </a:prstGeom>
                  </pic:spPr>
                </pic:pic>
              </a:graphicData>
            </a:graphic>
          </wp:inline>
        </w:drawing>
      </w:r>
    </w:p>
    <w:p w14:paraId="3FA8432E" w14:textId="6A8EC399" w:rsidR="00E6103A" w:rsidRDefault="00E6103A" w:rsidP="00E6103A">
      <w:pPr>
        <w:pStyle w:val="Caption"/>
        <w:jc w:val="center"/>
      </w:pPr>
      <w:bookmarkStart w:id="195" w:name="_Toc512597284"/>
      <w:r>
        <w:t xml:space="preserve">Figura </w:t>
      </w:r>
      <w:fldSimple w:instr=" SEQ Figura \* ARABIC ">
        <w:r w:rsidR="00BF6FDB">
          <w:rPr>
            <w:noProof/>
          </w:rPr>
          <w:t>54</w:t>
        </w:r>
      </w:fldSimple>
      <w:r>
        <w:t xml:space="preserve"> - Ecrã Inicial</w:t>
      </w:r>
      <w:bookmarkEnd w:id="195"/>
    </w:p>
    <w:p w14:paraId="676B168B" w14:textId="77777777" w:rsidR="00F3559D" w:rsidRPr="0050469D" w:rsidRDefault="00DB464B" w:rsidP="00280B1C">
      <w:r w:rsidRPr="0050469D">
        <w:t xml:space="preserve">Como é possível verificar, a interface pode ser </w:t>
      </w:r>
      <w:r w:rsidR="0081428B" w:rsidRPr="0050469D">
        <w:t>dividida em três grandes grupos</w:t>
      </w:r>
      <w:r w:rsidR="00F3559D" w:rsidRPr="0050469D">
        <w:t xml:space="preserve"> de utilização.</w:t>
      </w:r>
    </w:p>
    <w:p w14:paraId="6D77147C" w14:textId="55BB4A09" w:rsidR="002F2985" w:rsidRDefault="00FB7FB4" w:rsidP="00280B1C">
      <w:r w:rsidRPr="0050469D">
        <w:t xml:space="preserve">O grupo superior </w:t>
      </w:r>
      <w:r w:rsidR="00DB464B" w:rsidRPr="0050469D">
        <w:t xml:space="preserve">contém informação de controlo do processo, isto é, </w:t>
      </w:r>
      <w:r w:rsidRPr="0050469D">
        <w:t>permite que</w:t>
      </w:r>
      <w:r w:rsidR="00DB464B" w:rsidRPr="0050469D">
        <w:t xml:space="preserve"> o utilizador </w:t>
      </w:r>
      <w:r w:rsidRPr="0050469D">
        <w:t>monitorize</w:t>
      </w:r>
      <w:r w:rsidR="00DB464B" w:rsidRPr="0050469D">
        <w:t xml:space="preserve"> em tempo real a posição dos eixos, as</w:t>
      </w:r>
      <w:r w:rsidRPr="0050469D">
        <w:t xml:space="preserve"> velocidades e as temperaturas. </w:t>
      </w:r>
      <w:r w:rsidR="002F2985" w:rsidRPr="0050469D">
        <w:t>A posição dos eixos</w:t>
      </w:r>
      <w:r w:rsidR="00F3559D" w:rsidRPr="0050469D">
        <w:t xml:space="preserve"> é</w:t>
      </w:r>
      <w:r w:rsidR="002F2985" w:rsidRPr="0050469D">
        <w:t xml:space="preserve"> disponibilizada através de um valor em milímetros e acompanhad</w:t>
      </w:r>
      <w:r w:rsidR="00F3559D" w:rsidRPr="0050469D">
        <w:t>a</w:t>
      </w:r>
      <w:r w:rsidR="002F2985" w:rsidRPr="0050469D">
        <w:t xml:space="preserve"> de um objeto gráfico que representa o eixo. No caso dos eixos X, Y e Z o objeto gráfico é uma barra de progresso para cada um. Já o eixo B, que no equipamento real corresponde </w:t>
      </w:r>
      <w:r w:rsidR="002F2E72">
        <w:t>à</w:t>
      </w:r>
      <w:r w:rsidR="002F2985" w:rsidRPr="0050469D">
        <w:t xml:space="preserve"> inclinação do tabuleiro onde decorre a impressão, é representado por uma barra fixa horizontal a cinzento e uma barra azul</w:t>
      </w:r>
      <w:r w:rsidR="00F82D5A" w:rsidRPr="0050469D">
        <w:t xml:space="preserve"> (dinâmica)</w:t>
      </w:r>
      <w:r w:rsidR="002F2985" w:rsidRPr="0050469D">
        <w:t xml:space="preserve"> que demonstra a inclinação da mesa</w:t>
      </w:r>
      <w:r w:rsidR="005B6175" w:rsidRPr="0050469D">
        <w:t xml:space="preserve"> (como se o tabuleiro fosse visto de perfil)</w:t>
      </w:r>
      <w:r w:rsidR="002F2985" w:rsidRPr="0050469D">
        <w:t xml:space="preserve">, correspondente a um determinado ângulo em graus celsius. Por último, o eixo C, que no equipamento real corresponde </w:t>
      </w:r>
      <w:r w:rsidR="002F2E72">
        <w:t>à</w:t>
      </w:r>
      <w:r w:rsidR="002F2985" w:rsidRPr="0050469D">
        <w:t xml:space="preserve"> rotação do tabuleiro sobre ele próprio, é representado por uma circunferência e um ponto vermelho com uma linha azul </w:t>
      </w:r>
      <w:r w:rsidR="00F82D5A" w:rsidRPr="0050469D">
        <w:t xml:space="preserve">(dinâmicos) </w:t>
      </w:r>
      <w:r w:rsidR="002F2985" w:rsidRPr="0050469D">
        <w:t>desde o centro da circunferência para visualização do ângulo de rotação (como se o tabuleiro fosse visto de cima).</w:t>
      </w:r>
      <w:r w:rsidR="00CA7C38" w:rsidRPr="0050469D">
        <w:t xml:space="preserve"> Nas duas figuras s</w:t>
      </w:r>
      <w:r w:rsidR="00334B4B" w:rsidRPr="0050469D">
        <w:t>eguintes é possível visualizar com mais detalhe</w:t>
      </w:r>
      <w:r w:rsidR="000D3764" w:rsidRPr="0050469D">
        <w:t xml:space="preserve"> os eixos B e C em posições</w:t>
      </w:r>
      <w:r w:rsidR="00CA7C38" w:rsidRPr="0050469D">
        <w:t xml:space="preserve"> diferente</w:t>
      </w:r>
      <w:r w:rsidR="000D3764" w:rsidRPr="0050469D">
        <w:t>s, assim como</w:t>
      </w:r>
      <w:r w:rsidR="00CA7C38" w:rsidRPr="0050469D">
        <w:t xml:space="preserve"> a respetiva representação gráfica.</w:t>
      </w:r>
    </w:p>
    <w:p w14:paraId="7E2FE994" w14:textId="77777777" w:rsidR="000D3764" w:rsidRDefault="000D3764" w:rsidP="000D3764">
      <w:pPr>
        <w:keepNext/>
        <w:jc w:val="center"/>
      </w:pPr>
      <w:r>
        <w:rPr>
          <w:noProof/>
          <w:lang w:val="en-US"/>
        </w:rPr>
        <w:lastRenderedPageBreak/>
        <w:drawing>
          <wp:inline distT="0" distB="0" distL="0" distR="0" wp14:anchorId="607090EE" wp14:editId="5CA59EB2">
            <wp:extent cx="2956560" cy="8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ixosBeC1.PNG"/>
                    <pic:cNvPicPr/>
                  </pic:nvPicPr>
                  <pic:blipFill>
                    <a:blip r:embed="rId77">
                      <a:extLst>
                        <a:ext uri="{28A0092B-C50C-407E-A947-70E740481C1C}">
                          <a14:useLocalDpi xmlns:a14="http://schemas.microsoft.com/office/drawing/2010/main" val="0"/>
                        </a:ext>
                      </a:extLst>
                    </a:blip>
                    <a:stretch>
                      <a:fillRect/>
                    </a:stretch>
                  </pic:blipFill>
                  <pic:spPr>
                    <a:xfrm>
                      <a:off x="0" y="0"/>
                      <a:ext cx="3028963" cy="838303"/>
                    </a:xfrm>
                    <a:prstGeom prst="rect">
                      <a:avLst/>
                    </a:prstGeom>
                  </pic:spPr>
                </pic:pic>
              </a:graphicData>
            </a:graphic>
          </wp:inline>
        </w:drawing>
      </w:r>
    </w:p>
    <w:p w14:paraId="2D713816" w14:textId="216FDF97" w:rsidR="000D3764" w:rsidRDefault="000D3764" w:rsidP="000D3764">
      <w:pPr>
        <w:pStyle w:val="Caption"/>
        <w:jc w:val="center"/>
      </w:pPr>
      <w:bookmarkStart w:id="196" w:name="_Toc512597285"/>
      <w:r>
        <w:t xml:space="preserve">Figura </w:t>
      </w:r>
      <w:fldSimple w:instr=" SEQ Figura \* ARABIC ">
        <w:r w:rsidR="00BF6FDB">
          <w:rPr>
            <w:noProof/>
          </w:rPr>
          <w:t>55</w:t>
        </w:r>
      </w:fldSimple>
      <w:r>
        <w:t xml:space="preserve"> - Eixos B e C</w:t>
      </w:r>
      <w:bookmarkEnd w:id="196"/>
    </w:p>
    <w:p w14:paraId="076996E0" w14:textId="77777777" w:rsidR="00967FC1" w:rsidRPr="00967FC1" w:rsidRDefault="00967FC1" w:rsidP="00967FC1"/>
    <w:p w14:paraId="4710E95D" w14:textId="77777777" w:rsidR="000D3764" w:rsidRDefault="000D3764" w:rsidP="000D3764">
      <w:pPr>
        <w:keepNext/>
        <w:jc w:val="center"/>
      </w:pPr>
      <w:r>
        <w:rPr>
          <w:noProof/>
          <w:lang w:val="en-US"/>
        </w:rPr>
        <w:drawing>
          <wp:inline distT="0" distB="0" distL="0" distR="0" wp14:anchorId="764A8046" wp14:editId="0E1AE47F">
            <wp:extent cx="3009900" cy="768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xosBeC2.PNG"/>
                    <pic:cNvPicPr/>
                  </pic:nvPicPr>
                  <pic:blipFill>
                    <a:blip r:embed="rId78">
                      <a:extLst>
                        <a:ext uri="{28A0092B-C50C-407E-A947-70E740481C1C}">
                          <a14:useLocalDpi xmlns:a14="http://schemas.microsoft.com/office/drawing/2010/main" val="0"/>
                        </a:ext>
                      </a:extLst>
                    </a:blip>
                    <a:stretch>
                      <a:fillRect/>
                    </a:stretch>
                  </pic:blipFill>
                  <pic:spPr>
                    <a:xfrm>
                      <a:off x="0" y="0"/>
                      <a:ext cx="3061590" cy="781682"/>
                    </a:xfrm>
                    <a:prstGeom prst="rect">
                      <a:avLst/>
                    </a:prstGeom>
                  </pic:spPr>
                </pic:pic>
              </a:graphicData>
            </a:graphic>
          </wp:inline>
        </w:drawing>
      </w:r>
    </w:p>
    <w:p w14:paraId="09A07359" w14:textId="0F5296CB" w:rsidR="000D3764" w:rsidRDefault="000D3764" w:rsidP="000D3764">
      <w:pPr>
        <w:pStyle w:val="Caption"/>
        <w:jc w:val="center"/>
      </w:pPr>
      <w:bookmarkStart w:id="197" w:name="_Toc512597286"/>
      <w:r>
        <w:t xml:space="preserve">Figura </w:t>
      </w:r>
      <w:fldSimple w:instr=" SEQ Figura \* ARABIC ">
        <w:r w:rsidR="00BF6FDB">
          <w:rPr>
            <w:noProof/>
          </w:rPr>
          <w:t>56</w:t>
        </w:r>
      </w:fldSimple>
      <w:r>
        <w:t xml:space="preserve"> - Eixos B e C</w:t>
      </w:r>
      <w:bookmarkEnd w:id="197"/>
    </w:p>
    <w:p w14:paraId="2FBB4762" w14:textId="49039B38" w:rsidR="002D21F5" w:rsidRDefault="002D21F5" w:rsidP="00280B1C"/>
    <w:p w14:paraId="2A66901B" w14:textId="51B1B1AC" w:rsidR="00503263" w:rsidRDefault="00503263" w:rsidP="00280B1C">
      <w:r w:rsidRPr="0050469D">
        <w:t xml:space="preserve">Em relação </w:t>
      </w:r>
      <w:r w:rsidR="002F2E72">
        <w:t>à</w:t>
      </w:r>
      <w:r w:rsidRPr="0050469D">
        <w:t xml:space="preserve"> disponibilização da informação das velocidades e temperaturas em tempo real, as primeiras são apenas disponibilizadas através de um valor em milímetros por segundo, ao passo que as segundas são estilizadas com cores diferentes consoante o valor (se menor que 31 azul, se está entre 31 e 80 verde, se superior a 80 vermelho) acompanhadas de uma barra vertical com a mesma lógica de cores e que também é dinâmica em altura</w:t>
      </w:r>
      <w:r w:rsidR="00B4019D" w:rsidRPr="0050469D">
        <w:t xml:space="preserve"> (ver figura seguinte)</w:t>
      </w:r>
      <w:r w:rsidRPr="0050469D">
        <w:t xml:space="preserve">. Estes intervalos de valores representam os valores ideais para temperaturas de uma forma genérica (pode haver exceções consoante o objeto a imprimir), assim como os máximos e mínimos, e permite ao utilizador mais rapidamente identificar anomalias em relação </w:t>
      </w:r>
      <w:r w:rsidR="00CE5D14">
        <w:t>à</w:t>
      </w:r>
      <w:r w:rsidR="00B4019D" w:rsidRPr="0050469D">
        <w:t xml:space="preserve">s </w:t>
      </w:r>
      <w:r w:rsidRPr="0050469D">
        <w:t>temperaturas.</w:t>
      </w:r>
    </w:p>
    <w:p w14:paraId="6C7351E3" w14:textId="77777777" w:rsidR="002438DF" w:rsidRDefault="002438DF" w:rsidP="00C429A7">
      <w:pPr>
        <w:keepNext/>
        <w:jc w:val="center"/>
      </w:pPr>
      <w:r>
        <w:rPr>
          <w:noProof/>
          <w:lang w:val="en-US"/>
        </w:rPr>
        <w:drawing>
          <wp:inline distT="0" distB="0" distL="0" distR="0" wp14:anchorId="5C844781" wp14:editId="7BB7599B">
            <wp:extent cx="5242560" cy="206851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eraturas.PNG"/>
                    <pic:cNvPicPr/>
                  </pic:nvPicPr>
                  <pic:blipFill>
                    <a:blip r:embed="rId79">
                      <a:extLst>
                        <a:ext uri="{28A0092B-C50C-407E-A947-70E740481C1C}">
                          <a14:useLocalDpi xmlns:a14="http://schemas.microsoft.com/office/drawing/2010/main" val="0"/>
                        </a:ext>
                      </a:extLst>
                    </a:blip>
                    <a:stretch>
                      <a:fillRect/>
                    </a:stretch>
                  </pic:blipFill>
                  <pic:spPr>
                    <a:xfrm>
                      <a:off x="0" y="0"/>
                      <a:ext cx="5263293" cy="2076697"/>
                    </a:xfrm>
                    <a:prstGeom prst="rect">
                      <a:avLst/>
                    </a:prstGeom>
                  </pic:spPr>
                </pic:pic>
              </a:graphicData>
            </a:graphic>
          </wp:inline>
        </w:drawing>
      </w:r>
    </w:p>
    <w:p w14:paraId="76598064" w14:textId="1C528F8E" w:rsidR="002438DF" w:rsidRDefault="002438DF" w:rsidP="002438DF">
      <w:pPr>
        <w:pStyle w:val="Caption"/>
        <w:jc w:val="center"/>
      </w:pPr>
      <w:bookmarkStart w:id="198" w:name="_Toc512597287"/>
      <w:r>
        <w:t xml:space="preserve">Figura </w:t>
      </w:r>
      <w:fldSimple w:instr=" SEQ Figura \* ARABIC ">
        <w:r w:rsidR="00BF6FDB">
          <w:rPr>
            <w:noProof/>
          </w:rPr>
          <w:t>57</w:t>
        </w:r>
      </w:fldSimple>
      <w:r>
        <w:t xml:space="preserve"> - Visualização das temperaturas na HMI</w:t>
      </w:r>
      <w:bookmarkEnd w:id="198"/>
    </w:p>
    <w:p w14:paraId="38110F96" w14:textId="74D73E19" w:rsidR="0095502F" w:rsidRPr="0050469D" w:rsidRDefault="002D21F5" w:rsidP="00280B1C">
      <w:r w:rsidRPr="0050469D">
        <w:t>No grupo intermédio</w:t>
      </w:r>
      <w:r w:rsidR="00DB464B" w:rsidRPr="0050469D">
        <w:t xml:space="preserve"> é possível o </w:t>
      </w:r>
      <w:r w:rsidR="00FB7FB4" w:rsidRPr="0050469D">
        <w:t>utilizador</w:t>
      </w:r>
      <w:r w:rsidR="00DB464B" w:rsidRPr="0050469D">
        <w:t xml:space="preserve"> </w:t>
      </w:r>
      <w:r w:rsidR="0081428B" w:rsidRPr="0050469D">
        <w:t>recorrer a</w:t>
      </w:r>
      <w:r w:rsidR="00DB464B" w:rsidRPr="0050469D">
        <w:t xml:space="preserve"> vários modos de operação (Automático, Manual ou MDI)</w:t>
      </w:r>
      <w:r w:rsidR="0081428B" w:rsidRPr="0050469D">
        <w:t xml:space="preserve"> para </w:t>
      </w:r>
      <w:r w:rsidR="00FB7FB4" w:rsidRPr="0050469D">
        <w:t>manusear</w:t>
      </w:r>
      <w:r w:rsidR="0081428B" w:rsidRPr="0050469D">
        <w:t xml:space="preserve"> o equipamento</w:t>
      </w:r>
      <w:r w:rsidR="00FB7FB4" w:rsidRPr="0050469D">
        <w:t xml:space="preserve">. </w:t>
      </w:r>
    </w:p>
    <w:p w14:paraId="177787E8" w14:textId="6560F11E" w:rsidR="002D21F5" w:rsidRDefault="0063785B" w:rsidP="002D21F5">
      <w:r w:rsidRPr="0050469D">
        <w:lastRenderedPageBreak/>
        <w:t>No modo de</w:t>
      </w:r>
      <w:r w:rsidR="002438DF" w:rsidRPr="0050469D">
        <w:t xml:space="preserve"> operação Automático </w:t>
      </w:r>
      <w:r w:rsidRPr="0050469D">
        <w:t xml:space="preserve">o utilizador </w:t>
      </w:r>
      <w:r w:rsidR="002438DF" w:rsidRPr="0050469D">
        <w:t xml:space="preserve">poderá </w:t>
      </w:r>
      <w:r w:rsidRPr="0050469D">
        <w:t>escolher um ficheiro de formato “</w:t>
      </w:r>
      <w:proofErr w:type="spellStart"/>
      <w:r w:rsidRPr="0050469D">
        <w:t>gcode</w:t>
      </w:r>
      <w:proofErr w:type="spellEnd"/>
      <w:r w:rsidRPr="0050469D">
        <w:t>” e executar no equipamento através do botão “Iniciar”. As linhas de código G que estão a ser executadas são disponibilizadas na tabela, e durante a execução do ficheiro o utilizador poderá se</w:t>
      </w:r>
      <w:r w:rsidR="006D6D0D" w:rsidRPr="0050469D">
        <w:t>mpre optar por pausar ou parar.</w:t>
      </w:r>
      <w:r w:rsidR="002D21F5" w:rsidRPr="0050469D">
        <w:t xml:space="preserve"> É disponibilizad</w:t>
      </w:r>
      <w:r w:rsidR="0023239E" w:rsidRPr="0050469D">
        <w:t>a</w:t>
      </w:r>
      <w:r w:rsidR="002D21F5" w:rsidRPr="0050469D">
        <w:t xml:space="preserve"> também uma funcionalidade para visualizar os objetos a imprimir em três dimensões</w:t>
      </w:r>
      <w:r w:rsidR="007D5DAD" w:rsidRPr="0050469D">
        <w:t xml:space="preserve"> (botão “Ver 3D”)</w:t>
      </w:r>
      <w:r w:rsidR="002D21F5" w:rsidRPr="0050469D">
        <w:t xml:space="preserve">, através de uma aplicação desenvolvida em EMBER.JS que interpreta o código G e desenha num objeto </w:t>
      </w:r>
      <w:proofErr w:type="spellStart"/>
      <w:r w:rsidR="002D21F5" w:rsidRPr="00434CFE">
        <w:rPr>
          <w:i/>
        </w:rPr>
        <w:t>canvas</w:t>
      </w:r>
      <w:proofErr w:type="spellEnd"/>
      <w:r w:rsidR="002D21F5" w:rsidRPr="0050469D">
        <w:t xml:space="preserve"> no </w:t>
      </w:r>
      <w:r w:rsidR="002D21F5" w:rsidRPr="0050469D">
        <w:rPr>
          <w:i/>
        </w:rPr>
        <w:t xml:space="preserve">browser </w:t>
      </w:r>
      <w:r w:rsidR="002D21F5" w:rsidRPr="0050469D">
        <w:t>(ver figuras seguintes).</w:t>
      </w:r>
    </w:p>
    <w:p w14:paraId="5FA59D34" w14:textId="77777777" w:rsidR="002D21F5" w:rsidRDefault="002D21F5" w:rsidP="002D21F5">
      <w:pPr>
        <w:keepNext/>
      </w:pPr>
      <w:r>
        <w:rPr>
          <w:noProof/>
          <w:lang w:val="en-US"/>
        </w:rPr>
        <w:drawing>
          <wp:inline distT="0" distB="0" distL="0" distR="0" wp14:anchorId="49079083" wp14:editId="4BF4B0E1">
            <wp:extent cx="5482590" cy="359022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090" cy="3595789"/>
                    </a:xfrm>
                    <a:prstGeom prst="rect">
                      <a:avLst/>
                    </a:prstGeom>
                  </pic:spPr>
                </pic:pic>
              </a:graphicData>
            </a:graphic>
          </wp:inline>
        </w:drawing>
      </w:r>
    </w:p>
    <w:p w14:paraId="6F8CD07E" w14:textId="031E25E0" w:rsidR="002D21F5" w:rsidRDefault="002D21F5" w:rsidP="002D21F5">
      <w:pPr>
        <w:pStyle w:val="Caption"/>
        <w:jc w:val="center"/>
      </w:pPr>
      <w:bookmarkStart w:id="199" w:name="_Toc512597288"/>
      <w:r>
        <w:t xml:space="preserve">Figura </w:t>
      </w:r>
      <w:fldSimple w:instr=" SEQ Figura \* ARABIC ">
        <w:r w:rsidR="00BF6FDB">
          <w:rPr>
            <w:noProof/>
          </w:rPr>
          <w:t>58</w:t>
        </w:r>
      </w:fldSimple>
      <w:r>
        <w:t xml:space="preserve"> - Visualização do objeto em 3D</w:t>
      </w:r>
      <w:bookmarkEnd w:id="199"/>
    </w:p>
    <w:p w14:paraId="0827749A" w14:textId="77777777" w:rsidR="002D21F5" w:rsidRDefault="002D21F5" w:rsidP="002D21F5"/>
    <w:p w14:paraId="6CB0F11D" w14:textId="77777777" w:rsidR="002D21F5" w:rsidRDefault="002D21F5" w:rsidP="002D21F5">
      <w:pPr>
        <w:keepNext/>
        <w:jc w:val="center"/>
      </w:pPr>
      <w:r>
        <w:rPr>
          <w:noProof/>
          <w:lang w:val="en-US"/>
        </w:rPr>
        <w:lastRenderedPageBreak/>
        <w:drawing>
          <wp:inline distT="0" distB="0" distL="0" distR="0" wp14:anchorId="2349B9B2" wp14:editId="16BA6D67">
            <wp:extent cx="5215890" cy="341154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201" cy="3415017"/>
                    </a:xfrm>
                    <a:prstGeom prst="rect">
                      <a:avLst/>
                    </a:prstGeom>
                  </pic:spPr>
                </pic:pic>
              </a:graphicData>
            </a:graphic>
          </wp:inline>
        </w:drawing>
      </w:r>
    </w:p>
    <w:p w14:paraId="5B1ED613" w14:textId="59B4D5EC" w:rsidR="002D21F5" w:rsidRDefault="002D21F5" w:rsidP="002D21F5">
      <w:pPr>
        <w:pStyle w:val="Caption"/>
        <w:jc w:val="center"/>
      </w:pPr>
      <w:bookmarkStart w:id="200" w:name="_Toc512597289"/>
      <w:r>
        <w:t xml:space="preserve">Figura </w:t>
      </w:r>
      <w:fldSimple w:instr=" SEQ Figura \* ARABIC ">
        <w:r w:rsidR="00BF6FDB">
          <w:rPr>
            <w:noProof/>
          </w:rPr>
          <w:t>59</w:t>
        </w:r>
      </w:fldSimple>
      <w:r>
        <w:t xml:space="preserve"> - </w:t>
      </w:r>
      <w:r w:rsidRPr="004C31BE">
        <w:t>Visualização do objeto em 3D</w:t>
      </w:r>
      <w:bookmarkEnd w:id="200"/>
    </w:p>
    <w:p w14:paraId="26E8C8D9" w14:textId="77777777" w:rsidR="002D21F5" w:rsidRDefault="002D21F5" w:rsidP="00ED1019"/>
    <w:p w14:paraId="23AD8F90" w14:textId="77777777" w:rsidR="0063785B" w:rsidRDefault="00E6103A" w:rsidP="002D21F5">
      <w:pPr>
        <w:keepNext/>
        <w:jc w:val="center"/>
      </w:pPr>
      <w:r>
        <w:rPr>
          <w:noProof/>
          <w:lang w:val="en-US"/>
        </w:rPr>
        <w:drawing>
          <wp:inline distT="0" distB="0" distL="0" distR="0" wp14:anchorId="6F678465" wp14:editId="38C2E3C6">
            <wp:extent cx="5680960" cy="31939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82">
                      <a:extLst>
                        <a:ext uri="{28A0092B-C50C-407E-A947-70E740481C1C}">
                          <a14:useLocalDpi xmlns:a14="http://schemas.microsoft.com/office/drawing/2010/main" val="0"/>
                        </a:ext>
                      </a:extLst>
                    </a:blip>
                    <a:stretch>
                      <a:fillRect/>
                    </a:stretch>
                  </pic:blipFill>
                  <pic:spPr>
                    <a:xfrm>
                      <a:off x="0" y="0"/>
                      <a:ext cx="5680960" cy="3193981"/>
                    </a:xfrm>
                    <a:prstGeom prst="rect">
                      <a:avLst/>
                    </a:prstGeom>
                  </pic:spPr>
                </pic:pic>
              </a:graphicData>
            </a:graphic>
          </wp:inline>
        </w:drawing>
      </w:r>
    </w:p>
    <w:p w14:paraId="385DC6E4" w14:textId="5C4398F9" w:rsidR="006D6D0D" w:rsidRPr="006D6D0D" w:rsidRDefault="0063785B" w:rsidP="006D6D0D">
      <w:pPr>
        <w:pStyle w:val="Caption"/>
        <w:jc w:val="center"/>
      </w:pPr>
      <w:bookmarkStart w:id="201" w:name="_Toc512597290"/>
      <w:r>
        <w:t xml:space="preserve">Figura </w:t>
      </w:r>
      <w:fldSimple w:instr=" SEQ Figura \* ARABIC ">
        <w:r w:rsidR="00BF6FDB">
          <w:rPr>
            <w:noProof/>
          </w:rPr>
          <w:t>60</w:t>
        </w:r>
      </w:fldSimple>
      <w:r>
        <w:t xml:space="preserve"> - Modo de operação Automático</w:t>
      </w:r>
      <w:bookmarkEnd w:id="201"/>
    </w:p>
    <w:p w14:paraId="5053D607" w14:textId="77777777" w:rsidR="000B124F" w:rsidRDefault="000B124F" w:rsidP="00280B1C"/>
    <w:p w14:paraId="4943AC48" w14:textId="53EE2B53" w:rsidR="005B7277" w:rsidRDefault="0063785B" w:rsidP="00280B1C">
      <w:r w:rsidRPr="0050469D">
        <w:lastRenderedPageBreak/>
        <w:t xml:space="preserve">No modo de operação Manual é possível o utilizador efetuar movimentos curtos (entre 0.1 e 10) e singulares nos eixos, e fazer </w:t>
      </w:r>
      <w:proofErr w:type="spellStart"/>
      <w:r w:rsidRPr="0050469D">
        <w:rPr>
          <w:i/>
        </w:rPr>
        <w:t>Homing</w:t>
      </w:r>
      <w:proofErr w:type="spellEnd"/>
      <w:r w:rsidRPr="0050469D">
        <w:t xml:space="preserve"> aos mesmos (enviá-los </w:t>
      </w:r>
      <w:r w:rsidR="006D6D0D" w:rsidRPr="0050469D">
        <w:t>para uma posição de segurança).</w:t>
      </w:r>
    </w:p>
    <w:p w14:paraId="4598D1DB" w14:textId="77777777" w:rsidR="003C18DE" w:rsidRDefault="003C18DE" w:rsidP="003C18DE">
      <w:pPr>
        <w:keepNext/>
        <w:jc w:val="center"/>
      </w:pPr>
      <w:r>
        <w:rPr>
          <w:noProof/>
          <w:lang w:val="en-US"/>
        </w:rPr>
        <w:drawing>
          <wp:inline distT="0" distB="0" distL="0" distR="0" wp14:anchorId="3BAB484B" wp14:editId="7202F556">
            <wp:extent cx="5745480" cy="323025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83">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300F906" w14:textId="14FA20C7" w:rsidR="003C18DE" w:rsidRDefault="003C18DE" w:rsidP="003C18DE">
      <w:pPr>
        <w:pStyle w:val="Caption"/>
        <w:jc w:val="center"/>
      </w:pPr>
      <w:bookmarkStart w:id="202" w:name="_Toc512597291"/>
      <w:r>
        <w:t xml:space="preserve">Figura </w:t>
      </w:r>
      <w:fldSimple w:instr=" SEQ Figura \* ARABIC ">
        <w:r w:rsidR="00BF6FDB">
          <w:rPr>
            <w:noProof/>
          </w:rPr>
          <w:t>61</w:t>
        </w:r>
      </w:fldSimple>
      <w:r>
        <w:t xml:space="preserve"> - Modo de Operação Manual</w:t>
      </w:r>
      <w:bookmarkEnd w:id="202"/>
    </w:p>
    <w:p w14:paraId="72B54F12" w14:textId="77777777" w:rsidR="003C18DE" w:rsidRPr="003C18DE" w:rsidRDefault="003C18DE" w:rsidP="003C18DE"/>
    <w:p w14:paraId="14A92802" w14:textId="62A9A7BB" w:rsidR="00D51F95" w:rsidRDefault="005B7277" w:rsidP="00280B1C">
      <w:r w:rsidRPr="0050469D">
        <w:t>No modo de operação MDI o utilizador pode inserir um comando em código G através de um teclado virt</w:t>
      </w:r>
      <w:r w:rsidR="006D6D0D" w:rsidRPr="0050469D">
        <w:t xml:space="preserve">ual e executar no equipamento. </w:t>
      </w:r>
      <w:r w:rsidR="00E37EA4" w:rsidRPr="0050469D">
        <w:t>O teclado virtual disponibiliza apenas um conjunto de teclas fixas com as quais se pode construir comandos em código G para o equipamento interpretar.</w:t>
      </w:r>
      <w:r w:rsidR="00E37EA4">
        <w:t xml:space="preserve">  </w:t>
      </w:r>
    </w:p>
    <w:p w14:paraId="222D055A" w14:textId="77777777" w:rsidR="003C18DE" w:rsidRDefault="003C18DE" w:rsidP="003C18DE">
      <w:pPr>
        <w:keepNext/>
      </w:pPr>
      <w:r>
        <w:rPr>
          <w:noProof/>
          <w:lang w:val="en-US"/>
        </w:rPr>
        <w:lastRenderedPageBreak/>
        <w:drawing>
          <wp:inline distT="0" distB="0" distL="0" distR="0" wp14:anchorId="49F80056" wp14:editId="4D546E27">
            <wp:extent cx="5745480" cy="32302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84">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72129641" w14:textId="5603D661" w:rsidR="003C18DE" w:rsidRDefault="003C18DE" w:rsidP="003C18DE">
      <w:pPr>
        <w:pStyle w:val="Caption"/>
        <w:jc w:val="center"/>
      </w:pPr>
      <w:bookmarkStart w:id="203" w:name="_Toc512597292"/>
      <w:r>
        <w:t xml:space="preserve">Figura </w:t>
      </w:r>
      <w:fldSimple w:instr=" SEQ Figura \* ARABIC ">
        <w:r w:rsidR="00BF6FDB">
          <w:rPr>
            <w:noProof/>
          </w:rPr>
          <w:t>62</w:t>
        </w:r>
      </w:fldSimple>
      <w:r>
        <w:t xml:space="preserve"> - Modo de Operação MDI</w:t>
      </w:r>
      <w:bookmarkEnd w:id="203"/>
    </w:p>
    <w:p w14:paraId="61984941" w14:textId="77777777" w:rsidR="003C18DE" w:rsidRDefault="003C18DE" w:rsidP="00874DAC">
      <w:pPr>
        <w:keepNext/>
        <w:jc w:val="center"/>
      </w:pPr>
      <w:r>
        <w:rPr>
          <w:noProof/>
          <w:lang w:val="en-US"/>
        </w:rPr>
        <w:drawing>
          <wp:inline distT="0" distB="0" distL="0" distR="0" wp14:anchorId="6FBA9C6C" wp14:editId="5DAF0A8A">
            <wp:extent cx="5302324" cy="3830320"/>
            <wp:effectExtent l="19050" t="1905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PNG"/>
                    <pic:cNvPicPr/>
                  </pic:nvPicPr>
                  <pic:blipFill>
                    <a:blip r:embed="rId85">
                      <a:extLst>
                        <a:ext uri="{28A0092B-C50C-407E-A947-70E740481C1C}">
                          <a14:useLocalDpi xmlns:a14="http://schemas.microsoft.com/office/drawing/2010/main" val="0"/>
                        </a:ext>
                      </a:extLst>
                    </a:blip>
                    <a:stretch>
                      <a:fillRect/>
                    </a:stretch>
                  </pic:blipFill>
                  <pic:spPr>
                    <a:xfrm>
                      <a:off x="0" y="0"/>
                      <a:ext cx="5302324" cy="3830320"/>
                    </a:xfrm>
                    <a:prstGeom prst="rect">
                      <a:avLst/>
                    </a:prstGeom>
                    <a:ln>
                      <a:solidFill>
                        <a:schemeClr val="tx1"/>
                      </a:solidFill>
                    </a:ln>
                    <a:effectLst/>
                  </pic:spPr>
                </pic:pic>
              </a:graphicData>
            </a:graphic>
          </wp:inline>
        </w:drawing>
      </w:r>
    </w:p>
    <w:p w14:paraId="7A6E5DDD" w14:textId="16BB64E6" w:rsidR="003C18DE" w:rsidRPr="003C18DE" w:rsidRDefault="003C18DE" w:rsidP="003C18DE">
      <w:pPr>
        <w:pStyle w:val="Caption"/>
        <w:jc w:val="center"/>
      </w:pPr>
      <w:bookmarkStart w:id="204" w:name="_Toc512597293"/>
      <w:r>
        <w:t xml:space="preserve">Figura </w:t>
      </w:r>
      <w:fldSimple w:instr=" SEQ Figura \* ARABIC ">
        <w:r w:rsidR="00BF6FDB">
          <w:rPr>
            <w:noProof/>
          </w:rPr>
          <w:t>63</w:t>
        </w:r>
      </w:fldSimple>
      <w:r>
        <w:t xml:space="preserve"> - Teclado virtual para inserção de linha no modo MDI</w:t>
      </w:r>
      <w:bookmarkEnd w:id="204"/>
    </w:p>
    <w:p w14:paraId="1BF04231" w14:textId="58ADEAF9" w:rsidR="00C26133" w:rsidRDefault="00D51F95" w:rsidP="0063785B">
      <w:r w:rsidRPr="0050469D">
        <w:t>No grupo inferior, o utilizador pode efetuar alterações de parâmetros em tempo real durante a execução do processo de impress</w:t>
      </w:r>
      <w:r w:rsidR="00C26133" w:rsidRPr="0050469D">
        <w:t xml:space="preserve">ão. Estes parâmetros incluem temperaturas da </w:t>
      </w:r>
      <w:r w:rsidR="00C26133" w:rsidRPr="0050469D">
        <w:lastRenderedPageBreak/>
        <w:t xml:space="preserve">câmara, do tabuleiro, do </w:t>
      </w:r>
      <w:proofErr w:type="spellStart"/>
      <w:r w:rsidR="00C26133" w:rsidRPr="0050469D">
        <w:t>extrusor</w:t>
      </w:r>
      <w:proofErr w:type="spellEnd"/>
      <w:r w:rsidR="00C26133" w:rsidRPr="0050469D">
        <w:t xml:space="preserve">, ligar sistemas de aquecimento da câmara, do tabuleiro, do </w:t>
      </w:r>
      <w:proofErr w:type="spellStart"/>
      <w:r w:rsidR="00C26133" w:rsidRPr="0050469D">
        <w:t>extrusor</w:t>
      </w:r>
      <w:proofErr w:type="spellEnd"/>
      <w:r w:rsidR="00C26133" w:rsidRPr="0050469D">
        <w:t>, ligar insuflação de ar da câmara, alterar velocidades de extrusão do polímero, da fibra, entre outros.</w:t>
      </w:r>
      <w:r w:rsidR="00E37EA4" w:rsidRPr="0050469D">
        <w:t xml:space="preserve"> Ver figuras anteriores para visualizar parâmetros respetivos ao sistema de aquecimento, </w:t>
      </w:r>
      <w:r w:rsidR="002F2E72">
        <w:t>à</w:t>
      </w:r>
      <w:r w:rsidR="00CE5D14">
        <w:t xml:space="preserve"> insuflação de ar e à</w:t>
      </w:r>
      <w:r w:rsidR="00E37EA4" w:rsidRPr="0050469D">
        <w:t>s velocidades, e ver figuras seguintes para outros parâmetros e para desligar partes do equipamento.</w:t>
      </w:r>
    </w:p>
    <w:p w14:paraId="50C6A616" w14:textId="77777777" w:rsidR="00E37EA4" w:rsidRDefault="00E37EA4" w:rsidP="00E37EA4">
      <w:pPr>
        <w:keepNext/>
      </w:pPr>
      <w:r>
        <w:rPr>
          <w:noProof/>
          <w:lang w:val="en-US"/>
        </w:rPr>
        <w:drawing>
          <wp:inline distT="0" distB="0" distL="0" distR="0" wp14:anchorId="1340DD92" wp14:editId="1FC926C8">
            <wp:extent cx="5745480" cy="3230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PNG"/>
                    <pic:cNvPicPr/>
                  </pic:nvPicPr>
                  <pic:blipFill>
                    <a:blip r:embed="rId86">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273EB99" w14:textId="694A4235" w:rsidR="00E37EA4" w:rsidRDefault="00E37EA4" w:rsidP="00E37EA4">
      <w:pPr>
        <w:pStyle w:val="Caption"/>
        <w:jc w:val="center"/>
      </w:pPr>
      <w:bookmarkStart w:id="205" w:name="_Toc512597294"/>
      <w:r>
        <w:t xml:space="preserve">Figura </w:t>
      </w:r>
      <w:fldSimple w:instr=" SEQ Figura \* ARABIC ">
        <w:r w:rsidR="00BF6FDB">
          <w:rPr>
            <w:noProof/>
          </w:rPr>
          <w:t>64</w:t>
        </w:r>
      </w:fldSimple>
      <w:r>
        <w:t xml:space="preserve"> - Ajuste de Mesa e Iluminação da Câmara</w:t>
      </w:r>
      <w:bookmarkEnd w:id="205"/>
    </w:p>
    <w:p w14:paraId="50F70109" w14:textId="1F1CB4A2" w:rsidR="00E37EA4" w:rsidRDefault="00E37EA4" w:rsidP="00E37EA4"/>
    <w:p w14:paraId="5D6DD46B" w14:textId="77777777" w:rsidR="00E37EA4" w:rsidRDefault="00E37EA4" w:rsidP="00E37EA4">
      <w:pPr>
        <w:keepNext/>
      </w:pPr>
      <w:r>
        <w:rPr>
          <w:noProof/>
          <w:lang w:val="en-US"/>
        </w:rPr>
        <w:lastRenderedPageBreak/>
        <w:drawing>
          <wp:inline distT="0" distB="0" distL="0" distR="0" wp14:anchorId="36555CBD" wp14:editId="18754B6F">
            <wp:extent cx="5745480" cy="32302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PNG"/>
                    <pic:cNvPicPr/>
                  </pic:nvPicPr>
                  <pic:blipFill>
                    <a:blip r:embed="rId87">
                      <a:extLst>
                        <a:ext uri="{28A0092B-C50C-407E-A947-70E740481C1C}">
                          <a14:useLocalDpi xmlns:a14="http://schemas.microsoft.com/office/drawing/2010/main" val="0"/>
                        </a:ext>
                      </a:extLst>
                    </a:blip>
                    <a:stretch>
                      <a:fillRect/>
                    </a:stretch>
                  </pic:blipFill>
                  <pic:spPr>
                    <a:xfrm>
                      <a:off x="0" y="0"/>
                      <a:ext cx="5745480" cy="3230255"/>
                    </a:xfrm>
                    <a:prstGeom prst="rect">
                      <a:avLst/>
                    </a:prstGeom>
                  </pic:spPr>
                </pic:pic>
              </a:graphicData>
            </a:graphic>
          </wp:inline>
        </w:drawing>
      </w:r>
    </w:p>
    <w:p w14:paraId="2B4A6D17" w14:textId="61B6E779" w:rsidR="00E37EA4" w:rsidRDefault="00E37EA4" w:rsidP="00E37EA4">
      <w:pPr>
        <w:pStyle w:val="Caption"/>
        <w:jc w:val="center"/>
      </w:pPr>
      <w:bookmarkStart w:id="206" w:name="_Toc512597295"/>
      <w:r>
        <w:t xml:space="preserve">Figura </w:t>
      </w:r>
      <w:fldSimple w:instr=" SEQ Figura \* ARABIC ">
        <w:r w:rsidR="00BF6FDB">
          <w:rPr>
            <w:noProof/>
          </w:rPr>
          <w:t>65</w:t>
        </w:r>
      </w:fldSimple>
      <w:r>
        <w:t xml:space="preserve"> - Desligar partes do equipamento</w:t>
      </w:r>
      <w:bookmarkEnd w:id="206"/>
    </w:p>
    <w:p w14:paraId="1DB9621E" w14:textId="0CE1F8D3" w:rsidR="00E37EA4" w:rsidRDefault="00E37EA4" w:rsidP="00E37EA4"/>
    <w:p w14:paraId="4429088C" w14:textId="74BB93A9" w:rsidR="002A0844" w:rsidRPr="0050469D" w:rsidRDefault="002A0844" w:rsidP="002A0844">
      <w:r w:rsidRPr="0050469D">
        <w:t>Além das funcionalidades anteriormente descritas, o utilizador possui ainda um botão de “Histórico” que permite visualizar o histórico de execuções de ficheiros de código G, assim como alguma informação acerca das mesmas (temperaturas médias, máximas, etc</w:t>
      </w:r>
      <w:r w:rsidR="00EE54F9">
        <w:t>.</w:t>
      </w:r>
      <w:r w:rsidRPr="0050469D">
        <w:t>).</w:t>
      </w:r>
    </w:p>
    <w:p w14:paraId="7539C430" w14:textId="28C473E1" w:rsidR="002A0844" w:rsidRDefault="002A0844" w:rsidP="002A0844">
      <w:r w:rsidRPr="0050469D">
        <w:t>Ao clicar no botão “Histórico”, o utilizador irá ver disponibilizada a tabela da figura seguinte.</w:t>
      </w:r>
    </w:p>
    <w:p w14:paraId="442863C4" w14:textId="77777777" w:rsidR="002A0844" w:rsidRDefault="002A0844" w:rsidP="002A0844">
      <w:pPr>
        <w:keepNext/>
      </w:pPr>
      <w:r>
        <w:rPr>
          <w:noProof/>
          <w:lang w:val="en-US"/>
        </w:rPr>
        <w:lastRenderedPageBreak/>
        <w:drawing>
          <wp:inline distT="0" distB="0" distL="0" distR="0" wp14:anchorId="1E9A611B" wp14:editId="496DE912">
            <wp:extent cx="5745480" cy="31046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C8839A2" w14:textId="2D7EF03B" w:rsidR="002A0844" w:rsidRDefault="002A0844" w:rsidP="002A0844">
      <w:pPr>
        <w:pStyle w:val="Caption"/>
        <w:jc w:val="center"/>
      </w:pPr>
      <w:bookmarkStart w:id="207" w:name="_Toc512597296"/>
      <w:r>
        <w:t xml:space="preserve">Figura </w:t>
      </w:r>
      <w:fldSimple w:instr=" SEQ Figura \* ARABIC ">
        <w:r w:rsidR="00BF6FDB">
          <w:rPr>
            <w:noProof/>
          </w:rPr>
          <w:t>66</w:t>
        </w:r>
      </w:fldSimple>
      <w:r>
        <w:t xml:space="preserve"> - HMI: tabela de execuções</w:t>
      </w:r>
      <w:bookmarkEnd w:id="207"/>
    </w:p>
    <w:p w14:paraId="5DF224FD" w14:textId="77777777" w:rsidR="00880019" w:rsidRDefault="00880019" w:rsidP="002A0844">
      <w:pPr>
        <w:rPr>
          <w:highlight w:val="yellow"/>
        </w:rPr>
      </w:pPr>
    </w:p>
    <w:p w14:paraId="7117D71D" w14:textId="7A3BA9E8" w:rsidR="002A0844" w:rsidRDefault="002A0844" w:rsidP="002A0844">
      <w:r w:rsidRPr="0050469D">
        <w:t>Nesta tabela constam as execuções de ficheiros de código G, com o nome do ficheiro, o início, fim, duração e ainda os detalhes. Se o utilizador clicar nos detalhes de uma execução, é disponibilizado um conjunto de informação, como as temperaturas mínimas, médias e máximas, assim como um gráfico de linhas com todas as temperaturas registadas durante o processo de execução do ficheiro (ver figura abaixo). Esta informação pode-se revelar particularmente importante visto ser possível visualizar várias temperaturas ao mesmo tempo permitindo assim encontrar padrões na variação das mesmas.</w:t>
      </w:r>
    </w:p>
    <w:p w14:paraId="3AA45684" w14:textId="77777777" w:rsidR="002A0844" w:rsidRDefault="002A0844" w:rsidP="002A0844"/>
    <w:p w14:paraId="4D97DDD8" w14:textId="77777777" w:rsidR="002A0844" w:rsidRDefault="002A0844" w:rsidP="002A0844">
      <w:pPr>
        <w:keepNext/>
      </w:pPr>
      <w:r>
        <w:rPr>
          <w:noProof/>
          <w:lang w:val="en-US"/>
        </w:rPr>
        <w:lastRenderedPageBreak/>
        <w:drawing>
          <wp:inline distT="0" distB="0" distL="0" distR="0" wp14:anchorId="4EE6D0D5" wp14:editId="2508C287">
            <wp:extent cx="5745480" cy="31046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5480" cy="3104635"/>
                    </a:xfrm>
                    <a:prstGeom prst="rect">
                      <a:avLst/>
                    </a:prstGeom>
                  </pic:spPr>
                </pic:pic>
              </a:graphicData>
            </a:graphic>
          </wp:inline>
        </w:drawing>
      </w:r>
    </w:p>
    <w:p w14:paraId="562683C8" w14:textId="002974C3" w:rsidR="002A0844" w:rsidRPr="00C26133" w:rsidRDefault="002A0844" w:rsidP="002A0844">
      <w:pPr>
        <w:pStyle w:val="Caption"/>
        <w:jc w:val="center"/>
      </w:pPr>
      <w:bookmarkStart w:id="208" w:name="_Toc512597297"/>
      <w:r>
        <w:t xml:space="preserve">Figura </w:t>
      </w:r>
      <w:fldSimple w:instr=" SEQ Figura \* ARABIC ">
        <w:r w:rsidR="00BF6FDB">
          <w:rPr>
            <w:noProof/>
          </w:rPr>
          <w:t>67</w:t>
        </w:r>
      </w:fldSimple>
      <w:r>
        <w:t xml:space="preserve"> - HMI: temperaturas de uma execução</w:t>
      </w:r>
      <w:bookmarkEnd w:id="208"/>
    </w:p>
    <w:p w14:paraId="54137A29" w14:textId="77777777" w:rsidR="002A0844" w:rsidRPr="00E37EA4" w:rsidRDefault="002A0844" w:rsidP="00E37EA4"/>
    <w:p w14:paraId="231B172B" w14:textId="77777777" w:rsidR="00C26133" w:rsidRPr="0063785B" w:rsidRDefault="00C26133" w:rsidP="0063785B"/>
    <w:p w14:paraId="672BE75E" w14:textId="77777777" w:rsidR="0094575C" w:rsidRDefault="0094575C">
      <w:pPr>
        <w:rPr>
          <w:smallCaps/>
          <w:sz w:val="28"/>
          <w:szCs w:val="28"/>
        </w:rPr>
      </w:pPr>
      <w:r>
        <w:br w:type="page"/>
      </w:r>
    </w:p>
    <w:p w14:paraId="7425743D" w14:textId="2C417B82" w:rsidR="00D162D6" w:rsidRDefault="00ED1019" w:rsidP="001349AC">
      <w:pPr>
        <w:pStyle w:val="Heading2"/>
        <w:ind w:firstLine="708"/>
      </w:pPr>
      <w:bookmarkStart w:id="209" w:name="_Toc512597227"/>
      <w:r>
        <w:lastRenderedPageBreak/>
        <w:t>4.</w:t>
      </w:r>
      <w:r w:rsidR="00E95509">
        <w:t>5</w:t>
      </w:r>
      <w:r>
        <w:t xml:space="preserve"> Resultados Obtidos</w:t>
      </w:r>
      <w:bookmarkEnd w:id="209"/>
    </w:p>
    <w:p w14:paraId="2AD0857B" w14:textId="2A067EC9" w:rsidR="009F0F85" w:rsidRPr="0050469D" w:rsidRDefault="00F5389E" w:rsidP="00F5389E">
      <w:r w:rsidRPr="0050469D">
        <w:t>Este capítulo</w:t>
      </w:r>
      <w:r w:rsidR="007A58D0" w:rsidRPr="0050469D">
        <w:t xml:space="preserve"> </w:t>
      </w:r>
      <w:r w:rsidR="005F7AA4" w:rsidRPr="0050469D">
        <w:t>tem como objetivo</w:t>
      </w:r>
      <w:r w:rsidRPr="0050469D">
        <w:t xml:space="preserve"> demonstrar e dissertar</w:t>
      </w:r>
      <w:r w:rsidR="005F7AA4" w:rsidRPr="0050469D">
        <w:t xml:space="preserve"> </w:t>
      </w:r>
      <w:r w:rsidRPr="0050469D">
        <w:t>sobre os resultado</w:t>
      </w:r>
      <w:r w:rsidR="007A58D0" w:rsidRPr="0050469D">
        <w:t xml:space="preserve">s que foram obtidos com o </w:t>
      </w:r>
      <w:r w:rsidR="005F7AA4" w:rsidRPr="0050469D">
        <w:t>projeto</w:t>
      </w:r>
      <w:r w:rsidR="007A58D0" w:rsidRPr="0050469D">
        <w:t xml:space="preserve"> e ainda estabele</w:t>
      </w:r>
      <w:r w:rsidR="005F7AA4" w:rsidRPr="0050469D">
        <w:t xml:space="preserve">cer termos de comparação com </w:t>
      </w:r>
      <w:r w:rsidR="007A58D0" w:rsidRPr="0050469D">
        <w:t>objeti</w:t>
      </w:r>
      <w:r w:rsidR="005F7AA4" w:rsidRPr="0050469D">
        <w:t xml:space="preserve">vos definidos, assim como com </w:t>
      </w:r>
      <w:r w:rsidR="007A58D0" w:rsidRPr="0050469D">
        <w:t xml:space="preserve">requisitos levantados </w:t>
      </w:r>
      <w:r w:rsidR="005F7AA4" w:rsidRPr="0050469D">
        <w:t>em cooperação com</w:t>
      </w:r>
      <w:r w:rsidR="007A58D0" w:rsidRPr="0050469D">
        <w:t xml:space="preserve"> os potenciais utilizadores.</w:t>
      </w:r>
    </w:p>
    <w:p w14:paraId="46B5261B" w14:textId="11F4015F" w:rsidR="00946D12" w:rsidRPr="0050469D" w:rsidRDefault="007A58D0" w:rsidP="00F5389E">
      <w:r w:rsidRPr="0050469D">
        <w:t xml:space="preserve">O sistema desenvolvido consiste fundamentalmente numa interface </w:t>
      </w:r>
      <w:proofErr w:type="spellStart"/>
      <w:r w:rsidRPr="0050469D">
        <w:t>web</w:t>
      </w:r>
      <w:proofErr w:type="spellEnd"/>
      <w:r w:rsidRPr="0050469D">
        <w:t xml:space="preserve"> suportada por uma camada de </w:t>
      </w:r>
      <w:proofErr w:type="spellStart"/>
      <w:r w:rsidRPr="0050469D">
        <w:rPr>
          <w:i/>
        </w:rPr>
        <w:t>backend</w:t>
      </w:r>
      <w:proofErr w:type="spellEnd"/>
      <w:r w:rsidRPr="0050469D">
        <w:t xml:space="preserve"> que por sua vez estabelece e gere a comunicação com a camada de automaç</w:t>
      </w:r>
      <w:r w:rsidR="009A5C93" w:rsidRPr="0050469D">
        <w:t>ão, e como tal, tornou-se essencial pa</w:t>
      </w:r>
      <w:r w:rsidR="009D49EC" w:rsidRPr="0050469D">
        <w:t>ra fechar o ciclo deste projeto</w:t>
      </w:r>
      <w:r w:rsidR="009A5C93" w:rsidRPr="0050469D">
        <w:t xml:space="preserve"> realizar</w:t>
      </w:r>
      <w:r w:rsidR="001E6F9F" w:rsidRPr="0050469D">
        <w:t xml:space="preserve"> teste</w:t>
      </w:r>
      <w:r w:rsidR="00946D12" w:rsidRPr="0050469D">
        <w:t>s</w:t>
      </w:r>
      <w:r w:rsidR="001E6F9F" w:rsidRPr="0050469D">
        <w:t xml:space="preserve"> </w:t>
      </w:r>
      <w:r w:rsidR="008267C1">
        <w:t>à</w:t>
      </w:r>
      <w:r w:rsidR="00946D12" w:rsidRPr="0050469D">
        <w:t xml:space="preserve"> HMI desenvolvida estando esta conectada</w:t>
      </w:r>
      <w:r w:rsidR="003934C2" w:rsidRPr="0050469D">
        <w:t xml:space="preserve"> ao</w:t>
      </w:r>
      <w:r w:rsidR="009A5C93" w:rsidRPr="0050469D">
        <w:t xml:space="preserve"> equipamento de fabrico aditivo final</w:t>
      </w:r>
      <w:r w:rsidR="00946D12" w:rsidRPr="0050469D">
        <w:t xml:space="preserve">. Estes testes foram possíveis de executar com o grupo de quatro </w:t>
      </w:r>
      <w:r w:rsidR="00F122E7" w:rsidRPr="0050469D">
        <w:t>u</w:t>
      </w:r>
      <w:r w:rsidR="003904B0" w:rsidRPr="0050469D">
        <w:t xml:space="preserve">tilizadores que participaram nos </w:t>
      </w:r>
      <w:r w:rsidR="00F122E7" w:rsidRPr="0050469D">
        <w:t>inquéritos de validação da interface</w:t>
      </w:r>
      <w:r w:rsidR="003904B0" w:rsidRPr="0050469D">
        <w:t>, descritos no capítulo 4.2, no entanto</w:t>
      </w:r>
      <w:r w:rsidR="00946D12" w:rsidRPr="0050469D">
        <w:t xml:space="preserve"> dado que a impressão de peças tem um custo adjace</w:t>
      </w:r>
      <w:r w:rsidR="003904B0" w:rsidRPr="0050469D">
        <w:t xml:space="preserve">nte ao material que é utilizado, </w:t>
      </w:r>
      <w:r w:rsidR="00F122E7" w:rsidRPr="0050469D">
        <w:t>apenas foi possível concretizar a impressão de uma peça, no teste realizado com o uti</w:t>
      </w:r>
      <w:r w:rsidR="003904B0" w:rsidRPr="0050469D">
        <w:t>lizador 2. Nos restantes testes</w:t>
      </w:r>
      <w:r w:rsidR="00F122E7" w:rsidRPr="0050469D">
        <w:t xml:space="preserve"> o mesmo procedimento foi realizado com a </w:t>
      </w:r>
      <w:r w:rsidR="003A7E5D" w:rsidRPr="0050469D">
        <w:t xml:space="preserve">única diferença de que apesar dos eixos do equipamento fazerem os mesmos movimentos, </w:t>
      </w:r>
      <w:r w:rsidR="00F122E7" w:rsidRPr="0050469D">
        <w:t>as peças não eram impressas</w:t>
      </w:r>
      <w:r w:rsidR="003A7E5D" w:rsidRPr="0050469D">
        <w:t xml:space="preserve">. Essa diferença era </w:t>
      </w:r>
      <w:r w:rsidR="003904B0" w:rsidRPr="0050469D">
        <w:t xml:space="preserve">explícita através de </w:t>
      </w:r>
      <w:r w:rsidR="003A7E5D" w:rsidRPr="0050469D">
        <w:t xml:space="preserve">um atributo </w:t>
      </w:r>
      <w:r w:rsidR="003904B0" w:rsidRPr="0050469D">
        <w:t>n</w:t>
      </w:r>
      <w:r w:rsidR="003A7E5D" w:rsidRPr="0050469D">
        <w:t xml:space="preserve">o </w:t>
      </w:r>
      <w:r w:rsidR="003904B0" w:rsidRPr="0050469D">
        <w:t>conteúdo do</w:t>
      </w:r>
      <w:r w:rsidR="003A7E5D" w:rsidRPr="0050469D">
        <w:t xml:space="preserve"> código G e, portanto, na perspetiva da HMI a funcionalidade </w:t>
      </w:r>
      <w:r w:rsidR="003904B0" w:rsidRPr="0050469D">
        <w:t>seria</w:t>
      </w:r>
      <w:r w:rsidR="003A7E5D" w:rsidRPr="0050469D">
        <w:t xml:space="preserve"> exatamente a mesma porque apenas garantia o </w:t>
      </w:r>
      <w:proofErr w:type="spellStart"/>
      <w:r w:rsidR="003A7E5D" w:rsidRPr="0050469D">
        <w:t>upload</w:t>
      </w:r>
      <w:proofErr w:type="spellEnd"/>
      <w:r w:rsidR="003A7E5D" w:rsidRPr="0050469D">
        <w:t xml:space="preserve"> do ficheiro selecionado pelo utilizador e dava a ordem ao controlador para iniciar a sua execução.</w:t>
      </w:r>
    </w:p>
    <w:p w14:paraId="4221F6AE" w14:textId="60BAF7B1" w:rsidR="003934C2" w:rsidRPr="0050469D" w:rsidRDefault="003934C2" w:rsidP="00F5389E">
      <w:r w:rsidRPr="0050469D">
        <w:t xml:space="preserve">Dado que o equipamento ainda não se encontra finalizado do ponto de vista de automação, isto é, algumas das suas funcionalidades ainda não </w:t>
      </w:r>
      <w:r w:rsidR="00F122E7" w:rsidRPr="0050469D">
        <w:t>se encontram</w:t>
      </w:r>
      <w:r w:rsidRPr="0050469D">
        <w:t xml:space="preserve"> implementadas</w:t>
      </w:r>
      <w:r w:rsidR="00BF44E9" w:rsidRPr="0050469D">
        <w:t xml:space="preserve"> e em alguns casos há mesmo falta de instrumentos</w:t>
      </w:r>
      <w:r w:rsidR="00F122E7" w:rsidRPr="0050469D">
        <w:t>,</w:t>
      </w:r>
      <w:r w:rsidRPr="0050469D">
        <w:t xml:space="preserve"> tornou impossível o desenvolvimento das mesmas na HMI</w:t>
      </w:r>
      <w:r w:rsidR="00A8667D" w:rsidRPr="0050469D">
        <w:t xml:space="preserve"> (apesar de estar previsto vir a acontecer brevemente)</w:t>
      </w:r>
      <w:r w:rsidRPr="0050469D">
        <w:t xml:space="preserve">, no entanto </w:t>
      </w:r>
      <w:r w:rsidR="00A8667D" w:rsidRPr="0050469D">
        <w:t xml:space="preserve">o equipamento já permite executar </w:t>
      </w:r>
      <w:r w:rsidR="00C50B14" w:rsidRPr="0050469D">
        <w:t>algumas d</w:t>
      </w:r>
      <w:r w:rsidR="00A8667D" w:rsidRPr="0050469D">
        <w:t>as tarefas mais imp</w:t>
      </w:r>
      <w:r w:rsidR="00C50B14" w:rsidRPr="0050469D">
        <w:t>ortantes, sendo que uma delas é,</w:t>
      </w:r>
      <w:r w:rsidR="00A8667D" w:rsidRPr="0050469D">
        <w:t xml:space="preserve"> claramente, a execução de um ficheiro de código G e respetiva monitorização em tempo real.</w:t>
      </w:r>
    </w:p>
    <w:p w14:paraId="2847E472" w14:textId="253022D8" w:rsidR="007B5DA1" w:rsidRPr="0050469D" w:rsidRDefault="007B5DA1" w:rsidP="00F5389E">
      <w:r w:rsidRPr="0050469D">
        <w:t xml:space="preserve">Em relação aos </w:t>
      </w:r>
      <w:proofErr w:type="spellStart"/>
      <w:r w:rsidRPr="0050469D">
        <w:t>sub</w:t>
      </w:r>
      <w:proofErr w:type="spellEnd"/>
      <w:r w:rsidRPr="0050469D">
        <w:t>-objetivos traçados para o projeto, aqueles que já se encontram implementados e em funcionamento são:</w:t>
      </w:r>
    </w:p>
    <w:p w14:paraId="42B57144" w14:textId="356F0825" w:rsidR="007B5DA1" w:rsidRPr="0050469D" w:rsidRDefault="007B5DA1" w:rsidP="007B5DA1">
      <w:pPr>
        <w:pStyle w:val="ListParagraph"/>
        <w:numPr>
          <w:ilvl w:val="0"/>
          <w:numId w:val="13"/>
        </w:numPr>
      </w:pPr>
      <w:r w:rsidRPr="0050469D">
        <w:t>Módulo de controlo básico do equipamento: ligar, desligar, pausar equipamento, parar equipamento, monitorizar posição dos eixos e estado geral do equipamento</w:t>
      </w:r>
    </w:p>
    <w:p w14:paraId="25F372AF" w14:textId="07DEFCBD" w:rsidR="007B5DA1" w:rsidRPr="0050469D" w:rsidRDefault="007B5DA1" w:rsidP="007B5DA1">
      <w:pPr>
        <w:pStyle w:val="ListParagraph"/>
        <w:numPr>
          <w:ilvl w:val="0"/>
          <w:numId w:val="13"/>
        </w:numPr>
      </w:pPr>
      <w:r w:rsidRPr="0050469D">
        <w:t>Modos de Operação: Manual e Automático</w:t>
      </w:r>
    </w:p>
    <w:p w14:paraId="1092A0D3" w14:textId="0DDAC26F" w:rsidR="007B5DA1" w:rsidRPr="0050469D" w:rsidRDefault="007B5DA1" w:rsidP="007B5DA1">
      <w:pPr>
        <w:pStyle w:val="ListParagraph"/>
        <w:numPr>
          <w:ilvl w:val="0"/>
          <w:numId w:val="13"/>
        </w:numPr>
      </w:pPr>
      <w:r w:rsidRPr="0050469D">
        <w:t>Monitorização de parâmetros em tempo real: posições dos eixos X,Y,Z,B e C e temperaturas da câmara,</w:t>
      </w:r>
      <w:r w:rsidR="0072320F" w:rsidRPr="0050469D">
        <w:t xml:space="preserve"> do tabuleiro, do </w:t>
      </w:r>
      <w:proofErr w:type="spellStart"/>
      <w:r w:rsidR="0072320F" w:rsidRPr="0050469D">
        <w:t>extrusor</w:t>
      </w:r>
      <w:proofErr w:type="spellEnd"/>
      <w:r w:rsidR="0072320F" w:rsidRPr="0050469D">
        <w:t xml:space="preserve">, </w:t>
      </w:r>
      <w:r w:rsidRPr="0050469D">
        <w:t>do quadro</w:t>
      </w:r>
      <w:r w:rsidR="0072320F" w:rsidRPr="0050469D">
        <w:t xml:space="preserve">, da cablagem, do ponto móvel e da água à entrada do </w:t>
      </w:r>
      <w:proofErr w:type="spellStart"/>
      <w:r w:rsidR="0072320F" w:rsidRPr="0050469D">
        <w:t>chiller</w:t>
      </w:r>
      <w:proofErr w:type="spellEnd"/>
    </w:p>
    <w:p w14:paraId="327D43D0" w14:textId="21769520" w:rsidR="007B5DA1" w:rsidRPr="0050469D" w:rsidRDefault="007B5DA1" w:rsidP="007B5DA1">
      <w:pPr>
        <w:pStyle w:val="ListParagraph"/>
        <w:numPr>
          <w:ilvl w:val="0"/>
          <w:numId w:val="13"/>
        </w:numPr>
      </w:pPr>
      <w:r w:rsidRPr="0050469D">
        <w:lastRenderedPageBreak/>
        <w:t>Importar remotamente e executar ficheiros de código G</w:t>
      </w:r>
    </w:p>
    <w:p w14:paraId="480D2C78" w14:textId="309528D9" w:rsidR="007B5DA1" w:rsidRPr="0050469D" w:rsidRDefault="007B5DA1" w:rsidP="007B5DA1">
      <w:pPr>
        <w:pStyle w:val="ListParagraph"/>
        <w:numPr>
          <w:ilvl w:val="0"/>
          <w:numId w:val="13"/>
        </w:numPr>
      </w:pPr>
      <w:r w:rsidRPr="0050469D">
        <w:t>Visualizar o código G a ser executado em tempo real</w:t>
      </w:r>
    </w:p>
    <w:p w14:paraId="70247FA2" w14:textId="2C354D36" w:rsidR="007B5DA1" w:rsidRPr="0050469D" w:rsidRDefault="007B5DA1" w:rsidP="007B5DA1">
      <w:pPr>
        <w:pStyle w:val="ListParagraph"/>
        <w:numPr>
          <w:ilvl w:val="0"/>
          <w:numId w:val="13"/>
        </w:numPr>
      </w:pPr>
      <w:r w:rsidRPr="0050469D">
        <w:t>Recolha e armazenamento de dados das impressões</w:t>
      </w:r>
    </w:p>
    <w:p w14:paraId="13DFE5AA" w14:textId="726C84B6" w:rsidR="007B5DA1" w:rsidRPr="0050469D" w:rsidRDefault="007B5DA1" w:rsidP="007B5DA1">
      <w:pPr>
        <w:pStyle w:val="ListParagraph"/>
        <w:numPr>
          <w:ilvl w:val="0"/>
          <w:numId w:val="13"/>
        </w:numPr>
      </w:pPr>
      <w:r w:rsidRPr="0050469D">
        <w:t>Visualização de histórico de impressões</w:t>
      </w:r>
    </w:p>
    <w:p w14:paraId="482C2D48" w14:textId="58966748" w:rsidR="007B5DA1" w:rsidRPr="0050469D" w:rsidRDefault="007B5DA1" w:rsidP="007B5DA1">
      <w:pPr>
        <w:pStyle w:val="ListParagraph"/>
        <w:numPr>
          <w:ilvl w:val="0"/>
          <w:numId w:val="13"/>
        </w:numPr>
      </w:pPr>
      <w:r w:rsidRPr="0050469D">
        <w:t>Visualização da peça em 3D através do código G (apenas possível em ficheiros que contêm 3 eixos)</w:t>
      </w:r>
    </w:p>
    <w:p w14:paraId="1D050974" w14:textId="71BB1C6F" w:rsidR="007B5DA1" w:rsidRDefault="00D4421E" w:rsidP="007B5DA1">
      <w:r w:rsidRPr="0050469D">
        <w:t>Já quanto ao levantamento de requisitos efetuado em conjunto com um grupo de potenciais utilizadores, o ponto de situação da HMI é o das duas figuras abaixo.</w:t>
      </w:r>
    </w:p>
    <w:p w14:paraId="73551A95" w14:textId="77777777" w:rsidR="00D4421E" w:rsidRDefault="00D4421E" w:rsidP="00D4421E">
      <w:pPr>
        <w:keepNext/>
      </w:pPr>
      <w:r>
        <w:rPr>
          <w:noProof/>
          <w:lang w:val="en-US"/>
        </w:rPr>
        <w:drawing>
          <wp:inline distT="0" distB="0" distL="0" distR="0" wp14:anchorId="0B0DBC45" wp14:editId="18C87A50">
            <wp:extent cx="5744409" cy="5093193"/>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mivsrequisitos1.PNG"/>
                    <pic:cNvPicPr/>
                  </pic:nvPicPr>
                  <pic:blipFill>
                    <a:blip r:embed="rId90">
                      <a:extLst>
                        <a:ext uri="{28A0092B-C50C-407E-A947-70E740481C1C}">
                          <a14:useLocalDpi xmlns:a14="http://schemas.microsoft.com/office/drawing/2010/main" val="0"/>
                        </a:ext>
                      </a:extLst>
                    </a:blip>
                    <a:stretch>
                      <a:fillRect/>
                    </a:stretch>
                  </pic:blipFill>
                  <pic:spPr>
                    <a:xfrm>
                      <a:off x="0" y="0"/>
                      <a:ext cx="5744409" cy="5093193"/>
                    </a:xfrm>
                    <a:prstGeom prst="rect">
                      <a:avLst/>
                    </a:prstGeom>
                  </pic:spPr>
                </pic:pic>
              </a:graphicData>
            </a:graphic>
          </wp:inline>
        </w:drawing>
      </w:r>
    </w:p>
    <w:p w14:paraId="323ECF6D" w14:textId="5FFFEE01" w:rsidR="00D4421E" w:rsidRDefault="00D4421E" w:rsidP="00D4421E">
      <w:pPr>
        <w:pStyle w:val="Caption"/>
        <w:jc w:val="center"/>
      </w:pPr>
      <w:bookmarkStart w:id="210" w:name="_Toc512597298"/>
      <w:r>
        <w:t xml:space="preserve">Figura </w:t>
      </w:r>
      <w:fldSimple w:instr=" SEQ Figura \* ARABIC ">
        <w:r w:rsidR="00BF6FDB">
          <w:rPr>
            <w:noProof/>
          </w:rPr>
          <w:t>68</w:t>
        </w:r>
      </w:fldSimple>
      <w:r>
        <w:t xml:space="preserve"> - Requisitos implementados na HMI</w:t>
      </w:r>
      <w:bookmarkEnd w:id="210"/>
    </w:p>
    <w:p w14:paraId="647DA24A" w14:textId="77F63EDD" w:rsidR="00D4421E" w:rsidRDefault="00D4421E" w:rsidP="007B5DA1"/>
    <w:p w14:paraId="5E0E90C0" w14:textId="77777777" w:rsidR="00D4421E" w:rsidRDefault="00D4421E" w:rsidP="00D4421E">
      <w:pPr>
        <w:keepNext/>
      </w:pPr>
      <w:r>
        <w:rPr>
          <w:noProof/>
          <w:lang w:val="en-US"/>
        </w:rPr>
        <w:lastRenderedPageBreak/>
        <w:drawing>
          <wp:inline distT="0" distB="0" distL="0" distR="0" wp14:anchorId="484ECA40" wp14:editId="1E6A75FB">
            <wp:extent cx="5745480" cy="27698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mivsrequisitos2.PNG"/>
                    <pic:cNvPicPr/>
                  </pic:nvPicPr>
                  <pic:blipFill>
                    <a:blip r:embed="rId91">
                      <a:extLst>
                        <a:ext uri="{28A0092B-C50C-407E-A947-70E740481C1C}">
                          <a14:useLocalDpi xmlns:a14="http://schemas.microsoft.com/office/drawing/2010/main" val="0"/>
                        </a:ext>
                      </a:extLst>
                    </a:blip>
                    <a:stretch>
                      <a:fillRect/>
                    </a:stretch>
                  </pic:blipFill>
                  <pic:spPr>
                    <a:xfrm>
                      <a:off x="0" y="0"/>
                      <a:ext cx="5745480" cy="2769897"/>
                    </a:xfrm>
                    <a:prstGeom prst="rect">
                      <a:avLst/>
                    </a:prstGeom>
                  </pic:spPr>
                </pic:pic>
              </a:graphicData>
            </a:graphic>
          </wp:inline>
        </w:drawing>
      </w:r>
    </w:p>
    <w:p w14:paraId="3CD6961A" w14:textId="4D251FE8" w:rsidR="00D4421E" w:rsidRDefault="00D4421E" w:rsidP="00D4421E">
      <w:pPr>
        <w:pStyle w:val="Caption"/>
        <w:jc w:val="center"/>
      </w:pPr>
      <w:bookmarkStart w:id="211" w:name="_Toc512597299"/>
      <w:r>
        <w:t xml:space="preserve">Figura </w:t>
      </w:r>
      <w:fldSimple w:instr=" SEQ Figura \* ARABIC ">
        <w:r w:rsidR="00BF6FDB">
          <w:rPr>
            <w:noProof/>
          </w:rPr>
          <w:t>69</w:t>
        </w:r>
      </w:fldSimple>
      <w:r>
        <w:t xml:space="preserve"> - Requisitos implementados na HMI</w:t>
      </w:r>
      <w:bookmarkEnd w:id="211"/>
    </w:p>
    <w:p w14:paraId="6CCE7AF8" w14:textId="1AE8D492" w:rsidR="00D4421E" w:rsidRDefault="00D4421E" w:rsidP="00D4421E"/>
    <w:p w14:paraId="712FA77F" w14:textId="176FDD73" w:rsidR="00D4421E" w:rsidRPr="0050469D" w:rsidRDefault="00DE1431" w:rsidP="00D4421E">
      <w:r w:rsidRPr="0050469D">
        <w:t xml:space="preserve">Considerando que os testes efetuados foram idênticos em termos de funcionalidades exploradas na HMI, apenas será descrito ao longo das páginas seguintes o teste realizado com o utilizador 2, que resultou na impressão de uma peça. Em relação a este, </w:t>
      </w:r>
      <w:r w:rsidR="0059123A" w:rsidRPr="0050469D">
        <w:t>a</w:t>
      </w:r>
      <w:r w:rsidR="00396087" w:rsidRPr="0050469D">
        <w:t xml:space="preserve"> peça a ser impressa correspondia a uma caixa aberta de um d</w:t>
      </w:r>
      <w:r w:rsidR="00261292" w:rsidRPr="0050469D">
        <w:t>os lados (ver imagem seguinte) e</w:t>
      </w:r>
      <w:r w:rsidR="006E797B" w:rsidRPr="0050469D">
        <w:t xml:space="preserve"> o</w:t>
      </w:r>
      <w:r w:rsidR="00261292" w:rsidRPr="0050469D">
        <w:t xml:space="preserve"> respetivo código G foi gerado pelo utilizador num software próprio para a geração de c</w:t>
      </w:r>
      <w:r w:rsidR="006E797B" w:rsidRPr="0050469D">
        <w:t>ódigo G a partir de imagens 3D (http://slic3r.org/).</w:t>
      </w:r>
    </w:p>
    <w:p w14:paraId="524E3181" w14:textId="77777777" w:rsidR="00396087" w:rsidRDefault="00396087" w:rsidP="00396087">
      <w:pPr>
        <w:keepNext/>
      </w:pPr>
      <w:r>
        <w:rPr>
          <w:noProof/>
          <w:lang w:val="en-US"/>
        </w:rPr>
        <w:lastRenderedPageBreak/>
        <w:drawing>
          <wp:inline distT="0" distB="0" distL="0" distR="0" wp14:anchorId="1E014125" wp14:editId="2EABE2CE">
            <wp:extent cx="5748046" cy="4267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ixa.PNG"/>
                    <pic:cNvPicPr/>
                  </pic:nvPicPr>
                  <pic:blipFill>
                    <a:blip r:embed="rId92">
                      <a:extLst>
                        <a:ext uri="{28A0092B-C50C-407E-A947-70E740481C1C}">
                          <a14:useLocalDpi xmlns:a14="http://schemas.microsoft.com/office/drawing/2010/main" val="0"/>
                        </a:ext>
                      </a:extLst>
                    </a:blip>
                    <a:stretch>
                      <a:fillRect/>
                    </a:stretch>
                  </pic:blipFill>
                  <pic:spPr>
                    <a:xfrm>
                      <a:off x="0" y="0"/>
                      <a:ext cx="5754894" cy="4272284"/>
                    </a:xfrm>
                    <a:prstGeom prst="rect">
                      <a:avLst/>
                    </a:prstGeom>
                  </pic:spPr>
                </pic:pic>
              </a:graphicData>
            </a:graphic>
          </wp:inline>
        </w:drawing>
      </w:r>
    </w:p>
    <w:p w14:paraId="50CD3759" w14:textId="03868361" w:rsidR="00396087" w:rsidRDefault="00396087" w:rsidP="00396087">
      <w:pPr>
        <w:pStyle w:val="Caption"/>
        <w:jc w:val="center"/>
      </w:pPr>
      <w:bookmarkStart w:id="212" w:name="_Toc512597300"/>
      <w:r>
        <w:t xml:space="preserve">Figura </w:t>
      </w:r>
      <w:fldSimple w:instr=" SEQ Figura \* ARABIC ">
        <w:r w:rsidR="00BF6FDB">
          <w:rPr>
            <w:noProof/>
          </w:rPr>
          <w:t>70</w:t>
        </w:r>
      </w:fldSimple>
      <w:r>
        <w:t xml:space="preserve"> - Imagem 3D da peça gerada </w:t>
      </w:r>
      <w:r w:rsidR="004B050F">
        <w:t>no</w:t>
      </w:r>
      <w:r>
        <w:t xml:space="preserve"> software</w:t>
      </w:r>
      <w:r w:rsidR="009B6F2D">
        <w:t xml:space="preserve"> gerador de código G (http://slic3r.org)</w:t>
      </w:r>
      <w:bookmarkEnd w:id="212"/>
    </w:p>
    <w:p w14:paraId="3B13B006" w14:textId="62D0FA81" w:rsidR="00396087" w:rsidRDefault="00396087" w:rsidP="00D4421E"/>
    <w:p w14:paraId="062711CA" w14:textId="08B6592C" w:rsidR="004B050F" w:rsidRPr="0050469D" w:rsidRDefault="004B050F" w:rsidP="00D4421E">
      <w:r w:rsidRPr="0050469D">
        <w:t xml:space="preserve">Os passos necessários para a impressão da peça através da HMI eram simples, sendo que a partir do momento em que a HMI disponibiliza o estado do equipamento como “ON” é </w:t>
      </w:r>
      <w:r w:rsidR="009A3DF0" w:rsidRPr="0050469D">
        <w:t>sinal que</w:t>
      </w:r>
      <w:r w:rsidRPr="0050469D">
        <w:t xml:space="preserve"> tem a ligação com a solução de automação corretamente estabelecida, e </w:t>
      </w:r>
      <w:r w:rsidR="00381062" w:rsidRPr="0050469D">
        <w:t xml:space="preserve">a </w:t>
      </w:r>
      <w:r w:rsidRPr="0050469D">
        <w:t xml:space="preserve">partir desse momento bastou ao utilizador </w:t>
      </w:r>
      <w:r w:rsidR="00381062" w:rsidRPr="0050469D">
        <w:t>selecionar</w:t>
      </w:r>
      <w:r w:rsidRPr="0050469D">
        <w:t xml:space="preserve"> a </w:t>
      </w:r>
      <w:proofErr w:type="spellStart"/>
      <w:r w:rsidRPr="0050469D">
        <w:t>tab</w:t>
      </w:r>
      <w:proofErr w:type="spellEnd"/>
      <w:r w:rsidRPr="0050469D">
        <w:t xml:space="preserve"> “Automático”, seguido de “Escolher Ficheiro” que abr</w:t>
      </w:r>
      <w:r w:rsidR="005C21F3" w:rsidRPr="0050469D">
        <w:t>iu</w:t>
      </w:r>
      <w:r w:rsidRPr="0050469D">
        <w:t xml:space="preserve"> uma janela com o explorador do Windows, permitindo ao utilizador selecionar o ficheiro </w:t>
      </w:r>
      <w:r w:rsidR="005C21F3" w:rsidRPr="0050469D">
        <w:t>“box.nc”</w:t>
      </w:r>
      <w:r w:rsidRPr="0050469D">
        <w:t xml:space="preserve"> e clicar no botão verde “Iniciar”.</w:t>
      </w:r>
      <w:r w:rsidR="00381062" w:rsidRPr="0050469D">
        <w:t xml:space="preserve"> A partir desse momento </w:t>
      </w:r>
      <w:r w:rsidR="009A3DF0" w:rsidRPr="0050469D">
        <w:t>foi</w:t>
      </w:r>
      <w:r w:rsidR="00381062" w:rsidRPr="0050469D">
        <w:t xml:space="preserve"> dada a ordem de impressão ao </w:t>
      </w:r>
      <w:proofErr w:type="spellStart"/>
      <w:r w:rsidR="00381062" w:rsidRPr="0050469D">
        <w:t>Twincat</w:t>
      </w:r>
      <w:proofErr w:type="spellEnd"/>
      <w:r w:rsidR="00381062" w:rsidRPr="0050469D">
        <w:t xml:space="preserve"> juntamente com o ficheiro </w:t>
      </w:r>
      <w:r w:rsidR="009A3DF0" w:rsidRPr="0050469D">
        <w:t>respetivo</w:t>
      </w:r>
      <w:r w:rsidR="00381062" w:rsidRPr="0050469D">
        <w:t>.</w:t>
      </w:r>
    </w:p>
    <w:p w14:paraId="56879405" w14:textId="04E23114" w:rsidR="005C21F3" w:rsidRPr="00D4421E" w:rsidRDefault="005C21F3" w:rsidP="00D4421E">
      <w:r w:rsidRPr="0050469D">
        <w:t>Assim que a impressão da peça foi iniciada</w:t>
      </w:r>
      <w:r w:rsidR="008C2B5E" w:rsidRPr="0050469D">
        <w:t xml:space="preserve"> foi também disponibilizada ao utilizador informação relevante como </w:t>
      </w:r>
      <w:r w:rsidRPr="0050469D">
        <w:t xml:space="preserve">a posição dos eixos, as temperaturas e as linhas de código G </w:t>
      </w:r>
      <w:r w:rsidR="008C2B5E" w:rsidRPr="0050469D">
        <w:t xml:space="preserve">que </w:t>
      </w:r>
      <w:r w:rsidRPr="0050469D">
        <w:t>estavam a ser executadas</w:t>
      </w:r>
      <w:r w:rsidR="008C2B5E" w:rsidRPr="0050469D">
        <w:t xml:space="preserve">, de uma forma amigável e intuitiva </w:t>
      </w:r>
      <w:r w:rsidRPr="0050469D">
        <w:t>como é possível verificar na figura abaixo.</w:t>
      </w:r>
    </w:p>
    <w:p w14:paraId="056D5487" w14:textId="77777777" w:rsidR="00361C67" w:rsidRDefault="00361C67" w:rsidP="00361C67">
      <w:pPr>
        <w:keepNext/>
      </w:pPr>
      <w:r>
        <w:rPr>
          <w:noProof/>
          <w:lang w:val="en-US"/>
        </w:rPr>
        <w:lastRenderedPageBreak/>
        <w:drawing>
          <wp:inline distT="0" distB="0" distL="0" distR="0" wp14:anchorId="7D1E2CEA" wp14:editId="460ADFE0">
            <wp:extent cx="5745480" cy="3232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0308_1232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89EA828" w14:textId="116A50BA" w:rsidR="003934C2" w:rsidRDefault="00361C67" w:rsidP="00361C67">
      <w:pPr>
        <w:pStyle w:val="Caption"/>
        <w:jc w:val="center"/>
      </w:pPr>
      <w:bookmarkStart w:id="213" w:name="_Toc512597301"/>
      <w:r>
        <w:t xml:space="preserve">Figura </w:t>
      </w:r>
      <w:fldSimple w:instr=" SEQ Figura \* ARABIC ">
        <w:r w:rsidR="00BF6FDB">
          <w:rPr>
            <w:noProof/>
          </w:rPr>
          <w:t>71</w:t>
        </w:r>
      </w:fldSimple>
      <w:r>
        <w:t xml:space="preserve"> - HMI a monitorizar impressão</w:t>
      </w:r>
      <w:r w:rsidR="00A54AD0">
        <w:t xml:space="preserve"> da peça</w:t>
      </w:r>
      <w:bookmarkEnd w:id="213"/>
    </w:p>
    <w:p w14:paraId="169DB6FE" w14:textId="08366BD1" w:rsidR="001349AC" w:rsidRDefault="001349AC">
      <w:pPr>
        <w:spacing w:after="200"/>
      </w:pPr>
    </w:p>
    <w:p w14:paraId="2AD2F82F" w14:textId="4CE92166" w:rsidR="00F638D9" w:rsidRDefault="00F638D9">
      <w:pPr>
        <w:spacing w:after="200"/>
      </w:pPr>
      <w:r w:rsidRPr="0050469D">
        <w:t>Na figura abaixo é possível verificar o processo de impressão numa fase ainda inicial, permitindo identificar as primeiras camadas da peça.</w:t>
      </w:r>
    </w:p>
    <w:p w14:paraId="6C892AC3" w14:textId="77777777" w:rsidR="00361C67" w:rsidRDefault="00361C67" w:rsidP="00361C67">
      <w:pPr>
        <w:keepNext/>
        <w:spacing w:after="200"/>
      </w:pPr>
      <w:r>
        <w:rPr>
          <w:noProof/>
          <w:lang w:val="en-US"/>
        </w:rPr>
        <w:drawing>
          <wp:inline distT="0" distB="0" distL="0" distR="0" wp14:anchorId="5ED1C86A" wp14:editId="674C9CCF">
            <wp:extent cx="5745480" cy="32321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0308_12474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1E1A93E" w14:textId="4350D711" w:rsidR="00361C67" w:rsidRDefault="00361C67" w:rsidP="00361C67">
      <w:pPr>
        <w:pStyle w:val="Caption"/>
        <w:jc w:val="center"/>
      </w:pPr>
      <w:bookmarkStart w:id="214" w:name="_Toc512597302"/>
      <w:r>
        <w:t xml:space="preserve">Figura </w:t>
      </w:r>
      <w:fldSimple w:instr=" SEQ Figura \* ARABIC ">
        <w:r w:rsidR="00BF6FDB">
          <w:rPr>
            <w:noProof/>
          </w:rPr>
          <w:t>72</w:t>
        </w:r>
      </w:fldSimple>
      <w:r>
        <w:t xml:space="preserve"> - Primeiras camadas da peça</w:t>
      </w:r>
      <w:bookmarkEnd w:id="214"/>
    </w:p>
    <w:p w14:paraId="0FF445E1" w14:textId="70A95EA8" w:rsidR="00361C67" w:rsidRDefault="00361C67" w:rsidP="00361C67"/>
    <w:p w14:paraId="5A532631" w14:textId="658F9195" w:rsidR="00361C67" w:rsidRDefault="003C359C" w:rsidP="00361C67">
      <w:r w:rsidRPr="0050469D">
        <w:lastRenderedPageBreak/>
        <w:t>O tempo necessário para a execução do processo de impressão de uma peça varia consoante a dimensão e número de camadas necessárias para a mesma. Sempre que a impressão termina, os eixos do equipamento recolhem para uma posição de segurança deixando a peça impressa no tabuleiro, tal como é possível ver na figura abaixo.</w:t>
      </w:r>
    </w:p>
    <w:p w14:paraId="4E47A44C" w14:textId="77777777" w:rsidR="00361C67" w:rsidRDefault="00361C67" w:rsidP="00361C67">
      <w:pPr>
        <w:keepNext/>
      </w:pPr>
      <w:r>
        <w:rPr>
          <w:noProof/>
          <w:lang w:val="en-US"/>
        </w:rPr>
        <w:drawing>
          <wp:inline distT="0" distB="0" distL="0" distR="0" wp14:anchorId="7C0EBB8A" wp14:editId="2B75021F">
            <wp:extent cx="5745480" cy="323183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80308_1311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7CAB2184" w14:textId="1911C324" w:rsidR="00361C67" w:rsidRDefault="00361C67" w:rsidP="00361C67">
      <w:pPr>
        <w:pStyle w:val="Caption"/>
        <w:jc w:val="center"/>
      </w:pPr>
      <w:bookmarkStart w:id="215" w:name="_Toc512597303"/>
      <w:r>
        <w:t xml:space="preserve">Figura </w:t>
      </w:r>
      <w:fldSimple w:instr=" SEQ Figura \* ARABIC ">
        <w:r w:rsidR="00BF6FDB">
          <w:rPr>
            <w:noProof/>
          </w:rPr>
          <w:t>73</w:t>
        </w:r>
      </w:fldSimple>
      <w:r>
        <w:t xml:space="preserve"> - Peça finalizada</w:t>
      </w:r>
      <w:bookmarkEnd w:id="215"/>
    </w:p>
    <w:p w14:paraId="780403B3" w14:textId="70B84AD6" w:rsidR="00406AF5" w:rsidRDefault="00406AF5" w:rsidP="00361C67"/>
    <w:p w14:paraId="3AB9CC19" w14:textId="5A1E1C2F" w:rsidR="00406AF5" w:rsidRDefault="00406AF5" w:rsidP="00406AF5">
      <w:r w:rsidRPr="0050469D">
        <w:t>A execução do ficheiro “box.nc” que continha o código G da peça e respetiva impressão da mesma demorou 49 minutos e 44 segundos, decorreu dentro do expectável e o resultado final pode ser visualizado nas figuras abaixo.</w:t>
      </w:r>
      <w:r>
        <w:t xml:space="preserve"> </w:t>
      </w:r>
    </w:p>
    <w:p w14:paraId="6378C676" w14:textId="77777777" w:rsidR="00361C67" w:rsidRDefault="00361C67" w:rsidP="00361C67">
      <w:pPr>
        <w:keepNext/>
      </w:pPr>
      <w:r>
        <w:rPr>
          <w:noProof/>
          <w:lang w:val="en-US"/>
        </w:rPr>
        <w:lastRenderedPageBreak/>
        <w:drawing>
          <wp:inline distT="0" distB="0" distL="0" distR="0" wp14:anchorId="1A800601" wp14:editId="61AA9AF6">
            <wp:extent cx="5745480" cy="323183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80308_1311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inline>
        </w:drawing>
      </w:r>
    </w:p>
    <w:p w14:paraId="28522753" w14:textId="42E57639" w:rsidR="00361C67" w:rsidRDefault="00361C67" w:rsidP="00361C67">
      <w:pPr>
        <w:pStyle w:val="Caption"/>
        <w:jc w:val="center"/>
      </w:pPr>
      <w:bookmarkStart w:id="216" w:name="_Toc512597304"/>
      <w:r>
        <w:t xml:space="preserve">Figura </w:t>
      </w:r>
      <w:fldSimple w:instr=" SEQ Figura \* ARABIC ">
        <w:r w:rsidR="00BF6FDB">
          <w:rPr>
            <w:noProof/>
          </w:rPr>
          <w:t>74</w:t>
        </w:r>
      </w:fldSimple>
      <w:r>
        <w:t xml:space="preserve"> - Peça finalizada e ainda no tabuleiro de impressão</w:t>
      </w:r>
      <w:bookmarkEnd w:id="216"/>
    </w:p>
    <w:p w14:paraId="686E1F1A" w14:textId="72CDBA26" w:rsidR="00361C67" w:rsidRDefault="00361C67" w:rsidP="00361C67"/>
    <w:p w14:paraId="26BC4D4A" w14:textId="77777777" w:rsidR="00361C67" w:rsidRDefault="00361C67" w:rsidP="00361C67">
      <w:pPr>
        <w:keepNext/>
      </w:pPr>
      <w:r>
        <w:rPr>
          <w:noProof/>
          <w:lang w:val="en-US"/>
        </w:rPr>
        <w:drawing>
          <wp:inline distT="0" distB="0" distL="0" distR="0" wp14:anchorId="79569469" wp14:editId="1581D928">
            <wp:extent cx="5745480" cy="32321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80308_13175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596B3818" w14:textId="77088F70" w:rsidR="00361C67" w:rsidRDefault="00361C67" w:rsidP="00361C67">
      <w:pPr>
        <w:pStyle w:val="Caption"/>
        <w:jc w:val="center"/>
      </w:pPr>
      <w:bookmarkStart w:id="217" w:name="_Toc512597305"/>
      <w:r>
        <w:t xml:space="preserve">Figura </w:t>
      </w:r>
      <w:fldSimple w:instr=" SEQ Figura \* ARABIC ">
        <w:r w:rsidR="00BF6FDB">
          <w:rPr>
            <w:noProof/>
          </w:rPr>
          <w:t>75</w:t>
        </w:r>
      </w:fldSimple>
      <w:r>
        <w:t xml:space="preserve"> - Peça finalizada e impressa através da HMI</w:t>
      </w:r>
      <w:bookmarkEnd w:id="217"/>
    </w:p>
    <w:p w14:paraId="121835E1" w14:textId="6C0889AF" w:rsidR="008420A5" w:rsidRDefault="008420A5" w:rsidP="008420A5"/>
    <w:p w14:paraId="1E96EA2C" w14:textId="77777777" w:rsidR="008420A5" w:rsidRPr="008420A5" w:rsidRDefault="008420A5" w:rsidP="008420A5"/>
    <w:p w14:paraId="316A1A7B" w14:textId="6E2A32CB" w:rsidR="00406AF5" w:rsidRDefault="00406AF5" w:rsidP="003C1606">
      <w:r w:rsidRPr="0050469D">
        <w:lastRenderedPageBreak/>
        <w:t>Após realizado o trabal</w:t>
      </w:r>
      <w:r w:rsidR="00D869C0" w:rsidRPr="0050469D">
        <w:t>ho de impressão da peça</w:t>
      </w:r>
      <w:r w:rsidRPr="0050469D">
        <w:t xml:space="preserve"> é possível fazer análises aos dados registados durante o me</w:t>
      </w:r>
      <w:r w:rsidR="00D869C0" w:rsidRPr="0050469D">
        <w:t xml:space="preserve">smo em relação </w:t>
      </w:r>
      <w:r w:rsidR="00CE5D14">
        <w:t>à</w:t>
      </w:r>
      <w:r w:rsidR="00D869C0" w:rsidRPr="0050469D">
        <w:t>s temperaturas sendo disponibilizados os valores mínimos, máximos, médias e ainda um gráfico com uma linha para cada temperatura (ver figuras abaixo).</w:t>
      </w:r>
    </w:p>
    <w:p w14:paraId="515917ED" w14:textId="614BBBA2" w:rsidR="00814947" w:rsidRDefault="00A54AD0" w:rsidP="00814947">
      <w:pPr>
        <w:keepNext/>
      </w:pPr>
      <w:r>
        <w:rPr>
          <w:noProof/>
          <w:lang w:val="en-US"/>
        </w:rPr>
        <w:drawing>
          <wp:inline distT="0" distB="0" distL="0" distR="0" wp14:anchorId="126A2DCB" wp14:editId="6A59F429">
            <wp:extent cx="5745480" cy="33379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pressao_historico.PNG"/>
                    <pic:cNvPicPr/>
                  </pic:nvPicPr>
                  <pic:blipFill>
                    <a:blip r:embed="rId98">
                      <a:extLst>
                        <a:ext uri="{28A0092B-C50C-407E-A947-70E740481C1C}">
                          <a14:useLocalDpi xmlns:a14="http://schemas.microsoft.com/office/drawing/2010/main" val="0"/>
                        </a:ext>
                      </a:extLst>
                    </a:blip>
                    <a:stretch>
                      <a:fillRect/>
                    </a:stretch>
                  </pic:blipFill>
                  <pic:spPr>
                    <a:xfrm>
                      <a:off x="0" y="0"/>
                      <a:ext cx="5745480" cy="3337969"/>
                    </a:xfrm>
                    <a:prstGeom prst="rect">
                      <a:avLst/>
                    </a:prstGeom>
                  </pic:spPr>
                </pic:pic>
              </a:graphicData>
            </a:graphic>
          </wp:inline>
        </w:drawing>
      </w:r>
    </w:p>
    <w:p w14:paraId="28891187" w14:textId="20ABA115" w:rsidR="00361C67" w:rsidRDefault="00814947" w:rsidP="00814947">
      <w:pPr>
        <w:pStyle w:val="Caption"/>
        <w:jc w:val="center"/>
      </w:pPr>
      <w:bookmarkStart w:id="218" w:name="_Toc512597306"/>
      <w:r>
        <w:t xml:space="preserve">Figura </w:t>
      </w:r>
      <w:fldSimple w:instr=" SEQ Figura \* ARABIC ">
        <w:r w:rsidR="00BF6FDB">
          <w:rPr>
            <w:noProof/>
          </w:rPr>
          <w:t>76</w:t>
        </w:r>
      </w:fldSimple>
      <w:r>
        <w:t xml:space="preserve"> - Execução do ficheiro "box.nc" registada na base de dados</w:t>
      </w:r>
      <w:bookmarkEnd w:id="218"/>
    </w:p>
    <w:p w14:paraId="59A8F2E2" w14:textId="2A17E54D" w:rsidR="00814947" w:rsidRDefault="00814947" w:rsidP="00814947"/>
    <w:p w14:paraId="62D2988E" w14:textId="77777777" w:rsidR="00814947" w:rsidRDefault="00814947" w:rsidP="00814947">
      <w:pPr>
        <w:keepNext/>
      </w:pPr>
      <w:r>
        <w:rPr>
          <w:noProof/>
          <w:lang w:val="en-US"/>
        </w:rPr>
        <w:lastRenderedPageBreak/>
        <w:drawing>
          <wp:inline distT="0" distB="0" distL="0" distR="0" wp14:anchorId="6DCD6D09" wp14:editId="11BAC2EF">
            <wp:extent cx="5745480" cy="33534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pressao_historico_grafico.PNG"/>
                    <pic:cNvPicPr/>
                  </pic:nvPicPr>
                  <pic:blipFill>
                    <a:blip r:embed="rId99">
                      <a:extLst>
                        <a:ext uri="{28A0092B-C50C-407E-A947-70E740481C1C}">
                          <a14:useLocalDpi xmlns:a14="http://schemas.microsoft.com/office/drawing/2010/main" val="0"/>
                        </a:ext>
                      </a:extLst>
                    </a:blip>
                    <a:stretch>
                      <a:fillRect/>
                    </a:stretch>
                  </pic:blipFill>
                  <pic:spPr>
                    <a:xfrm>
                      <a:off x="0" y="0"/>
                      <a:ext cx="5745480" cy="3353435"/>
                    </a:xfrm>
                    <a:prstGeom prst="rect">
                      <a:avLst/>
                    </a:prstGeom>
                  </pic:spPr>
                </pic:pic>
              </a:graphicData>
            </a:graphic>
          </wp:inline>
        </w:drawing>
      </w:r>
    </w:p>
    <w:p w14:paraId="71C48C91" w14:textId="4022BFDB" w:rsidR="00814947" w:rsidRPr="00814947" w:rsidRDefault="00814947" w:rsidP="00814947">
      <w:pPr>
        <w:pStyle w:val="Caption"/>
        <w:jc w:val="center"/>
      </w:pPr>
      <w:bookmarkStart w:id="219" w:name="_Toc512597307"/>
      <w:r>
        <w:t xml:space="preserve">Figura </w:t>
      </w:r>
      <w:fldSimple w:instr=" SEQ Figura \* ARABIC ">
        <w:r w:rsidR="00BF6FDB">
          <w:rPr>
            <w:noProof/>
          </w:rPr>
          <w:t>77</w:t>
        </w:r>
      </w:fldSimple>
      <w:r>
        <w:t xml:space="preserve"> - Temperaturas registadas e gráfico produzido com as mesmas</w:t>
      </w:r>
      <w:bookmarkEnd w:id="219"/>
    </w:p>
    <w:p w14:paraId="141D5480" w14:textId="1CEEA398" w:rsidR="00A54AD0" w:rsidRDefault="00A54AD0" w:rsidP="00361C67"/>
    <w:p w14:paraId="0A06C375" w14:textId="7E395937" w:rsidR="00417DC9" w:rsidRPr="0050469D" w:rsidRDefault="00417DC9" w:rsidP="00361C67">
      <w:r w:rsidRPr="0050469D">
        <w:t>Após a realização do</w:t>
      </w:r>
      <w:r w:rsidR="00B634FA" w:rsidRPr="0050469D">
        <w:t>s</w:t>
      </w:r>
      <w:r w:rsidRPr="0050469D">
        <w:t xml:space="preserve"> teste</w:t>
      </w:r>
      <w:r w:rsidR="00B634FA" w:rsidRPr="0050469D">
        <w:t>s</w:t>
      </w:r>
      <w:r w:rsidRPr="0050469D">
        <w:t xml:space="preserve"> foi feito novo inquérito SUS ao</w:t>
      </w:r>
      <w:r w:rsidR="00B634FA" w:rsidRPr="0050469D">
        <w:t>s</w:t>
      </w:r>
      <w:r w:rsidRPr="0050469D">
        <w:t xml:space="preserve"> </w:t>
      </w:r>
      <w:r w:rsidR="00B634FA" w:rsidRPr="0050469D">
        <w:t>utilizadores</w:t>
      </w:r>
      <w:r w:rsidRPr="0050469D">
        <w:t xml:space="preserve">, de forma a obter novo </w:t>
      </w:r>
      <w:r w:rsidRPr="0050469D">
        <w:rPr>
          <w:i/>
        </w:rPr>
        <w:t>feedback</w:t>
      </w:r>
      <w:r w:rsidRPr="0050469D">
        <w:t xml:space="preserve"> acerca da</w:t>
      </w:r>
      <w:r w:rsidR="00B634FA" w:rsidRPr="0050469D">
        <w:t>s</w:t>
      </w:r>
      <w:r w:rsidRPr="0050469D">
        <w:t xml:space="preserve"> primeira</w:t>
      </w:r>
      <w:r w:rsidR="00B634FA" w:rsidRPr="0050469D">
        <w:t>s interações</w:t>
      </w:r>
      <w:r w:rsidRPr="0050469D">
        <w:t xml:space="preserve"> com a HMI.</w:t>
      </w:r>
    </w:p>
    <w:p w14:paraId="641A3AD6" w14:textId="7D429C7F" w:rsidR="00360E7D" w:rsidRDefault="0099284B" w:rsidP="0099284B">
      <w:r w:rsidRPr="0050469D">
        <w:t xml:space="preserve">Na tabela </w:t>
      </w:r>
      <w:r w:rsidR="002947ED" w:rsidRPr="0050469D">
        <w:t>abaixo</w:t>
      </w:r>
      <w:r w:rsidRPr="0050469D">
        <w:t xml:space="preserve"> </w:t>
      </w:r>
      <w:r w:rsidR="002947ED" w:rsidRPr="0050469D">
        <w:t>est</w:t>
      </w:r>
      <w:r w:rsidRPr="0050469D">
        <w:t>ão d</w:t>
      </w:r>
      <w:r w:rsidR="002947ED" w:rsidRPr="0050469D">
        <w:t>isponibilizados os resultados do inquérito SUS com a avaliação</w:t>
      </w:r>
      <w:r w:rsidR="009C2881" w:rsidRPr="0050469D">
        <w:t xml:space="preserve"> dada</w:t>
      </w:r>
      <w:r w:rsidR="002947ED" w:rsidRPr="0050469D">
        <w:t xml:space="preserve"> </w:t>
      </w:r>
      <w:r w:rsidR="009C2881" w:rsidRPr="0050469D">
        <w:t>por</w:t>
      </w:r>
      <w:r w:rsidR="002947ED" w:rsidRPr="0050469D">
        <w:t xml:space="preserve"> utilizador </w:t>
      </w:r>
      <w:r w:rsidR="009C2881" w:rsidRPr="0050469D">
        <w:t>a</w:t>
      </w:r>
      <w:r w:rsidR="002947ED" w:rsidRPr="0050469D">
        <w:t xml:space="preserve"> cada questão</w:t>
      </w:r>
      <w:r w:rsidRPr="0050469D">
        <w:t xml:space="preserve">. O resultado final foi de </w:t>
      </w:r>
      <w:r w:rsidR="009C2881" w:rsidRPr="0050469D">
        <w:t>89.375</w:t>
      </w:r>
      <w:r w:rsidRPr="0050469D">
        <w:t xml:space="preserve"> num máximo de 100</w:t>
      </w:r>
      <w:r w:rsidR="00360E7D" w:rsidRPr="0050469D">
        <w:t>, que indica um alto grau de satisfação na usabilidade do sistema. Este valor</w:t>
      </w:r>
      <w:r w:rsidRPr="0050469D">
        <w:t xml:space="preserve"> </w:t>
      </w:r>
      <w:r w:rsidR="00360E7D" w:rsidRPr="0050469D">
        <w:t>comparativamente ao valor da</w:t>
      </w:r>
      <w:r w:rsidR="009C2881" w:rsidRPr="0050469D">
        <w:t>s avaliações</w:t>
      </w:r>
      <w:r w:rsidR="00360E7D" w:rsidRPr="0050469D">
        <w:t xml:space="preserve"> feita</w:t>
      </w:r>
      <w:r w:rsidR="009C2881" w:rsidRPr="0050469D">
        <w:t>s</w:t>
      </w:r>
      <w:r w:rsidR="00360E7D" w:rsidRPr="0050469D">
        <w:t xml:space="preserve"> </w:t>
      </w:r>
      <w:r w:rsidR="00CE5D14">
        <w:t>à</w:t>
      </w:r>
      <w:r w:rsidR="00360E7D" w:rsidRPr="0050469D">
        <w:t>s maquetes sofreu uma subida, visto que o resultado havia sido 8</w:t>
      </w:r>
      <w:r w:rsidR="009C2881" w:rsidRPr="0050469D">
        <w:t>8</w:t>
      </w:r>
      <w:r w:rsidR="00360E7D" w:rsidRPr="0050469D">
        <w:t>.</w:t>
      </w:r>
      <w:r w:rsidR="009C2881" w:rsidRPr="0050469D">
        <w:t>12</w:t>
      </w:r>
      <w:r w:rsidR="00360E7D" w:rsidRPr="0050469D">
        <w:t xml:space="preserve">5. </w:t>
      </w:r>
      <w:r w:rsidR="001E0BBB" w:rsidRPr="0050469D">
        <w:t xml:space="preserve">Analisando os resultados obtidos por utilizador, podemos verificar que o utilizador 3 manteve a avaliação de 90, enquanto que o utilizador 4 foi o único cuja avaliação sofreu uma descida, de 90 para 87.5, e os utilizadores 1 e 2 deram uma avaliação superior </w:t>
      </w:r>
      <w:r w:rsidR="008267C1">
        <w:t>à</w:t>
      </w:r>
      <w:r w:rsidR="001E0BBB" w:rsidRPr="0050469D">
        <w:t xml:space="preserve"> das maquetes, de 90 para 92.5 e de 82.5 para 87.5 respetivamente. Estes resultados indicam que, de uma forma geral, os utilizadores encontram-se satisfeitos com a HMI desenv</w:t>
      </w:r>
      <w:r w:rsidR="00CE5D14">
        <w:t>olvida e que esta correspondeu à</w:t>
      </w:r>
      <w:r w:rsidR="001E0BBB" w:rsidRPr="0050469D">
        <w:t>s suas expectativas.</w:t>
      </w:r>
    </w:p>
    <w:p w14:paraId="017FD71B" w14:textId="77777777" w:rsidR="00B634FA" w:rsidRDefault="00B634FA" w:rsidP="00B634FA">
      <w:pPr>
        <w:keepNext/>
      </w:pPr>
      <w:r>
        <w:rPr>
          <w:noProof/>
          <w:lang w:val="en-US"/>
        </w:rPr>
        <w:lastRenderedPageBreak/>
        <w:drawing>
          <wp:inline distT="0" distB="0" distL="0" distR="0" wp14:anchorId="17503250" wp14:editId="783D6239">
            <wp:extent cx="5745480" cy="1756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s_hmifinal.PNG"/>
                    <pic:cNvPicPr/>
                  </pic:nvPicPr>
                  <pic:blipFill>
                    <a:blip r:embed="rId100">
                      <a:extLst>
                        <a:ext uri="{28A0092B-C50C-407E-A947-70E740481C1C}">
                          <a14:useLocalDpi xmlns:a14="http://schemas.microsoft.com/office/drawing/2010/main" val="0"/>
                        </a:ext>
                      </a:extLst>
                    </a:blip>
                    <a:stretch>
                      <a:fillRect/>
                    </a:stretch>
                  </pic:blipFill>
                  <pic:spPr>
                    <a:xfrm>
                      <a:off x="0" y="0"/>
                      <a:ext cx="5745480" cy="1756410"/>
                    </a:xfrm>
                    <a:prstGeom prst="rect">
                      <a:avLst/>
                    </a:prstGeom>
                  </pic:spPr>
                </pic:pic>
              </a:graphicData>
            </a:graphic>
          </wp:inline>
        </w:drawing>
      </w:r>
    </w:p>
    <w:p w14:paraId="206BD711" w14:textId="2CDE2DD6" w:rsidR="00B634FA" w:rsidRDefault="00B634FA" w:rsidP="00B634FA">
      <w:pPr>
        <w:pStyle w:val="Caption"/>
        <w:jc w:val="center"/>
      </w:pPr>
      <w:bookmarkStart w:id="220" w:name="_Toc512597311"/>
      <w:r>
        <w:t xml:space="preserve">Tabela </w:t>
      </w:r>
      <w:fldSimple w:instr=" SEQ Tabela \* ARABIC ">
        <w:r w:rsidR="00BF6FDB">
          <w:rPr>
            <w:noProof/>
          </w:rPr>
          <w:t>4</w:t>
        </w:r>
      </w:fldSimple>
      <w:r>
        <w:t xml:space="preserve"> - Avaliação SUS após teste</w:t>
      </w:r>
      <w:bookmarkEnd w:id="220"/>
    </w:p>
    <w:p w14:paraId="57A720E6" w14:textId="326255BC" w:rsidR="0030525B" w:rsidRDefault="0030525B">
      <w:pPr>
        <w:rPr>
          <w:smallCaps/>
          <w:spacing w:val="5"/>
          <w:sz w:val="36"/>
          <w:szCs w:val="36"/>
        </w:rPr>
      </w:pPr>
      <w:r>
        <w:br w:type="page"/>
      </w:r>
    </w:p>
    <w:p w14:paraId="7C29716E" w14:textId="4936D571" w:rsidR="002F6F57" w:rsidRDefault="00A738B0" w:rsidP="002F6F57">
      <w:pPr>
        <w:pStyle w:val="Heading1"/>
      </w:pPr>
      <w:bookmarkStart w:id="221" w:name="_Toc512597228"/>
      <w:r>
        <w:lastRenderedPageBreak/>
        <w:t>5</w:t>
      </w:r>
      <w:r w:rsidR="002F6F57" w:rsidRPr="002A4B1A">
        <w:t xml:space="preserve">. </w:t>
      </w:r>
      <w:r w:rsidR="002F6F57">
        <w:t>Conclusões e Trabalho Futuro</w:t>
      </w:r>
      <w:bookmarkEnd w:id="221"/>
    </w:p>
    <w:p w14:paraId="28BEB8F5" w14:textId="77777777" w:rsidR="002D5C8A" w:rsidRPr="0050469D" w:rsidRDefault="002D5C8A" w:rsidP="002D5C8A">
      <w:r w:rsidRPr="0050469D">
        <w:t xml:space="preserve">No âmbito </w:t>
      </w:r>
      <w:r>
        <w:t xml:space="preserve">desta dissertação </w:t>
      </w:r>
      <w:r w:rsidRPr="0050469D">
        <w:t>propus-me desenvolver uma HMI customizada ao processo de Fabrico Aditivo, assim como estudar conceitos e analisar abordagens já existentes.</w:t>
      </w:r>
    </w:p>
    <w:p w14:paraId="0D5BC75A" w14:textId="7A4FB43A" w:rsidR="00F770DD" w:rsidRPr="0050469D" w:rsidRDefault="001A2D9A" w:rsidP="00280B1C">
      <w:r w:rsidRPr="0050469D">
        <w:t>N</w:t>
      </w:r>
      <w:r w:rsidR="008E4F03" w:rsidRPr="0050469D">
        <w:t>uma</w:t>
      </w:r>
      <w:r w:rsidRPr="0050469D">
        <w:t xml:space="preserve"> primeira fase do projeto </w:t>
      </w:r>
      <w:r w:rsidR="008E4F03" w:rsidRPr="0050469D">
        <w:t>foi</w:t>
      </w:r>
      <w:r w:rsidRPr="0050469D">
        <w:t xml:space="preserve"> feita uma contextualização do mesmo, introdução de </w:t>
      </w:r>
      <w:r w:rsidR="00357172" w:rsidRPr="0050469D">
        <w:t xml:space="preserve">vários </w:t>
      </w:r>
      <w:r w:rsidRPr="0050469D">
        <w:t>temas relacionados, anál</w:t>
      </w:r>
      <w:r w:rsidR="00357172" w:rsidRPr="0050469D">
        <w:t xml:space="preserve">ise do estado da arte e </w:t>
      </w:r>
      <w:r w:rsidR="008E4F03" w:rsidRPr="0050469D">
        <w:t xml:space="preserve">o desenvolvimento de um </w:t>
      </w:r>
      <w:r w:rsidR="00357172" w:rsidRPr="0050469D">
        <w:t>protótipo</w:t>
      </w:r>
      <w:r w:rsidR="002F6F57" w:rsidRPr="0050469D">
        <w:t xml:space="preserve"> funcional</w:t>
      </w:r>
      <w:r w:rsidR="008E4F03" w:rsidRPr="0050469D">
        <w:t xml:space="preserve"> que permitisse validar arquitetura e tecnologias utilizadas</w:t>
      </w:r>
      <w:r w:rsidR="00357172" w:rsidRPr="0050469D">
        <w:t>.</w:t>
      </w:r>
      <w:r w:rsidR="008E4F03" w:rsidRPr="0050469D">
        <w:t xml:space="preserve"> </w:t>
      </w:r>
      <w:r w:rsidR="003C36CD" w:rsidRPr="0050469D">
        <w:t>Os primeiros passos do projeto, sobretudo aqueles relativos a investigação e pesquisa de outras abordagens revelaram-se fundamentais para alavancar o mesmo e ajudar na tomada de decisões sobre tecnologias a utilizar e como o fazer. Aqui</w:t>
      </w:r>
      <w:r w:rsidR="008E4F03" w:rsidRPr="0050469D">
        <w:t xml:space="preserve"> foi possível verificar que, apesar de já existirem algumas abordagens com semelhanças em relação </w:t>
      </w:r>
      <w:r w:rsidR="008267C1">
        <w:t>à</w:t>
      </w:r>
      <w:r w:rsidR="008E4F03" w:rsidRPr="0050469D">
        <w:t xml:space="preserve"> minha proposta de solução, existe muito pouca evolução no sentido de aproveitar todo o potencial existente nas áreas tecnológicas e direcioná-lo para áreas de aplicabilidade na indústr</w:t>
      </w:r>
      <w:r w:rsidR="00F770DD" w:rsidRPr="0050469D">
        <w:t>ia, sobretudo se considerarmos a área do</w:t>
      </w:r>
      <w:r w:rsidR="008E4F03" w:rsidRPr="0050469D">
        <w:t xml:space="preserve"> Fabrico Aditivo. </w:t>
      </w:r>
    </w:p>
    <w:p w14:paraId="57A1E427" w14:textId="77777777" w:rsidR="00045837" w:rsidRDefault="00F770DD" w:rsidP="00280B1C">
      <w:pPr>
        <w:rPr>
          <w:ins w:id="222" w:author="Pedro Moreira" w:date="2018-04-27T16:57:00Z"/>
        </w:rPr>
      </w:pPr>
      <w:r w:rsidRPr="0050469D">
        <w:t>Na segunda fase do projeto foi desenvolvida uma solução</w:t>
      </w:r>
      <w:r w:rsidR="00ED342E" w:rsidRPr="0050469D">
        <w:t xml:space="preserve"> de </w:t>
      </w:r>
      <w:proofErr w:type="spellStart"/>
      <w:r w:rsidR="00ED342E" w:rsidRPr="0050469D">
        <w:t>raíz</w:t>
      </w:r>
      <w:proofErr w:type="spellEnd"/>
      <w:r w:rsidR="00ED342E" w:rsidRPr="0050469D">
        <w:t>,</w:t>
      </w:r>
      <w:r w:rsidRPr="0050469D">
        <w:t xml:space="preserve"> partindo de uma base composta por necessidades que foram documentadas através de um processo de levantamento de requisitos. Estes permitiram depois criar maquetes visuais e obter um primeiro </w:t>
      </w:r>
      <w:r w:rsidRPr="0050469D">
        <w:rPr>
          <w:i/>
        </w:rPr>
        <w:t>feedback</w:t>
      </w:r>
      <w:r w:rsidRPr="0050469D">
        <w:t xml:space="preserve"> dos utilizadores através d</w:t>
      </w:r>
      <w:r w:rsidR="003D1E7D" w:rsidRPr="0050469D">
        <w:t>o preenchimento de inquéritos que</w:t>
      </w:r>
      <w:r w:rsidR="00D30ACB" w:rsidRPr="0050469D">
        <w:t xml:space="preserve">, por sua vez, </w:t>
      </w:r>
      <w:r w:rsidR="003D1E7D" w:rsidRPr="0050469D">
        <w:t>validar</w:t>
      </w:r>
      <w:r w:rsidR="00D30ACB" w:rsidRPr="0050469D">
        <w:t>am</w:t>
      </w:r>
      <w:r w:rsidR="003D1E7D" w:rsidRPr="0050469D">
        <w:t xml:space="preserve"> a solução proposta e garantir</w:t>
      </w:r>
      <w:r w:rsidR="00D30ACB" w:rsidRPr="0050469D">
        <w:t>am</w:t>
      </w:r>
      <w:r w:rsidR="003D1E7D" w:rsidRPr="0050469D">
        <w:t xml:space="preserve"> previamente </w:t>
      </w:r>
      <w:r w:rsidR="00D30ACB" w:rsidRPr="0050469D">
        <w:t>o registo d</w:t>
      </w:r>
      <w:r w:rsidR="003D1E7D" w:rsidRPr="0050469D">
        <w:t xml:space="preserve">os ajustes necessários. </w:t>
      </w:r>
    </w:p>
    <w:p w14:paraId="7651A031" w14:textId="78BAA34D" w:rsidR="00F770DD" w:rsidRDefault="003D1E7D" w:rsidP="00280B1C">
      <w:pPr>
        <w:rPr>
          <w:ins w:id="223" w:author="Pedro Moreira" w:date="2018-04-27T16:59:00Z"/>
        </w:rPr>
      </w:pPr>
      <w:r w:rsidRPr="0050469D">
        <w:t>Por último, foi desenvolvida a solução</w:t>
      </w:r>
      <w:r w:rsidR="00D30ACB" w:rsidRPr="0050469D">
        <w:t xml:space="preserve"> final</w:t>
      </w:r>
      <w:r w:rsidRPr="0050469D">
        <w:t xml:space="preserve"> e </w:t>
      </w:r>
      <w:r w:rsidR="00D30ACB" w:rsidRPr="0050469D">
        <w:t xml:space="preserve">foram </w:t>
      </w:r>
      <w:r w:rsidRPr="0050469D">
        <w:t xml:space="preserve">efetuados testes com a mesma no equipamento real que resultaram na impressão de uma peça </w:t>
      </w:r>
      <w:r w:rsidR="00D30ACB" w:rsidRPr="0050469D">
        <w:t>utilizando como processo de fabrico o Fabrico Aditivo</w:t>
      </w:r>
      <w:r w:rsidRPr="0050469D">
        <w:t>. Estes testes, que foram realizados com a colaboração dos utilizadores, permitiram fechar um ciclo e confirmar na prática o propósito da criação deste projeto.</w:t>
      </w:r>
    </w:p>
    <w:p w14:paraId="4560C6FE" w14:textId="49E4C06E" w:rsidR="004A7F34" w:rsidRPr="0050469D" w:rsidRDefault="004A7F34" w:rsidP="00280B1C">
      <w:ins w:id="224" w:author="Pedro Moreira" w:date="2018-04-27T16:59:00Z">
        <w:r>
          <w:t>A metodologia de desenvolvimento da interface, centrada no operador, e com processos de validaç</w:t>
        </w:r>
      </w:ins>
      <w:ins w:id="225" w:author="Pedro Moreira" w:date="2018-04-27T17:00:00Z">
        <w:r>
          <w:t xml:space="preserve">ão e avaliação da usabilidade recorrendo a </w:t>
        </w:r>
      </w:ins>
      <w:ins w:id="226" w:author="Pedro Moreira" w:date="2018-04-27T17:01:00Z">
        <w:r>
          <w:t xml:space="preserve">protótipos e </w:t>
        </w:r>
      </w:ins>
      <w:ins w:id="227" w:author="Pedro Moreira" w:date="2018-04-27T17:00:00Z">
        <w:r>
          <w:t>testes com utilizadores, revelou-se fundamental para ter atingi</w:t>
        </w:r>
      </w:ins>
      <w:ins w:id="228" w:author="Pedro Moreira" w:date="2018-04-27T17:01:00Z">
        <w:r>
          <w:t xml:space="preserve">do o conjunto de objetivos propostos, e resultando numa solução final com uma avaliação de usabilidade </w:t>
        </w:r>
      </w:ins>
      <w:ins w:id="229" w:author="Pedro Moreira" w:date="2018-04-27T17:02:00Z">
        <w:r>
          <w:t>próximo do “excelente” de acordo com o instrumento de avaliação utilizado.</w:t>
        </w:r>
      </w:ins>
      <w:bookmarkStart w:id="230" w:name="_GoBack"/>
      <w:bookmarkEnd w:id="230"/>
    </w:p>
    <w:p w14:paraId="06185971" w14:textId="6F639AE7" w:rsidR="008E4F03" w:rsidRPr="0050469D" w:rsidRDefault="006C02E6" w:rsidP="00280B1C">
      <w:r w:rsidRPr="0050469D">
        <w:t>Este projeto foi desenvolvido sob uma estratégia que permitiu uma criação única e customizada ao processo para o qual é destinado, o Fabrico Aditivo, e n</w:t>
      </w:r>
      <w:r w:rsidR="008E4F03" w:rsidRPr="0050469D">
        <w:t>essa perspetiva</w:t>
      </w:r>
      <w:r w:rsidR="00572CA1" w:rsidRPr="0050469D">
        <w:t xml:space="preserve"> em partic</w:t>
      </w:r>
      <w:r w:rsidRPr="0050469D">
        <w:t xml:space="preserve">ular é minha convicção de que </w:t>
      </w:r>
      <w:r w:rsidR="00572CA1" w:rsidRPr="0050469D">
        <w:t>é</w:t>
      </w:r>
      <w:r w:rsidRPr="0050469D">
        <w:t xml:space="preserve"> um trabalho</w:t>
      </w:r>
      <w:r w:rsidR="00DD6646" w:rsidRPr="0050469D">
        <w:t xml:space="preserve"> disruptivo que</w:t>
      </w:r>
      <w:r w:rsidR="00572CA1" w:rsidRPr="0050469D">
        <w:t xml:space="preserve"> apresenta e explora abordagens inovadoras através da convergência de áreas científicas diferentes, e por isso </w:t>
      </w:r>
      <w:r w:rsidR="00572CA1" w:rsidRPr="0050469D">
        <w:lastRenderedPageBreak/>
        <w:t>mesmo poderá servir de influência e inspiração para outros trabalhos em áreas de aplicabilidade semelhantes</w:t>
      </w:r>
      <w:r w:rsidR="00960AA2" w:rsidRPr="0050469D">
        <w:t>, ou mesmo distintas</w:t>
      </w:r>
      <w:r w:rsidR="00C26DDF" w:rsidRPr="0050469D">
        <w:t>,</w:t>
      </w:r>
      <w:r w:rsidR="00572CA1" w:rsidRPr="0050469D">
        <w:t xml:space="preserve"> no futuro.</w:t>
      </w:r>
    </w:p>
    <w:p w14:paraId="2B17B9D5" w14:textId="77777777" w:rsidR="00045837" w:rsidRDefault="00960AA2" w:rsidP="00280B1C">
      <w:pPr>
        <w:rPr>
          <w:ins w:id="231" w:author="Pedro Moreira" w:date="2018-04-27T16:57:00Z"/>
        </w:rPr>
      </w:pPr>
      <w:r w:rsidRPr="0050469D">
        <w:t>Durante o desenvolvimento do projeto foi necessário ultrapassar diversos obstáculos que acaba</w:t>
      </w:r>
      <w:r w:rsidR="007209EE" w:rsidRPr="0050469D">
        <w:t>ram por servir de aprendizagem</w:t>
      </w:r>
      <w:r w:rsidR="00A426E2" w:rsidRPr="0050469D">
        <w:t xml:space="preserve"> para o futuro</w:t>
      </w:r>
      <w:r w:rsidR="007209EE" w:rsidRPr="0050469D">
        <w:t xml:space="preserve">. </w:t>
      </w:r>
      <w:r w:rsidR="002B6F23" w:rsidRPr="0050469D">
        <w:t>Um</w:t>
      </w:r>
      <w:r w:rsidR="000B2A00" w:rsidRPr="0050469D">
        <w:t>a</w:t>
      </w:r>
      <w:r w:rsidR="002B6F23" w:rsidRPr="0050469D">
        <w:t xml:space="preserve"> d</w:t>
      </w:r>
      <w:r w:rsidR="000B2A00" w:rsidRPr="0050469D">
        <w:t>a</w:t>
      </w:r>
      <w:r w:rsidR="002B6F23" w:rsidRPr="0050469D">
        <w:t xml:space="preserve">s principais </w:t>
      </w:r>
      <w:r w:rsidR="000B2A00" w:rsidRPr="0050469D">
        <w:t>dificuldades foi relativamente</w:t>
      </w:r>
      <w:r w:rsidR="002B6F23" w:rsidRPr="0050469D">
        <w:t xml:space="preserve"> </w:t>
      </w:r>
      <w:r w:rsidR="008267C1">
        <w:t>à</w:t>
      </w:r>
      <w:r w:rsidR="002B6F23" w:rsidRPr="0050469D">
        <w:t xml:space="preserve"> pesquisa e investigação de abordagens já existentes considerando as </w:t>
      </w:r>
      <w:r w:rsidR="006F5D37" w:rsidRPr="0050469D">
        <w:t xml:space="preserve">restrições de hardware e software de automação, isto é, era </w:t>
      </w:r>
      <w:proofErr w:type="spellStart"/>
      <w:r w:rsidR="006F5D37" w:rsidRPr="0050469D">
        <w:t>mandatório</w:t>
      </w:r>
      <w:proofErr w:type="spellEnd"/>
      <w:r w:rsidR="006F5D37" w:rsidRPr="0050469D">
        <w:t xml:space="preserve"> que a camada de software desenvolvido para a solução final tivesse a capacidade de comunicar em tempo real com o software </w:t>
      </w:r>
      <w:proofErr w:type="spellStart"/>
      <w:r w:rsidR="006F5D37" w:rsidRPr="0050469D">
        <w:t>Twincat</w:t>
      </w:r>
      <w:proofErr w:type="spellEnd"/>
      <w:r w:rsidR="006F5D37" w:rsidRPr="0050469D">
        <w:t xml:space="preserve"> do fabricante </w:t>
      </w:r>
      <w:proofErr w:type="spellStart"/>
      <w:r w:rsidR="006F5D37" w:rsidRPr="0050469D">
        <w:t>Beckhoff</w:t>
      </w:r>
      <w:proofErr w:type="spellEnd"/>
      <w:r w:rsidR="006F5D37" w:rsidRPr="0050469D">
        <w:t xml:space="preserve">, tarefa que não se revelou fácil mas que foi ultrapassada com intensa pesquisa até encontrar um artigo que descreve um sistema com todos os condimentos procurados </w:t>
      </w:r>
      <w:r w:rsidR="006F5D37" w:rsidRPr="0050469D">
        <w:fldChar w:fldCharType="begin" w:fldLock="1"/>
      </w:r>
      <w:r w:rsidR="009F14E0">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rsidR="006F5D37" w:rsidRPr="0050469D">
        <w:fldChar w:fldCharType="separate"/>
      </w:r>
      <w:r w:rsidR="006F5D37" w:rsidRPr="0050469D">
        <w:rPr>
          <w:noProof/>
        </w:rPr>
        <w:t>(Bermudez-Ortega et al., 2016)</w:t>
      </w:r>
      <w:r w:rsidR="006F5D37" w:rsidRPr="0050469D">
        <w:fldChar w:fldCharType="end"/>
      </w:r>
      <w:r w:rsidR="006F5D37" w:rsidRPr="0050469D">
        <w:t xml:space="preserve">, e também considerando que havia já uma preferência por tecnologias orientadas para a </w:t>
      </w:r>
      <w:proofErr w:type="spellStart"/>
      <w:r w:rsidR="006F5D37" w:rsidRPr="0050469D">
        <w:t>web</w:t>
      </w:r>
      <w:proofErr w:type="spellEnd"/>
      <w:r w:rsidR="006F5D37" w:rsidRPr="0050469D">
        <w:t xml:space="preserve"> de forma que fosse possível explorar todo o seu potencial e que não ficasse </w:t>
      </w:r>
      <w:r w:rsidR="00A426E2" w:rsidRPr="0050469D">
        <w:t>restringido a especificidades técnicas de um ambiente mais fechado</w:t>
      </w:r>
      <w:r w:rsidR="00BB1435" w:rsidRPr="0050469D">
        <w:t>, como por exemplo um sistema operativo</w:t>
      </w:r>
      <w:r w:rsidR="00A426E2" w:rsidRPr="0050469D">
        <w:t>.</w:t>
      </w:r>
      <w:r w:rsidR="000B2A00" w:rsidRPr="0050469D">
        <w:t xml:space="preserve"> Outra dificuldade que apareceu foi relativa </w:t>
      </w:r>
      <w:r w:rsidR="008267C1">
        <w:t>à</w:t>
      </w:r>
      <w:r w:rsidR="000B2A00" w:rsidRPr="0050469D">
        <w:t xml:space="preserve"> forma como era disponibilizada a informação relativa </w:t>
      </w:r>
      <w:r w:rsidR="008267C1">
        <w:t>à</w:t>
      </w:r>
      <w:r w:rsidR="000B2A00" w:rsidRPr="0050469D">
        <w:t xml:space="preserve"> posição corrente dos eixos B (inclinação do tabuleiro) e C (rotação do tabuleiro). Apesar das pesquisas efetuadas, não foi encontrado nenhum componente </w:t>
      </w:r>
      <w:r w:rsidR="00195811" w:rsidRPr="0050469D">
        <w:t xml:space="preserve">que </w:t>
      </w:r>
      <w:r w:rsidR="000B2A00" w:rsidRPr="0050469D">
        <w:t xml:space="preserve">representasse graficamente os eixos mencionados e que fosse de aplicação direta na interface, pois esta é uma situação específica deste projeto e que, por isso, contém características únicas. Assim, a opção tomada foi de construir de </w:t>
      </w:r>
      <w:proofErr w:type="spellStart"/>
      <w:r w:rsidR="000B2A00" w:rsidRPr="0050469D">
        <w:t>raíz</w:t>
      </w:r>
      <w:proofErr w:type="spellEnd"/>
      <w:r w:rsidR="000B2A00" w:rsidRPr="0050469D">
        <w:t xml:space="preserve"> ambos os componentes tendo como influência várias soluções gráficas</w:t>
      </w:r>
      <w:r w:rsidR="00195811" w:rsidRPr="0050469D">
        <w:t xml:space="preserve"> já</w:t>
      </w:r>
      <w:r w:rsidR="000B2A00" w:rsidRPr="0050469D">
        <w:t xml:space="preserve"> existentes</w:t>
      </w:r>
      <w:r w:rsidR="00195811" w:rsidRPr="0050469D">
        <w:t xml:space="preserve"> que continham detalhes técnicos que interessavam. </w:t>
      </w:r>
    </w:p>
    <w:p w14:paraId="332DB0B8" w14:textId="7FBAC8CA" w:rsidR="00960AA2" w:rsidRPr="0050469D" w:rsidRDefault="00195811" w:rsidP="00280B1C">
      <w:r w:rsidRPr="0050469D">
        <w:t xml:space="preserve">Por último é necessário ainda mencionar mais algumas dificuldades como o facto de a solução de automação ainda não estar finalizada, quer por falta de instrumentação (por exemplo falta de sensores para recolha de alguns dados), quer por falta de desenvolvimento na solução de automação </w:t>
      </w:r>
      <w:proofErr w:type="spellStart"/>
      <w:r w:rsidRPr="0050469D">
        <w:t>Twincat</w:t>
      </w:r>
      <w:proofErr w:type="spellEnd"/>
      <w:r w:rsidRPr="0050469D">
        <w:t xml:space="preserve">, e ainda o facto de a HMI ser dedicada a um ecrã </w:t>
      </w:r>
      <w:proofErr w:type="spellStart"/>
      <w:r w:rsidRPr="0050469D">
        <w:t>tátil</w:t>
      </w:r>
      <w:proofErr w:type="spellEnd"/>
      <w:r w:rsidRPr="0050469D">
        <w:t xml:space="preserve"> de 11.6 polegadas, que limita área da janela de exibição e que obriga a que toda a informação e funcionalidades estejam condensadas naquele espaço. Todas as dificuldades foram ultrapass</w:t>
      </w:r>
      <w:ins w:id="232" w:author="Pedro Moreira" w:date="2018-04-27T16:58:00Z">
        <w:r w:rsidR="00045837">
          <w:t>adas</w:t>
        </w:r>
      </w:ins>
      <w:del w:id="233" w:author="Pedro Moreira" w:date="2018-04-27T16:57:00Z">
        <w:r w:rsidRPr="0050469D" w:rsidDel="00045837">
          <w:delText>áveis</w:delText>
        </w:r>
      </w:del>
      <w:r w:rsidRPr="0050469D">
        <w:t xml:space="preserve"> e não foram impeditivas </w:t>
      </w:r>
      <w:r w:rsidR="00A83F80" w:rsidRPr="0050469D">
        <w:t>para a finalização</w:t>
      </w:r>
      <w:r w:rsidRPr="0050469D">
        <w:t xml:space="preserve"> </w:t>
      </w:r>
      <w:r w:rsidR="00A83F80" w:rsidRPr="0050469D">
        <w:t>d</w:t>
      </w:r>
      <w:r w:rsidRPr="0050469D">
        <w:t xml:space="preserve">o projeto </w:t>
      </w:r>
      <w:r w:rsidR="00A83F80" w:rsidRPr="0050469D">
        <w:t>e para</w:t>
      </w:r>
      <w:r w:rsidRPr="0050469D">
        <w:t xml:space="preserve"> a execução de um teste </w:t>
      </w:r>
      <w:r w:rsidR="00A83F80" w:rsidRPr="0050469D">
        <w:t>de impressão de uma peça no equipamento real.</w:t>
      </w:r>
    </w:p>
    <w:p w14:paraId="0EBDFB23" w14:textId="39E75E63" w:rsidR="009F0F85" w:rsidRPr="00361C67" w:rsidRDefault="00720BF2">
      <w:pPr>
        <w:rPr>
          <w:smallCaps/>
          <w:spacing w:val="5"/>
          <w:sz w:val="36"/>
          <w:szCs w:val="36"/>
        </w:rPr>
      </w:pPr>
      <w:r w:rsidRPr="0050469D">
        <w:t>Por fim, é importante realçar que a</w:t>
      </w:r>
      <w:r w:rsidR="00B3589F" w:rsidRPr="0050469D">
        <w:t xml:space="preserve"> concretização deste projeto permite</w:t>
      </w:r>
      <w:r w:rsidR="00B37AF1" w:rsidRPr="0050469D">
        <w:t xml:space="preserve"> abrir caminho </w:t>
      </w:r>
      <w:r w:rsidR="008267C1">
        <w:t>à</w:t>
      </w:r>
      <w:r w:rsidR="00B37AF1" w:rsidRPr="0050469D">
        <w:t xml:space="preserve"> exploração de </w:t>
      </w:r>
      <w:r w:rsidR="00B3589F" w:rsidRPr="0050469D">
        <w:t xml:space="preserve">inúmeras possibilidades </w:t>
      </w:r>
      <w:r w:rsidR="00B37AF1" w:rsidRPr="0050469D">
        <w:t xml:space="preserve">numa perspetiva de evolução da ferramenta. Tecnologias emergentes são bastantes, que podem trazer claras mais valias e elevar o patamar da mesma e, quem sabe, mudar o paradigma </w:t>
      </w:r>
      <w:r w:rsidR="006F4651" w:rsidRPr="0050469D">
        <w:t xml:space="preserve">e a forma como, de uma forma geral, são olhadas </w:t>
      </w:r>
      <w:r w:rsidR="00B37AF1" w:rsidRPr="0050469D">
        <w:t xml:space="preserve">as interfaces </w:t>
      </w:r>
      <w:r w:rsidR="006F4651" w:rsidRPr="0050469D">
        <w:t>dedicadas aos equipamentos industriais e, em particular, aquelas que apoiam processos de Fabrico Aditivo.</w:t>
      </w:r>
      <w:r w:rsidR="00436354" w:rsidRPr="0050469D">
        <w:t xml:space="preserve"> Numa perspetiva de trabalho futuro, além da </w:t>
      </w:r>
      <w:r w:rsidR="00436354" w:rsidRPr="0050469D">
        <w:lastRenderedPageBreak/>
        <w:t xml:space="preserve">implementação das funcionalidades que estão listadas como requisitos mas que ainda não foram desenvolvidas devido a falta de instrumentação ou </w:t>
      </w:r>
      <w:r w:rsidR="00B14F8D" w:rsidRPr="0050469D">
        <w:t>de desenvolvimento na camada de automação do projeto, está em perspetiva a integração de um módulo de Realidade Aumentada</w:t>
      </w:r>
      <w:r w:rsidR="00773CC9" w:rsidRPr="0050469D">
        <w:t>, possivelmente com o intuito de visualizar em três dimensões a peça a ser impressa e também de obter informação do processo de impressão da mesma em tempo real,</w:t>
      </w:r>
      <w:r w:rsidR="00B14F8D" w:rsidRPr="0050469D">
        <w:t xml:space="preserve"> de forma a</w:t>
      </w:r>
      <w:r w:rsidR="002F4A2D" w:rsidRPr="0050469D">
        <w:t xml:space="preserve"> comprovar a viabilidade e sobretudo o enorme valor com que </w:t>
      </w:r>
      <w:r w:rsidR="00773CC9" w:rsidRPr="0050469D">
        <w:t>essa tecnologia poderá ser capaz</w:t>
      </w:r>
      <w:r w:rsidR="002F4A2D" w:rsidRPr="0050469D">
        <w:t xml:space="preserve"> de contribuir na indústria.</w:t>
      </w:r>
      <w:r w:rsidR="009F0F85" w:rsidRPr="00361C67">
        <w:br w:type="page"/>
      </w:r>
    </w:p>
    <w:p w14:paraId="4CF8E798" w14:textId="45150A7F" w:rsidR="00C4798E" w:rsidRPr="00EA54A9" w:rsidRDefault="00C4798E" w:rsidP="00C4798E">
      <w:pPr>
        <w:pStyle w:val="Heading1"/>
        <w:rPr>
          <w:lang w:val="en-US"/>
        </w:rPr>
      </w:pPr>
      <w:bookmarkStart w:id="234" w:name="_Toc512597229"/>
      <w:proofErr w:type="spellStart"/>
      <w:r w:rsidRPr="00EA54A9">
        <w:rPr>
          <w:lang w:val="en-US"/>
        </w:rPr>
        <w:lastRenderedPageBreak/>
        <w:t>Referências</w:t>
      </w:r>
      <w:bookmarkEnd w:id="234"/>
      <w:proofErr w:type="spellEnd"/>
    </w:p>
    <w:p w14:paraId="65DCDD43" w14:textId="2F197C17" w:rsidR="00166DF2" w:rsidRPr="00166DF2" w:rsidRDefault="004B3084" w:rsidP="00166DF2">
      <w:pPr>
        <w:widowControl w:val="0"/>
        <w:autoSpaceDE w:val="0"/>
        <w:autoSpaceDN w:val="0"/>
        <w:adjustRightInd w:val="0"/>
        <w:spacing w:line="240" w:lineRule="auto"/>
        <w:ind w:left="480" w:hanging="480"/>
        <w:rPr>
          <w:rFonts w:ascii="Calibri" w:hAnsi="Calibri" w:cs="Calibri"/>
          <w:noProof/>
        </w:rPr>
      </w:pPr>
      <w:r>
        <w:fldChar w:fldCharType="begin" w:fldLock="1"/>
      </w:r>
      <w:r w:rsidRPr="00EA54A9">
        <w:rPr>
          <w:lang w:val="en-US"/>
        </w:rPr>
        <w:instrText xml:space="preserve">ADDIN Mendeley Bibliography CSL_BIBLIOGRAPHY </w:instrText>
      </w:r>
      <w:r>
        <w:fldChar w:fldCharType="separate"/>
      </w:r>
      <w:r w:rsidR="00166DF2" w:rsidRPr="00166DF2">
        <w:rPr>
          <w:rFonts w:ascii="Calibri" w:hAnsi="Calibri" w:cs="Calibri"/>
          <w:noProof/>
          <w:lang w:val="en-US"/>
        </w:rPr>
        <w:t xml:space="preserve">3D printing -- Additive manufacturing: An introduction. </w:t>
      </w:r>
      <w:r w:rsidR="00166DF2" w:rsidRPr="00166DF2">
        <w:rPr>
          <w:rFonts w:ascii="Calibri" w:hAnsi="Calibri" w:cs="Calibri"/>
          <w:noProof/>
        </w:rPr>
        <w:t>(2014). Retrieved from http://search.ebscohost.com/login.aspx?direct=true&amp;site=eds-live&amp;db=bth&amp;AN=97629391</w:t>
      </w:r>
    </w:p>
    <w:p w14:paraId="652135F2"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Afonso, A. P., Lima, J. R., &amp; Cota, M. P. (2013). Usability assessment of web interfaces: User Testing. In </w:t>
      </w:r>
      <w:r w:rsidRPr="00166DF2">
        <w:rPr>
          <w:rFonts w:ascii="Calibri" w:hAnsi="Calibri" w:cs="Calibri"/>
          <w:i/>
          <w:iCs/>
          <w:noProof/>
        </w:rPr>
        <w:t>2013 8th Iberian Conference on Information Systems and Technologies (CISTI)</w:t>
      </w:r>
      <w:r w:rsidRPr="00166DF2">
        <w:rPr>
          <w:rFonts w:ascii="Calibri" w:hAnsi="Calibri" w:cs="Calibri"/>
          <w:noProof/>
        </w:rPr>
        <w:t xml:space="preserve"> (pp. 1–7).</w:t>
      </w:r>
    </w:p>
    <w:p w14:paraId="461F6040"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Alphonsus, E. R., &amp; Abdullah, M. O. (2016). A review on the applications of programmable logic controllers (PLCs), </w:t>
      </w:r>
      <w:r w:rsidRPr="00166DF2">
        <w:rPr>
          <w:rFonts w:ascii="Calibri" w:hAnsi="Calibri" w:cs="Calibri"/>
          <w:i/>
          <w:iCs/>
          <w:noProof/>
        </w:rPr>
        <w:t>60 OP</w:t>
      </w:r>
      <w:r w:rsidRPr="00166DF2">
        <w:rPr>
          <w:rFonts w:ascii="Calibri" w:hAnsi="Calibri" w:cs="Calibri"/>
          <w:noProof/>
        </w:rPr>
        <w:t>-</w:t>
      </w:r>
      <w:r w:rsidRPr="00166DF2">
        <w:rPr>
          <w:rFonts w:ascii="Calibri" w:hAnsi="Calibri" w:cs="Calibri"/>
          <w:i/>
          <w:iCs/>
          <w:noProof/>
        </w:rPr>
        <w:t>I</w:t>
      </w:r>
      <w:r w:rsidRPr="00166DF2">
        <w:rPr>
          <w:rFonts w:ascii="Calibri" w:hAnsi="Calibri" w:cs="Calibri"/>
          <w:noProof/>
        </w:rPr>
        <w:t>, 1185. https://doi.org/10.1016/j.rser.2016.01.025</w:t>
      </w:r>
    </w:p>
    <w:p w14:paraId="3CBC613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Aoki, H., Mitani, J., Kanamori, Y., &amp; Fukui, Y. (2015). AR based ornament design system for 3D printing, </w:t>
      </w:r>
      <w:r w:rsidRPr="00166DF2">
        <w:rPr>
          <w:rFonts w:ascii="Calibri" w:hAnsi="Calibri" w:cs="Calibri"/>
          <w:i/>
          <w:iCs/>
          <w:noProof/>
        </w:rPr>
        <w:t>2</w:t>
      </w:r>
      <w:r w:rsidRPr="00166DF2">
        <w:rPr>
          <w:rFonts w:ascii="Calibri" w:hAnsi="Calibri" w:cs="Calibri"/>
          <w:noProof/>
        </w:rPr>
        <w:t>(1 OP-Journal of Computational Design and Engineering, Vol 2, Iss 1, Pp 47-54 (2015)), 47. https://doi.org/10.1016/j.jcde.2014.11.005</w:t>
      </w:r>
    </w:p>
    <w:p w14:paraId="21E9B539"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Azuma, R., Baillot, Y., Behringer, R., Feiner, S., Julier, S., &amp; MacIntyre, B. (2001). Recent advances in augmented reality. </w:t>
      </w:r>
      <w:r w:rsidRPr="00166DF2">
        <w:rPr>
          <w:rFonts w:ascii="Calibri" w:hAnsi="Calibri" w:cs="Calibri"/>
          <w:i/>
          <w:iCs/>
          <w:noProof/>
        </w:rPr>
        <w:t>IEEE Computer Graphics and Applications</w:t>
      </w:r>
      <w:r w:rsidRPr="00166DF2">
        <w:rPr>
          <w:rFonts w:ascii="Calibri" w:hAnsi="Calibri" w:cs="Calibri"/>
          <w:noProof/>
        </w:rPr>
        <w:t xml:space="preserve">, </w:t>
      </w:r>
      <w:r w:rsidRPr="00166DF2">
        <w:rPr>
          <w:rFonts w:ascii="Calibri" w:hAnsi="Calibri" w:cs="Calibri"/>
          <w:i/>
          <w:iCs/>
          <w:noProof/>
        </w:rPr>
        <w:t>21</w:t>
      </w:r>
      <w:r w:rsidRPr="00166DF2">
        <w:rPr>
          <w:rFonts w:ascii="Calibri" w:hAnsi="Calibri" w:cs="Calibri"/>
          <w:noProof/>
        </w:rPr>
        <w:t>(6), 34–47. https://doi.org/10.1109/38.963459</w:t>
      </w:r>
    </w:p>
    <w:p w14:paraId="1DDA216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Berman, B. (2012). 3-D printing: The new industrial revolution. </w:t>
      </w:r>
      <w:r w:rsidRPr="00166DF2">
        <w:rPr>
          <w:rFonts w:ascii="Calibri" w:hAnsi="Calibri" w:cs="Calibri"/>
          <w:i/>
          <w:iCs/>
          <w:noProof/>
        </w:rPr>
        <w:t>Business Horizons</w:t>
      </w:r>
      <w:r w:rsidRPr="00166DF2">
        <w:rPr>
          <w:rFonts w:ascii="Calibri" w:hAnsi="Calibri" w:cs="Calibri"/>
          <w:noProof/>
        </w:rPr>
        <w:t xml:space="preserve">, </w:t>
      </w:r>
      <w:r w:rsidRPr="00166DF2">
        <w:rPr>
          <w:rFonts w:ascii="Calibri" w:hAnsi="Calibri" w:cs="Calibri"/>
          <w:i/>
          <w:iCs/>
          <w:noProof/>
        </w:rPr>
        <w:t>55</w:t>
      </w:r>
      <w:r w:rsidRPr="00166DF2">
        <w:rPr>
          <w:rFonts w:ascii="Calibri" w:hAnsi="Calibri" w:cs="Calibri"/>
          <w:noProof/>
        </w:rPr>
        <w:t>(2), 155–162. https://doi.org/https://doi.org/10.1016/j.bushor.2011.11.003</w:t>
      </w:r>
    </w:p>
    <w:p w14:paraId="544124A5"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Bermudez-Ortega, J., Besada-Portas, E., Lopez-Orozco, J. A., Chacon, J., &amp; de la Cruz, J. M. (2016). 2016 IEEE Conference on Control Applications (CCA), Control Applications (CCA), 2016 IEEE Conference on (p. 810). https://doi.org/10.1109/CCA.2016.7587918</w:t>
      </w:r>
    </w:p>
    <w:p w14:paraId="6227A3CF"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Berners-Lee, T. (1991). The Original HTTP as defined in 1991. </w:t>
      </w:r>
      <w:r w:rsidRPr="00166DF2">
        <w:rPr>
          <w:rFonts w:ascii="Calibri" w:hAnsi="Calibri" w:cs="Calibri"/>
          <w:i/>
          <w:iCs/>
          <w:noProof/>
        </w:rPr>
        <w:t>World Wide Web Consortium (W3C)</w:t>
      </w:r>
      <w:r w:rsidRPr="00166DF2">
        <w:rPr>
          <w:rFonts w:ascii="Calibri" w:hAnsi="Calibri" w:cs="Calibri"/>
          <w:noProof/>
        </w:rPr>
        <w:t>.</w:t>
      </w:r>
    </w:p>
    <w:p w14:paraId="25C41C2F"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Boone, L. (2017). Industry 4.0 (Fourth industrial revolution). Retrieved from http://search.ebscohost.com/login.aspx?direct=true&amp;site=eds-live&amp;db=ers&amp;AN=119214086 OP  - Salem Press Encyclopedia, January, 2017. 2p.</w:t>
      </w:r>
    </w:p>
    <w:p w14:paraId="6F7A04B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Brooke, J. (1995). SUS: A quick and dirty usability scale. </w:t>
      </w:r>
      <w:r w:rsidRPr="00166DF2">
        <w:rPr>
          <w:rFonts w:ascii="Calibri" w:hAnsi="Calibri" w:cs="Calibri"/>
          <w:i/>
          <w:iCs/>
          <w:noProof/>
        </w:rPr>
        <w:t>Usability Eval. Ind.</w:t>
      </w:r>
      <w:r w:rsidRPr="00166DF2">
        <w:rPr>
          <w:rFonts w:ascii="Calibri" w:hAnsi="Calibri" w:cs="Calibri"/>
          <w:noProof/>
        </w:rPr>
        <w:t xml:space="preserve">, </w:t>
      </w:r>
      <w:r w:rsidRPr="00166DF2">
        <w:rPr>
          <w:rFonts w:ascii="Calibri" w:hAnsi="Calibri" w:cs="Calibri"/>
          <w:i/>
          <w:iCs/>
          <w:noProof/>
        </w:rPr>
        <w:t>189</w:t>
      </w:r>
      <w:r w:rsidRPr="00166DF2">
        <w:rPr>
          <w:rFonts w:ascii="Calibri" w:hAnsi="Calibri" w:cs="Calibri"/>
          <w:noProof/>
        </w:rPr>
        <w:t>.</w:t>
      </w:r>
    </w:p>
    <w:p w14:paraId="371327C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Canas, R. M. da S., &amp; Pires, J. S. (2014). Simoldes : the impact of additive manufacturing : 3D Printing Technology. Retrieved from http://search.ebscohost.com/login.aspx?direct=true&amp;site=eds-live&amp;db=edsrca&amp;AN=rcaap.openAccess.10400.14.16813</w:t>
      </w:r>
    </w:p>
    <w:p w14:paraId="74E92A7F"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Capo, A.J., Carreras, J., Dias, J.M., Galli, R., &amp; Gamito, M. (2003). A4D: Augmented Reality 4D System for Architecture and Building Construction.</w:t>
      </w:r>
    </w:p>
    <w:p w14:paraId="30102EFE"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Carvalho, A. I. R. de, &amp; Ferrolho, A. M. P. (2016). </w:t>
      </w:r>
      <w:r w:rsidRPr="00166DF2">
        <w:rPr>
          <w:rFonts w:ascii="Calibri" w:hAnsi="Calibri" w:cs="Calibri"/>
          <w:i/>
          <w:iCs/>
          <w:noProof/>
        </w:rPr>
        <w:t>Desenvolvimento e melhoramento da Célula Flexível de Fabrico da ESTGV</w:t>
      </w:r>
      <w:r w:rsidRPr="00166DF2">
        <w:rPr>
          <w:rFonts w:ascii="Calibri" w:hAnsi="Calibri" w:cs="Calibri"/>
          <w:noProof/>
        </w:rPr>
        <w:t xml:space="preserve">. Retrieved from </w:t>
      </w:r>
      <w:r w:rsidRPr="00166DF2">
        <w:rPr>
          <w:rFonts w:ascii="Calibri" w:hAnsi="Calibri" w:cs="Calibri"/>
          <w:noProof/>
        </w:rPr>
        <w:lastRenderedPageBreak/>
        <w:t>http://search.ebscohost.com/login.aspx?direct=true&amp;site=eds-live&amp;db=edsrca&amp;AN=rcaap.openAccess.10400.19.3090</w:t>
      </w:r>
    </w:p>
    <w:p w14:paraId="77E78CA1"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Cavallaro, R. (1997). The FoxTrax hockey puck tracking system. </w:t>
      </w:r>
      <w:r w:rsidRPr="00166DF2">
        <w:rPr>
          <w:rFonts w:ascii="Calibri" w:hAnsi="Calibri" w:cs="Calibri"/>
          <w:i/>
          <w:iCs/>
          <w:noProof/>
        </w:rPr>
        <w:t>IEEE Computer Graphics and Applications</w:t>
      </w:r>
      <w:r w:rsidRPr="00166DF2">
        <w:rPr>
          <w:rFonts w:ascii="Calibri" w:hAnsi="Calibri" w:cs="Calibri"/>
          <w:noProof/>
        </w:rPr>
        <w:t>. https://doi.org/10.1109/38.574652</w:t>
      </w:r>
    </w:p>
    <w:p w14:paraId="090AEBD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Cloud Computing: An Overview. (2009). </w:t>
      </w:r>
      <w:r w:rsidRPr="00166DF2">
        <w:rPr>
          <w:rFonts w:ascii="Calibri" w:hAnsi="Calibri" w:cs="Calibri"/>
          <w:i/>
          <w:iCs/>
          <w:noProof/>
        </w:rPr>
        <w:t>Queue</w:t>
      </w:r>
      <w:r w:rsidRPr="00166DF2">
        <w:rPr>
          <w:rFonts w:ascii="Calibri" w:hAnsi="Calibri" w:cs="Calibri"/>
          <w:noProof/>
        </w:rPr>
        <w:t xml:space="preserve">, </w:t>
      </w:r>
      <w:r w:rsidRPr="00166DF2">
        <w:rPr>
          <w:rFonts w:ascii="Calibri" w:hAnsi="Calibri" w:cs="Calibri"/>
          <w:i/>
          <w:iCs/>
          <w:noProof/>
        </w:rPr>
        <w:t>7</w:t>
      </w:r>
      <w:r w:rsidRPr="00166DF2">
        <w:rPr>
          <w:rFonts w:ascii="Calibri" w:hAnsi="Calibri" w:cs="Calibri"/>
          <w:noProof/>
        </w:rPr>
        <w:t>(5), 2:3--2:4. https://doi.org/10.1145/1551644.1554608</w:t>
      </w:r>
    </w:p>
    <w:p w14:paraId="0306213A"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Constain, N. B. P., Queiroz, M. H. de, &amp; Catarina, U. F. de S. (2011). Integração de sistemas SCADA com a implementação de controle supervisório em CLP para sistemas de manufatura. Retrieved from http://search.ebscohost.com/login.aspx?direct=true&amp;site=eds-live&amp;db=edsrca&amp;AN=rcaap.brazil.123456789.95357</w:t>
      </w:r>
    </w:p>
    <w:p w14:paraId="1D354F31"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Daneels, A., &amp; Salter, W. (1999). What is SCADA?</w:t>
      </w:r>
    </w:p>
    <w:p w14:paraId="212BC938"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Dias, F. A. N. B., &amp; Fonseca, I. S. A. da. (2015). Desenvolvimento de ferramenta para interligação de dispositivos utilizando protocolos industriais. Retrieved from http://search.ebscohost.com/login.aspx?direct=true&amp;site=eds-live&amp;db=edsrca&amp;AN=rcaap.openAccess.10400.26.16571</w:t>
      </w:r>
    </w:p>
    <w:p w14:paraId="27D33F97"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Dorf, R. C., &amp; Bishop, R. H. (2010). </w:t>
      </w:r>
      <w:r w:rsidRPr="00166DF2">
        <w:rPr>
          <w:rFonts w:ascii="Calibri" w:hAnsi="Calibri" w:cs="Calibri"/>
          <w:i/>
          <w:iCs/>
          <w:noProof/>
        </w:rPr>
        <w:t>Modern Control Systems</w:t>
      </w:r>
      <w:r w:rsidRPr="00166DF2">
        <w:rPr>
          <w:rFonts w:ascii="Calibri" w:hAnsi="Calibri" w:cs="Calibri"/>
          <w:noProof/>
        </w:rPr>
        <w:t>.</w:t>
      </w:r>
    </w:p>
    <w:p w14:paraId="6E3B39F4"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Edwards, P. N. (1996). </w:t>
      </w:r>
      <w:r w:rsidRPr="00166DF2">
        <w:rPr>
          <w:rFonts w:ascii="Calibri" w:hAnsi="Calibri" w:cs="Calibri"/>
          <w:i/>
          <w:iCs/>
          <w:noProof/>
        </w:rPr>
        <w:t>The Closed World</w:t>
      </w:r>
      <w:r w:rsidRPr="00166DF2">
        <w:rPr>
          <w:rFonts w:ascii="Calibri" w:hAnsi="Calibri" w:cs="Calibri"/>
          <w:noProof/>
        </w:rPr>
        <w:t>.</w:t>
      </w:r>
    </w:p>
    <w:p w14:paraId="712B250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Ferreira, R. S. (2010). </w:t>
      </w:r>
      <w:r w:rsidRPr="00166DF2">
        <w:rPr>
          <w:rFonts w:ascii="Calibri" w:hAnsi="Calibri" w:cs="Calibri"/>
          <w:i/>
          <w:iCs/>
          <w:noProof/>
        </w:rPr>
        <w:t>Desenvolvimento, testes e qualidade de software</w:t>
      </w:r>
      <w:r w:rsidRPr="00166DF2">
        <w:rPr>
          <w:rFonts w:ascii="Calibri" w:hAnsi="Calibri" w:cs="Calibri"/>
          <w:noProof/>
        </w:rPr>
        <w:t>.</w:t>
      </w:r>
    </w:p>
    <w:p w14:paraId="1F3839D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166DF2">
        <w:rPr>
          <w:rFonts w:ascii="Calibri" w:hAnsi="Calibri" w:cs="Calibri"/>
          <w:i/>
          <w:iCs/>
          <w:noProof/>
        </w:rPr>
        <w:t>64</w:t>
      </w:r>
      <w:r w:rsidRPr="00166DF2">
        <w:rPr>
          <w:rFonts w:ascii="Calibri" w:hAnsi="Calibri" w:cs="Calibri"/>
          <w:noProof/>
        </w:rPr>
        <w:t>(4 OP-Control Engineering. April 2017, Vol. 64 Issue 4, p17, 3 p.), 17.</w:t>
      </w:r>
    </w:p>
    <w:p w14:paraId="4B108F4D"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Guerra, L., Sousa, S. D., &amp; Nunes, E. P. (2016). 2016 IEEE International Conference on Industrial Engineering and Engineering Management (IEEM), Industrial Engineering and Engineering Management (IEEM), 2016 IEEE International Conference on. https://doi.org/10.1109/IEEM.2016.7798002</w:t>
      </w:r>
    </w:p>
    <w:p w14:paraId="555669C4"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166DF2">
        <w:rPr>
          <w:rFonts w:ascii="Calibri" w:hAnsi="Calibri" w:cs="Calibri"/>
          <w:i/>
          <w:iCs/>
          <w:noProof/>
        </w:rPr>
        <w:t>62</w:t>
      </w:r>
      <w:r w:rsidRPr="00166DF2">
        <w:rPr>
          <w:rFonts w:ascii="Calibri" w:hAnsi="Calibri" w:cs="Calibri"/>
          <w:noProof/>
        </w:rPr>
        <w:t>(6 OP-Control Engineering. June 2015, Vol. 62 Issue 6, M10, 3 p.), 10. Retrieved from http://search.ebscohost.com/login.aspx?direct=true&amp;site=eds-live&amp;db=edsgao&amp;AN=edsgcl.422706900</w:t>
      </w:r>
    </w:p>
    <w:p w14:paraId="6F247A8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HTML 5.2 W3C Recommendation. (2017). Retrieved from https://www.w3.org/TR/2017/REC-html52-20171214/</w:t>
      </w:r>
    </w:p>
    <w:p w14:paraId="657CEC8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lastRenderedPageBreak/>
        <w:t>HTTP/2 Usage. (2017). Retrieved from https://w3techs.com/technologies/details/ce-http2/all/all</w:t>
      </w:r>
    </w:p>
    <w:p w14:paraId="048AB11E"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Kacur, J., Durdan, M., &amp; Laciak, M. (2013). Proceedings of the 14th International Carpathian Control Conference (ICCC), Carpathian Control Conference (ICCC), 2013 14th International. https://doi.org/10.1109/CarpathianCC.2013.6560527</w:t>
      </w:r>
    </w:p>
    <w:p w14:paraId="57B9769B"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Kerezovic, T., &amp; Sziebig, G. (2016). 2016 IEEE/SICE International Symposium on System Integration (SII), System Integration (SII), 2016 IEEE/SICE International Symposium on. https://doi.org/10.1109/SII.2016.7844080</w:t>
      </w:r>
    </w:p>
    <w:p w14:paraId="010806AF"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Li, H., &amp; Zhang, J. (2011). 2011 Second International Conference on Mechanic Automation and Control Engineering, Mechanic Automation and Control Engineering (MACE), 2011 Second International Conference on. https://doi.org/10.1109/MACE.2011.5987279</w:t>
      </w:r>
    </w:p>
    <w:p w14:paraId="2BF50A0B"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Mehdi Mekni, A. L. (2014). Augmented Reality: Applications, Challenges and Future Trends.</w:t>
      </w:r>
    </w:p>
    <w:p w14:paraId="728F10C0"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Mohn, E. (2015). Augmented Reality. Retrieved from http://search.ebscohost.com/login.aspx?direct=true&amp;site=eds-live&amp;db=ers&amp;AN=87323326 OP  - Salem Press Encyclopedia of Science, 2015. 2p.</w:t>
      </w:r>
    </w:p>
    <w:p w14:paraId="75828966"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Nielsen, J. (2000). Why You Only Need to Test with 5 Users. Retrieved from https://www.nngroup.com/articles/why-you-only-need-to-test-with-5-users/</w:t>
      </w:r>
    </w:p>
    <w:p w14:paraId="2BDE0903"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Nogueira, T. (2009). </w:t>
      </w:r>
      <w:r w:rsidRPr="00166DF2">
        <w:rPr>
          <w:rFonts w:ascii="Calibri" w:hAnsi="Calibri" w:cs="Calibri"/>
          <w:i/>
          <w:iCs/>
          <w:noProof/>
        </w:rPr>
        <w:t>REDES DE COMUNICAÇÃO PARA SISTEMAS DE AUTOMAÇÃO INDUSTRIAL</w:t>
      </w:r>
      <w:r w:rsidRPr="00166DF2">
        <w:rPr>
          <w:rFonts w:ascii="Calibri" w:hAnsi="Calibri" w:cs="Calibri"/>
          <w:noProof/>
        </w:rPr>
        <w:t>.</w:t>
      </w:r>
    </w:p>
    <w:p w14:paraId="000C94C8"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Rosenberg, J., &amp; Mateos, A. (2010). </w:t>
      </w:r>
      <w:r w:rsidRPr="00166DF2">
        <w:rPr>
          <w:rFonts w:ascii="Calibri" w:hAnsi="Calibri" w:cs="Calibri"/>
          <w:i/>
          <w:iCs/>
          <w:noProof/>
        </w:rPr>
        <w:t>The Cloud at Your Service</w:t>
      </w:r>
      <w:r w:rsidRPr="00166DF2">
        <w:rPr>
          <w:rFonts w:ascii="Calibri" w:hAnsi="Calibri" w:cs="Calibri"/>
          <w:noProof/>
        </w:rPr>
        <w:t xml:space="preserve"> (1st ed.). Greenwich, CT, USA: Manning Publications Co.</w:t>
      </w:r>
    </w:p>
    <w:p w14:paraId="7DB46437"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Soares, T. A. C., &amp; Mariano, S. J. P. S. (2012). Controlo e automação: sistema de rega inteligente. Retrieved from http://search.ebscohost.com/login.aspx?direct=true&amp;site=eds-live&amp;db=edsrca&amp;AN=rcaap.openAccess.10400.6.2408</w:t>
      </w:r>
    </w:p>
    <w:p w14:paraId="0C758E97"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Souza, R. B. de, &amp; Medeiros, A. A. D. de. (2005). Uma arquitetura para sistemas supervisórios industriais e sua aplicação em processos de elevação artificial de petróleo. Retrieved from http://search.ebscohost.com/login.aspx?direct=true&amp;site=eds-live&amp;db=edsrca&amp;AN=rcaap.portugal.123456789.15444</w:t>
      </w:r>
    </w:p>
    <w:p w14:paraId="14EBFAAB"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Sowinski, L. L. (2017). The case for automation: industry experts weigh in on the steps to take and the benefits of greater warehouse automation.</w:t>
      </w:r>
    </w:p>
    <w:p w14:paraId="3BFC345C" w14:textId="77777777" w:rsidR="00166DF2" w:rsidRPr="00166DF2" w:rsidRDefault="00166DF2" w:rsidP="00166DF2">
      <w:pPr>
        <w:widowControl w:val="0"/>
        <w:autoSpaceDE w:val="0"/>
        <w:autoSpaceDN w:val="0"/>
        <w:adjustRightInd w:val="0"/>
        <w:spacing w:line="240" w:lineRule="auto"/>
        <w:ind w:left="480" w:hanging="480"/>
        <w:rPr>
          <w:rFonts w:ascii="Calibri" w:hAnsi="Calibri" w:cs="Calibri"/>
          <w:noProof/>
        </w:rPr>
      </w:pPr>
      <w:r w:rsidRPr="00166DF2">
        <w:rPr>
          <w:rFonts w:ascii="Calibri" w:hAnsi="Calibri" w:cs="Calibri"/>
          <w:noProof/>
        </w:rPr>
        <w:t xml:space="preserve">Strawn, G. (2014). Masterminds of the Arpanet. </w:t>
      </w:r>
      <w:r w:rsidRPr="00166DF2">
        <w:rPr>
          <w:rFonts w:ascii="Calibri" w:hAnsi="Calibri" w:cs="Calibri"/>
          <w:i/>
          <w:iCs/>
          <w:noProof/>
        </w:rPr>
        <w:t>IT Professional</w:t>
      </w:r>
      <w:r w:rsidRPr="00166DF2">
        <w:rPr>
          <w:rFonts w:ascii="Calibri" w:hAnsi="Calibri" w:cs="Calibri"/>
          <w:noProof/>
        </w:rPr>
        <w:t xml:space="preserve">, </w:t>
      </w:r>
      <w:r w:rsidRPr="00166DF2">
        <w:rPr>
          <w:rFonts w:ascii="Calibri" w:hAnsi="Calibri" w:cs="Calibri"/>
          <w:i/>
          <w:iCs/>
          <w:noProof/>
        </w:rPr>
        <w:t>16</w:t>
      </w:r>
      <w:r w:rsidRPr="00166DF2">
        <w:rPr>
          <w:rFonts w:ascii="Calibri" w:hAnsi="Calibri" w:cs="Calibri"/>
          <w:noProof/>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rPr>
          <w:smallCaps/>
          <w:spacing w:val="5"/>
          <w:sz w:val="36"/>
          <w:szCs w:val="36"/>
          <w:lang w:val="en-US"/>
        </w:rPr>
      </w:pPr>
      <w:r w:rsidRPr="00611D3C">
        <w:rPr>
          <w:lang w:val="en-US"/>
        </w:rPr>
        <w:lastRenderedPageBreak/>
        <w:br w:type="page"/>
      </w:r>
    </w:p>
    <w:p w14:paraId="03B39135" w14:textId="4C4498CF" w:rsidR="00C4798E" w:rsidRPr="002A4B1A" w:rsidRDefault="00C4798E" w:rsidP="00C4798E">
      <w:pPr>
        <w:pStyle w:val="Heading1"/>
      </w:pPr>
      <w:bookmarkStart w:id="235" w:name="_Toc512597230"/>
      <w:r>
        <w:lastRenderedPageBreak/>
        <w:t>Anexos</w:t>
      </w:r>
      <w:bookmarkEnd w:id="235"/>
    </w:p>
    <w:p w14:paraId="5B37EACE" w14:textId="77777777" w:rsidR="00C4798E" w:rsidRPr="00C4798E" w:rsidRDefault="00C4798E" w:rsidP="00C4798E"/>
    <w:p w14:paraId="67F33B6F" w14:textId="77777777" w:rsidR="006836A1" w:rsidRDefault="00477FA5" w:rsidP="006836A1">
      <w:pPr>
        <w:keepNext/>
      </w:pPr>
      <w:r>
        <w:rPr>
          <w:noProof/>
          <w:lang w:val="en-US"/>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101">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0597CD98" w:rsidR="00C4798E" w:rsidRDefault="006836A1" w:rsidP="006836A1">
      <w:pPr>
        <w:pStyle w:val="Caption"/>
        <w:jc w:val="center"/>
      </w:pPr>
      <w:r>
        <w:t xml:space="preserve">Figura A </w:t>
      </w:r>
      <w:fldSimple w:instr=" SEQ Figura_A \* ARABIC ">
        <w:r w:rsidR="00BF6FDB">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val="en-US"/>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102">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7CEDB023" w:rsidR="00477FA5" w:rsidRDefault="006836A1" w:rsidP="006836A1">
      <w:pPr>
        <w:pStyle w:val="Caption"/>
        <w:jc w:val="center"/>
      </w:pPr>
      <w:r>
        <w:t xml:space="preserve">Figura A </w:t>
      </w:r>
      <w:fldSimple w:instr=" SEQ Figura_A \* ARABIC ">
        <w:r w:rsidR="00BF6FDB">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val="en-US"/>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103">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0B5FDFA" w:rsidR="00477FA5" w:rsidRDefault="006836A1" w:rsidP="006836A1">
      <w:pPr>
        <w:pStyle w:val="Caption"/>
        <w:jc w:val="center"/>
      </w:pPr>
      <w:r>
        <w:t xml:space="preserve">Figura A </w:t>
      </w:r>
      <w:fldSimple w:instr=" SEQ Figura_A \* ARABIC ">
        <w:r w:rsidR="00BF6FDB">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val="en-US"/>
        </w:rPr>
        <w:lastRenderedPageBreak/>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104">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40073F88" w:rsidR="00477FA5" w:rsidRPr="00C4798E" w:rsidRDefault="006836A1" w:rsidP="006836A1">
      <w:pPr>
        <w:pStyle w:val="Caption"/>
        <w:jc w:val="center"/>
      </w:pPr>
      <w:r>
        <w:t xml:space="preserve">Figura A </w:t>
      </w:r>
      <w:fldSimple w:instr=" SEQ Figura_A \* ARABIC ">
        <w:r w:rsidR="00BF6FDB">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sectPr w:rsidR="00646173" w:rsidRPr="00C4798E" w:rsidSect="00036B02">
      <w:type w:val="oddPage"/>
      <w:pgSz w:w="11906" w:h="16838" w:code="9"/>
      <w:pgMar w:top="1440" w:right="1440" w:bottom="1440" w:left="1418"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5" w:author="Pedro Moreira" w:date="2018-04-27T16:53:00Z" w:initials="PM">
    <w:p w14:paraId="18BC9CD3" w14:textId="6F52293C" w:rsidR="00093A51" w:rsidRDefault="00093A51">
      <w:pPr>
        <w:pStyle w:val="CommentText"/>
      </w:pPr>
      <w:r>
        <w:rPr>
          <w:rStyle w:val="CommentReference"/>
        </w:rPr>
        <w:annotationRef/>
      </w:r>
      <w:r>
        <w:t xml:space="preserve">Necessária </w:t>
      </w:r>
      <w:proofErr w:type="spellStart"/>
      <w:r>
        <w:t>traduçãoo</w:t>
      </w:r>
      <w:proofErr w:type="spellEnd"/>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F9B021" w14:textId="77777777" w:rsidR="00093A51" w:rsidRDefault="00093A51" w:rsidP="00AA60D4">
      <w:r>
        <w:separator/>
      </w:r>
    </w:p>
  </w:endnote>
  <w:endnote w:type="continuationSeparator" w:id="0">
    <w:p w14:paraId="3FE25619" w14:textId="77777777" w:rsidR="00093A51" w:rsidRDefault="00093A51"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A00002EF" w:usb1="4000207B" w:usb2="00000000" w:usb3="00000000" w:csb0="0000009F"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05A20B" w14:textId="77777777" w:rsidR="00093A51" w:rsidRDefault="00093A51" w:rsidP="00AA60D4">
    <w:pPr>
      <w:pStyle w:val="Footer"/>
    </w:pPr>
  </w:p>
  <w:p w14:paraId="0905A20C" w14:textId="77777777" w:rsidR="00093A51" w:rsidRDefault="00093A51" w:rsidP="00AA60D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281885"/>
      <w:docPartObj>
        <w:docPartGallery w:val="Page Numbers (Bottom of Page)"/>
        <w:docPartUnique/>
      </w:docPartObj>
    </w:sdtPr>
    <w:sdtEndPr>
      <w:rPr>
        <w:noProof/>
      </w:rPr>
    </w:sdtEndPr>
    <w:sdtContent>
      <w:p w14:paraId="0905A20E" w14:textId="159949E6" w:rsidR="00093A51" w:rsidRDefault="00093A51">
        <w:pPr>
          <w:pStyle w:val="Footer"/>
          <w:jc w:val="right"/>
        </w:pPr>
        <w:r>
          <w:fldChar w:fldCharType="begin"/>
        </w:r>
        <w:r>
          <w:instrText xml:space="preserve"> PAGE   \* MERGEFORMAT </w:instrText>
        </w:r>
        <w:r>
          <w:fldChar w:fldCharType="separate"/>
        </w:r>
        <w:r w:rsidR="008A0123">
          <w:rPr>
            <w:noProof/>
          </w:rPr>
          <w:t>103</w:t>
        </w:r>
        <w:r>
          <w:rPr>
            <w:noProof/>
          </w:rPr>
          <w:fldChar w:fldCharType="end"/>
        </w:r>
      </w:p>
    </w:sdtContent>
  </w:sdt>
  <w:p w14:paraId="0905A20F" w14:textId="77777777" w:rsidR="00093A51" w:rsidRDefault="00093A51" w:rsidP="00AA60D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F9FBC9" w14:textId="77777777" w:rsidR="00093A51" w:rsidRDefault="00093A51" w:rsidP="00AA60D4">
      <w:r>
        <w:separator/>
      </w:r>
    </w:p>
  </w:footnote>
  <w:footnote w:type="continuationSeparator" w:id="0">
    <w:p w14:paraId="0C099647" w14:textId="77777777" w:rsidR="00093A51" w:rsidRDefault="00093A51" w:rsidP="00AA60D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05A20D" w14:textId="77777777" w:rsidR="00093A51" w:rsidRDefault="00093A51" w:rsidP="00AA60D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87058"/>
    <w:multiLevelType w:val="hybridMultilevel"/>
    <w:tmpl w:val="6082F2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11726D03"/>
    <w:multiLevelType w:val="hybridMultilevel"/>
    <w:tmpl w:val="A6326F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136D5FF0"/>
    <w:multiLevelType w:val="hybridMultilevel"/>
    <w:tmpl w:val="95C08B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2129679E"/>
    <w:multiLevelType w:val="hybridMultilevel"/>
    <w:tmpl w:val="DFD47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nsid w:val="2F266E51"/>
    <w:multiLevelType w:val="hybridMultilevel"/>
    <w:tmpl w:val="B9408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36C55108"/>
    <w:multiLevelType w:val="hybridMultilevel"/>
    <w:tmpl w:val="C5B07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3D50665F"/>
    <w:multiLevelType w:val="hybridMultilevel"/>
    <w:tmpl w:val="0C7C41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46D64518"/>
    <w:multiLevelType w:val="hybridMultilevel"/>
    <w:tmpl w:val="A2A2CD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9">
    <w:nsid w:val="5A1C2BE7"/>
    <w:multiLevelType w:val="hybridMultilevel"/>
    <w:tmpl w:val="A7143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nsid w:val="6B032F2E"/>
    <w:multiLevelType w:val="hybridMultilevel"/>
    <w:tmpl w:val="4E544A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nsid w:val="7CA50A3F"/>
    <w:multiLevelType w:val="hybridMultilevel"/>
    <w:tmpl w:val="71369F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7D8C3A07"/>
    <w:multiLevelType w:val="hybridMultilevel"/>
    <w:tmpl w:val="C2409D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1"/>
  </w:num>
  <w:num w:numId="6">
    <w:abstractNumId w:val="12"/>
  </w:num>
  <w:num w:numId="7">
    <w:abstractNumId w:val="0"/>
  </w:num>
  <w:num w:numId="8">
    <w:abstractNumId w:val="11"/>
  </w:num>
  <w:num w:numId="9">
    <w:abstractNumId w:val="6"/>
  </w:num>
  <w:num w:numId="10">
    <w:abstractNumId w:val="5"/>
  </w:num>
  <w:num w:numId="11">
    <w:abstractNumId w:val="3"/>
  </w:num>
  <w:num w:numId="12">
    <w:abstractNumId w:val="10"/>
  </w:num>
  <w:num w:numId="13">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3"/>
  <w:mirrorMargins/>
  <w:activeWritingStyle w:appName="MSWord" w:lang="pt-PT" w:vendorID="64" w:dllVersion="131078" w:nlCheck="1" w:checkStyle="0"/>
  <w:activeWritingStyle w:appName="MSWord" w:lang="en-US" w:vendorID="64" w:dllVersion="131078" w:nlCheck="1" w:checkStyle="1"/>
  <w:proofState w:spelling="clean" w:grammar="clean"/>
  <w:trackRevisions/>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84"/>
    <w:rsid w:val="00000D8B"/>
    <w:rsid w:val="00000F4B"/>
    <w:rsid w:val="00001AE8"/>
    <w:rsid w:val="00004685"/>
    <w:rsid w:val="00006619"/>
    <w:rsid w:val="0000709D"/>
    <w:rsid w:val="00007C30"/>
    <w:rsid w:val="00010085"/>
    <w:rsid w:val="000101DC"/>
    <w:rsid w:val="00010360"/>
    <w:rsid w:val="00011DD5"/>
    <w:rsid w:val="0001260B"/>
    <w:rsid w:val="00014B81"/>
    <w:rsid w:val="0001510C"/>
    <w:rsid w:val="0001553A"/>
    <w:rsid w:val="000169BB"/>
    <w:rsid w:val="00016EDE"/>
    <w:rsid w:val="000174B2"/>
    <w:rsid w:val="0002026E"/>
    <w:rsid w:val="00020F02"/>
    <w:rsid w:val="00022A04"/>
    <w:rsid w:val="000231A7"/>
    <w:rsid w:val="000241A5"/>
    <w:rsid w:val="00025AA0"/>
    <w:rsid w:val="00027545"/>
    <w:rsid w:val="00027B11"/>
    <w:rsid w:val="00030F1F"/>
    <w:rsid w:val="00031599"/>
    <w:rsid w:val="00032271"/>
    <w:rsid w:val="00032EEE"/>
    <w:rsid w:val="000334E4"/>
    <w:rsid w:val="00033B9D"/>
    <w:rsid w:val="00035265"/>
    <w:rsid w:val="00035428"/>
    <w:rsid w:val="0003629E"/>
    <w:rsid w:val="00036B02"/>
    <w:rsid w:val="00040C2A"/>
    <w:rsid w:val="00040ED6"/>
    <w:rsid w:val="00041C1E"/>
    <w:rsid w:val="000440FA"/>
    <w:rsid w:val="00045837"/>
    <w:rsid w:val="0004735B"/>
    <w:rsid w:val="000503FF"/>
    <w:rsid w:val="00051DAE"/>
    <w:rsid w:val="00051E32"/>
    <w:rsid w:val="00052E79"/>
    <w:rsid w:val="00053306"/>
    <w:rsid w:val="000558F0"/>
    <w:rsid w:val="00056543"/>
    <w:rsid w:val="000638C7"/>
    <w:rsid w:val="00063DB3"/>
    <w:rsid w:val="000649FA"/>
    <w:rsid w:val="00064B63"/>
    <w:rsid w:val="00065DFE"/>
    <w:rsid w:val="00065F0A"/>
    <w:rsid w:val="0006640D"/>
    <w:rsid w:val="00070034"/>
    <w:rsid w:val="00070D10"/>
    <w:rsid w:val="00070FB2"/>
    <w:rsid w:val="000723E7"/>
    <w:rsid w:val="0007332D"/>
    <w:rsid w:val="000748B5"/>
    <w:rsid w:val="00076971"/>
    <w:rsid w:val="000777A9"/>
    <w:rsid w:val="000813D2"/>
    <w:rsid w:val="00084157"/>
    <w:rsid w:val="00085D14"/>
    <w:rsid w:val="00085DEA"/>
    <w:rsid w:val="00085F33"/>
    <w:rsid w:val="0008621C"/>
    <w:rsid w:val="00087A14"/>
    <w:rsid w:val="000902B5"/>
    <w:rsid w:val="00090554"/>
    <w:rsid w:val="00092323"/>
    <w:rsid w:val="00092D9A"/>
    <w:rsid w:val="0009356F"/>
    <w:rsid w:val="000937E8"/>
    <w:rsid w:val="0009389D"/>
    <w:rsid w:val="00093A51"/>
    <w:rsid w:val="00094B97"/>
    <w:rsid w:val="000950C6"/>
    <w:rsid w:val="00096ABD"/>
    <w:rsid w:val="00097024"/>
    <w:rsid w:val="0009717C"/>
    <w:rsid w:val="000A0902"/>
    <w:rsid w:val="000A0AC5"/>
    <w:rsid w:val="000A2C88"/>
    <w:rsid w:val="000A47EE"/>
    <w:rsid w:val="000A5BF8"/>
    <w:rsid w:val="000A7241"/>
    <w:rsid w:val="000A7927"/>
    <w:rsid w:val="000B05C3"/>
    <w:rsid w:val="000B0A54"/>
    <w:rsid w:val="000B124F"/>
    <w:rsid w:val="000B2A00"/>
    <w:rsid w:val="000B544A"/>
    <w:rsid w:val="000B5C60"/>
    <w:rsid w:val="000B78BC"/>
    <w:rsid w:val="000B7B29"/>
    <w:rsid w:val="000C0BAF"/>
    <w:rsid w:val="000C1B2E"/>
    <w:rsid w:val="000C1B42"/>
    <w:rsid w:val="000C2A22"/>
    <w:rsid w:val="000C3E3A"/>
    <w:rsid w:val="000C6729"/>
    <w:rsid w:val="000C6C2D"/>
    <w:rsid w:val="000C6E96"/>
    <w:rsid w:val="000C79D9"/>
    <w:rsid w:val="000D047F"/>
    <w:rsid w:val="000D2DF6"/>
    <w:rsid w:val="000D2E53"/>
    <w:rsid w:val="000D31F6"/>
    <w:rsid w:val="000D3740"/>
    <w:rsid w:val="000D3764"/>
    <w:rsid w:val="000D4A9F"/>
    <w:rsid w:val="000D52EA"/>
    <w:rsid w:val="000D548A"/>
    <w:rsid w:val="000D6B5C"/>
    <w:rsid w:val="000D76B9"/>
    <w:rsid w:val="000E0413"/>
    <w:rsid w:val="000E0A59"/>
    <w:rsid w:val="000E19B8"/>
    <w:rsid w:val="000E24F6"/>
    <w:rsid w:val="000E2F84"/>
    <w:rsid w:val="000E3129"/>
    <w:rsid w:val="000E65C8"/>
    <w:rsid w:val="000E6982"/>
    <w:rsid w:val="000E73E7"/>
    <w:rsid w:val="000F0F70"/>
    <w:rsid w:val="000F114C"/>
    <w:rsid w:val="000F14E1"/>
    <w:rsid w:val="000F1CC9"/>
    <w:rsid w:val="001015AC"/>
    <w:rsid w:val="00101949"/>
    <w:rsid w:val="00101DB8"/>
    <w:rsid w:val="00101F1B"/>
    <w:rsid w:val="00104DD6"/>
    <w:rsid w:val="001069EC"/>
    <w:rsid w:val="00107E0B"/>
    <w:rsid w:val="001101E5"/>
    <w:rsid w:val="00110202"/>
    <w:rsid w:val="00110E7E"/>
    <w:rsid w:val="001123E1"/>
    <w:rsid w:val="00112427"/>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031B"/>
    <w:rsid w:val="00131B1E"/>
    <w:rsid w:val="00133D17"/>
    <w:rsid w:val="001341FB"/>
    <w:rsid w:val="001349AC"/>
    <w:rsid w:val="001360D0"/>
    <w:rsid w:val="00136454"/>
    <w:rsid w:val="00137EAE"/>
    <w:rsid w:val="001408D6"/>
    <w:rsid w:val="00142971"/>
    <w:rsid w:val="001447AD"/>
    <w:rsid w:val="00145C3A"/>
    <w:rsid w:val="00147239"/>
    <w:rsid w:val="001475AC"/>
    <w:rsid w:val="00147EB0"/>
    <w:rsid w:val="00150D90"/>
    <w:rsid w:val="00151B34"/>
    <w:rsid w:val="00151CF4"/>
    <w:rsid w:val="0015308A"/>
    <w:rsid w:val="001535EB"/>
    <w:rsid w:val="0015430E"/>
    <w:rsid w:val="00157328"/>
    <w:rsid w:val="001577EE"/>
    <w:rsid w:val="00160180"/>
    <w:rsid w:val="00160BE9"/>
    <w:rsid w:val="0016170F"/>
    <w:rsid w:val="00162F76"/>
    <w:rsid w:val="00163600"/>
    <w:rsid w:val="0016364D"/>
    <w:rsid w:val="00163B24"/>
    <w:rsid w:val="0016545B"/>
    <w:rsid w:val="00165797"/>
    <w:rsid w:val="00165B10"/>
    <w:rsid w:val="00166DF2"/>
    <w:rsid w:val="001672B5"/>
    <w:rsid w:val="001678F5"/>
    <w:rsid w:val="00167C53"/>
    <w:rsid w:val="00167E13"/>
    <w:rsid w:val="00170EBF"/>
    <w:rsid w:val="00171ADF"/>
    <w:rsid w:val="00171FE3"/>
    <w:rsid w:val="001723D5"/>
    <w:rsid w:val="00172CC4"/>
    <w:rsid w:val="00173B00"/>
    <w:rsid w:val="001744F4"/>
    <w:rsid w:val="00174565"/>
    <w:rsid w:val="00174586"/>
    <w:rsid w:val="00175665"/>
    <w:rsid w:val="00176849"/>
    <w:rsid w:val="00176FCB"/>
    <w:rsid w:val="00180002"/>
    <w:rsid w:val="001818A8"/>
    <w:rsid w:val="00183692"/>
    <w:rsid w:val="00183FDB"/>
    <w:rsid w:val="0018519A"/>
    <w:rsid w:val="001869F6"/>
    <w:rsid w:val="001922C0"/>
    <w:rsid w:val="00193634"/>
    <w:rsid w:val="00194584"/>
    <w:rsid w:val="00195811"/>
    <w:rsid w:val="00197626"/>
    <w:rsid w:val="00197635"/>
    <w:rsid w:val="001A2D9A"/>
    <w:rsid w:val="001A2EF5"/>
    <w:rsid w:val="001A48BE"/>
    <w:rsid w:val="001A5D7C"/>
    <w:rsid w:val="001A7A59"/>
    <w:rsid w:val="001A7ABB"/>
    <w:rsid w:val="001B25AC"/>
    <w:rsid w:val="001B2AFC"/>
    <w:rsid w:val="001B39BD"/>
    <w:rsid w:val="001B3A9F"/>
    <w:rsid w:val="001B56E8"/>
    <w:rsid w:val="001B5A96"/>
    <w:rsid w:val="001B6345"/>
    <w:rsid w:val="001B69BE"/>
    <w:rsid w:val="001B6F38"/>
    <w:rsid w:val="001C1CFA"/>
    <w:rsid w:val="001C2689"/>
    <w:rsid w:val="001C388F"/>
    <w:rsid w:val="001C4B72"/>
    <w:rsid w:val="001C529D"/>
    <w:rsid w:val="001C559D"/>
    <w:rsid w:val="001C56E0"/>
    <w:rsid w:val="001C6139"/>
    <w:rsid w:val="001C7289"/>
    <w:rsid w:val="001D1F97"/>
    <w:rsid w:val="001D21E1"/>
    <w:rsid w:val="001D341D"/>
    <w:rsid w:val="001D5081"/>
    <w:rsid w:val="001D50B6"/>
    <w:rsid w:val="001D522A"/>
    <w:rsid w:val="001D5CB9"/>
    <w:rsid w:val="001E09A2"/>
    <w:rsid w:val="001E0BBB"/>
    <w:rsid w:val="001E11D7"/>
    <w:rsid w:val="001E1886"/>
    <w:rsid w:val="001E1FE7"/>
    <w:rsid w:val="001E3953"/>
    <w:rsid w:val="001E40D6"/>
    <w:rsid w:val="001E422B"/>
    <w:rsid w:val="001E443D"/>
    <w:rsid w:val="001E65DF"/>
    <w:rsid w:val="001E6F9F"/>
    <w:rsid w:val="001E7288"/>
    <w:rsid w:val="001F000C"/>
    <w:rsid w:val="001F1E4D"/>
    <w:rsid w:val="001F59BA"/>
    <w:rsid w:val="001F620B"/>
    <w:rsid w:val="001F6D90"/>
    <w:rsid w:val="001F6FAC"/>
    <w:rsid w:val="001F6FD0"/>
    <w:rsid w:val="001F742D"/>
    <w:rsid w:val="001F7661"/>
    <w:rsid w:val="001F7E4D"/>
    <w:rsid w:val="002001CB"/>
    <w:rsid w:val="0020144E"/>
    <w:rsid w:val="00202433"/>
    <w:rsid w:val="00202720"/>
    <w:rsid w:val="00203DDB"/>
    <w:rsid w:val="00205104"/>
    <w:rsid w:val="00205B08"/>
    <w:rsid w:val="002073F9"/>
    <w:rsid w:val="002103B2"/>
    <w:rsid w:val="0021082E"/>
    <w:rsid w:val="0021140D"/>
    <w:rsid w:val="00212590"/>
    <w:rsid w:val="00213531"/>
    <w:rsid w:val="00213865"/>
    <w:rsid w:val="0021678D"/>
    <w:rsid w:val="002169CD"/>
    <w:rsid w:val="00217B33"/>
    <w:rsid w:val="00220203"/>
    <w:rsid w:val="002210CB"/>
    <w:rsid w:val="002210DF"/>
    <w:rsid w:val="00221C3E"/>
    <w:rsid w:val="00221F6E"/>
    <w:rsid w:val="00222F65"/>
    <w:rsid w:val="00223116"/>
    <w:rsid w:val="00223530"/>
    <w:rsid w:val="00226F18"/>
    <w:rsid w:val="00230049"/>
    <w:rsid w:val="002303A5"/>
    <w:rsid w:val="00231589"/>
    <w:rsid w:val="0023239E"/>
    <w:rsid w:val="00232401"/>
    <w:rsid w:val="00233503"/>
    <w:rsid w:val="00234690"/>
    <w:rsid w:val="002358E3"/>
    <w:rsid w:val="002364EB"/>
    <w:rsid w:val="002416B7"/>
    <w:rsid w:val="00242E60"/>
    <w:rsid w:val="00243011"/>
    <w:rsid w:val="002438DF"/>
    <w:rsid w:val="00244125"/>
    <w:rsid w:val="00244A0E"/>
    <w:rsid w:val="00244C66"/>
    <w:rsid w:val="00247F80"/>
    <w:rsid w:val="0025361F"/>
    <w:rsid w:val="00254247"/>
    <w:rsid w:val="002576C3"/>
    <w:rsid w:val="00257AC5"/>
    <w:rsid w:val="00260277"/>
    <w:rsid w:val="00261292"/>
    <w:rsid w:val="0026161E"/>
    <w:rsid w:val="0026205E"/>
    <w:rsid w:val="002626CB"/>
    <w:rsid w:val="00263CD4"/>
    <w:rsid w:val="00267CEA"/>
    <w:rsid w:val="00271318"/>
    <w:rsid w:val="00272330"/>
    <w:rsid w:val="0027285E"/>
    <w:rsid w:val="00272D65"/>
    <w:rsid w:val="00273FBF"/>
    <w:rsid w:val="00276B7A"/>
    <w:rsid w:val="00280B1C"/>
    <w:rsid w:val="00282712"/>
    <w:rsid w:val="00283EBD"/>
    <w:rsid w:val="002841CE"/>
    <w:rsid w:val="00286326"/>
    <w:rsid w:val="00287485"/>
    <w:rsid w:val="00287EF4"/>
    <w:rsid w:val="002918DD"/>
    <w:rsid w:val="002947ED"/>
    <w:rsid w:val="00294B18"/>
    <w:rsid w:val="00294DC8"/>
    <w:rsid w:val="0029668E"/>
    <w:rsid w:val="002967DD"/>
    <w:rsid w:val="00297D7F"/>
    <w:rsid w:val="002A0703"/>
    <w:rsid w:val="002A0844"/>
    <w:rsid w:val="002A2834"/>
    <w:rsid w:val="002A37FA"/>
    <w:rsid w:val="002A4B1A"/>
    <w:rsid w:val="002A4EA1"/>
    <w:rsid w:val="002A53C4"/>
    <w:rsid w:val="002B0CEF"/>
    <w:rsid w:val="002B230A"/>
    <w:rsid w:val="002B412A"/>
    <w:rsid w:val="002B58CF"/>
    <w:rsid w:val="002B6F23"/>
    <w:rsid w:val="002C031D"/>
    <w:rsid w:val="002C11EA"/>
    <w:rsid w:val="002C368F"/>
    <w:rsid w:val="002C4CE6"/>
    <w:rsid w:val="002C6FB1"/>
    <w:rsid w:val="002C7E4B"/>
    <w:rsid w:val="002D21F5"/>
    <w:rsid w:val="002D2567"/>
    <w:rsid w:val="002D2B1D"/>
    <w:rsid w:val="002D4F4C"/>
    <w:rsid w:val="002D5C8A"/>
    <w:rsid w:val="002D65F1"/>
    <w:rsid w:val="002E0689"/>
    <w:rsid w:val="002E12C5"/>
    <w:rsid w:val="002E230D"/>
    <w:rsid w:val="002E2D4E"/>
    <w:rsid w:val="002E31CC"/>
    <w:rsid w:val="002E33DD"/>
    <w:rsid w:val="002E6937"/>
    <w:rsid w:val="002E7B26"/>
    <w:rsid w:val="002F1A33"/>
    <w:rsid w:val="002F2985"/>
    <w:rsid w:val="002F2E72"/>
    <w:rsid w:val="002F35A1"/>
    <w:rsid w:val="002F3611"/>
    <w:rsid w:val="002F3AB4"/>
    <w:rsid w:val="002F4A2D"/>
    <w:rsid w:val="002F5FFC"/>
    <w:rsid w:val="002F6F57"/>
    <w:rsid w:val="002F7EEE"/>
    <w:rsid w:val="0030152A"/>
    <w:rsid w:val="00301B97"/>
    <w:rsid w:val="00302B9E"/>
    <w:rsid w:val="00303E8E"/>
    <w:rsid w:val="0030525B"/>
    <w:rsid w:val="00306659"/>
    <w:rsid w:val="00306EF8"/>
    <w:rsid w:val="00307603"/>
    <w:rsid w:val="003077F5"/>
    <w:rsid w:val="00307B2D"/>
    <w:rsid w:val="00307E23"/>
    <w:rsid w:val="00310B4C"/>
    <w:rsid w:val="003140FC"/>
    <w:rsid w:val="00315077"/>
    <w:rsid w:val="00315AE0"/>
    <w:rsid w:val="00317681"/>
    <w:rsid w:val="003217D0"/>
    <w:rsid w:val="00323315"/>
    <w:rsid w:val="00323B47"/>
    <w:rsid w:val="00323C61"/>
    <w:rsid w:val="00324727"/>
    <w:rsid w:val="00325087"/>
    <w:rsid w:val="003258D5"/>
    <w:rsid w:val="0032659F"/>
    <w:rsid w:val="00326BB7"/>
    <w:rsid w:val="00326CA7"/>
    <w:rsid w:val="00327372"/>
    <w:rsid w:val="00330B1F"/>
    <w:rsid w:val="003315F2"/>
    <w:rsid w:val="0033183A"/>
    <w:rsid w:val="00331E5F"/>
    <w:rsid w:val="0033228E"/>
    <w:rsid w:val="00332D48"/>
    <w:rsid w:val="003347C8"/>
    <w:rsid w:val="00334B4B"/>
    <w:rsid w:val="00334F17"/>
    <w:rsid w:val="003355AB"/>
    <w:rsid w:val="0033617C"/>
    <w:rsid w:val="00336E5E"/>
    <w:rsid w:val="0033748E"/>
    <w:rsid w:val="00337A0E"/>
    <w:rsid w:val="003401AD"/>
    <w:rsid w:val="00340546"/>
    <w:rsid w:val="00341627"/>
    <w:rsid w:val="00341686"/>
    <w:rsid w:val="00343455"/>
    <w:rsid w:val="0034536A"/>
    <w:rsid w:val="003458AB"/>
    <w:rsid w:val="003461D9"/>
    <w:rsid w:val="00346E1B"/>
    <w:rsid w:val="00347E47"/>
    <w:rsid w:val="00351447"/>
    <w:rsid w:val="00351BD0"/>
    <w:rsid w:val="00352309"/>
    <w:rsid w:val="003524BB"/>
    <w:rsid w:val="00352865"/>
    <w:rsid w:val="00352A00"/>
    <w:rsid w:val="00352EA1"/>
    <w:rsid w:val="00353836"/>
    <w:rsid w:val="00354B6A"/>
    <w:rsid w:val="00355C8B"/>
    <w:rsid w:val="00356299"/>
    <w:rsid w:val="00357172"/>
    <w:rsid w:val="00357CF3"/>
    <w:rsid w:val="00360E7D"/>
    <w:rsid w:val="00361C67"/>
    <w:rsid w:val="00362A7D"/>
    <w:rsid w:val="00362B48"/>
    <w:rsid w:val="00363294"/>
    <w:rsid w:val="00367264"/>
    <w:rsid w:val="00372970"/>
    <w:rsid w:val="00374580"/>
    <w:rsid w:val="00377CDC"/>
    <w:rsid w:val="00381062"/>
    <w:rsid w:val="00382327"/>
    <w:rsid w:val="003862AA"/>
    <w:rsid w:val="003904B0"/>
    <w:rsid w:val="00391BE8"/>
    <w:rsid w:val="00391C8B"/>
    <w:rsid w:val="003931E2"/>
    <w:rsid w:val="003934C2"/>
    <w:rsid w:val="00393A37"/>
    <w:rsid w:val="00394886"/>
    <w:rsid w:val="0039567A"/>
    <w:rsid w:val="00396087"/>
    <w:rsid w:val="00396095"/>
    <w:rsid w:val="00396732"/>
    <w:rsid w:val="00396B72"/>
    <w:rsid w:val="00396D6E"/>
    <w:rsid w:val="0039759D"/>
    <w:rsid w:val="003A0980"/>
    <w:rsid w:val="003A13DB"/>
    <w:rsid w:val="003A1477"/>
    <w:rsid w:val="003A16D6"/>
    <w:rsid w:val="003A2C86"/>
    <w:rsid w:val="003A499C"/>
    <w:rsid w:val="003A59E4"/>
    <w:rsid w:val="003A677D"/>
    <w:rsid w:val="003A6DF6"/>
    <w:rsid w:val="003A711A"/>
    <w:rsid w:val="003A7879"/>
    <w:rsid w:val="003A7E5D"/>
    <w:rsid w:val="003B15DD"/>
    <w:rsid w:val="003B1627"/>
    <w:rsid w:val="003B192C"/>
    <w:rsid w:val="003B241B"/>
    <w:rsid w:val="003B334C"/>
    <w:rsid w:val="003B3653"/>
    <w:rsid w:val="003B36C8"/>
    <w:rsid w:val="003B3D8E"/>
    <w:rsid w:val="003B454B"/>
    <w:rsid w:val="003B6DE9"/>
    <w:rsid w:val="003B7612"/>
    <w:rsid w:val="003C014D"/>
    <w:rsid w:val="003C1146"/>
    <w:rsid w:val="003C1606"/>
    <w:rsid w:val="003C18DE"/>
    <w:rsid w:val="003C201A"/>
    <w:rsid w:val="003C359C"/>
    <w:rsid w:val="003C36CD"/>
    <w:rsid w:val="003C3D42"/>
    <w:rsid w:val="003C3D90"/>
    <w:rsid w:val="003C638A"/>
    <w:rsid w:val="003C6B5A"/>
    <w:rsid w:val="003C72B3"/>
    <w:rsid w:val="003D0EF4"/>
    <w:rsid w:val="003D1E7D"/>
    <w:rsid w:val="003D3E5E"/>
    <w:rsid w:val="003E09F6"/>
    <w:rsid w:val="003E160B"/>
    <w:rsid w:val="003E45A8"/>
    <w:rsid w:val="003F0D92"/>
    <w:rsid w:val="003F16D4"/>
    <w:rsid w:val="003F1B47"/>
    <w:rsid w:val="003F1F94"/>
    <w:rsid w:val="003F4AA8"/>
    <w:rsid w:val="003F4E67"/>
    <w:rsid w:val="003F5F6B"/>
    <w:rsid w:val="003F6DFD"/>
    <w:rsid w:val="004001C6"/>
    <w:rsid w:val="00401456"/>
    <w:rsid w:val="00401798"/>
    <w:rsid w:val="00401D22"/>
    <w:rsid w:val="00402458"/>
    <w:rsid w:val="004049B1"/>
    <w:rsid w:val="004051F9"/>
    <w:rsid w:val="00406535"/>
    <w:rsid w:val="00406AF5"/>
    <w:rsid w:val="00407B88"/>
    <w:rsid w:val="00410105"/>
    <w:rsid w:val="004111BB"/>
    <w:rsid w:val="004124B2"/>
    <w:rsid w:val="0041311C"/>
    <w:rsid w:val="00413536"/>
    <w:rsid w:val="00414C82"/>
    <w:rsid w:val="00415893"/>
    <w:rsid w:val="00417DC9"/>
    <w:rsid w:val="00420A3B"/>
    <w:rsid w:val="00421A7B"/>
    <w:rsid w:val="004236CF"/>
    <w:rsid w:val="0042439B"/>
    <w:rsid w:val="00424AF4"/>
    <w:rsid w:val="004250AA"/>
    <w:rsid w:val="00431029"/>
    <w:rsid w:val="00431364"/>
    <w:rsid w:val="00431CC3"/>
    <w:rsid w:val="00433E0B"/>
    <w:rsid w:val="0043445D"/>
    <w:rsid w:val="004349C2"/>
    <w:rsid w:val="00434CFE"/>
    <w:rsid w:val="0043609F"/>
    <w:rsid w:val="0043619E"/>
    <w:rsid w:val="00436354"/>
    <w:rsid w:val="0044027C"/>
    <w:rsid w:val="00440BBE"/>
    <w:rsid w:val="00441E2D"/>
    <w:rsid w:val="004436DC"/>
    <w:rsid w:val="00444CB0"/>
    <w:rsid w:val="004452E2"/>
    <w:rsid w:val="00445329"/>
    <w:rsid w:val="00445DC4"/>
    <w:rsid w:val="0044664B"/>
    <w:rsid w:val="00446722"/>
    <w:rsid w:val="00447AF8"/>
    <w:rsid w:val="00447D70"/>
    <w:rsid w:val="004533A4"/>
    <w:rsid w:val="004535EF"/>
    <w:rsid w:val="00453B73"/>
    <w:rsid w:val="00454679"/>
    <w:rsid w:val="0045495C"/>
    <w:rsid w:val="004550AC"/>
    <w:rsid w:val="0045745B"/>
    <w:rsid w:val="004616E6"/>
    <w:rsid w:val="00461D1A"/>
    <w:rsid w:val="0046232A"/>
    <w:rsid w:val="00463B55"/>
    <w:rsid w:val="00464445"/>
    <w:rsid w:val="004664ED"/>
    <w:rsid w:val="00466FB1"/>
    <w:rsid w:val="00470D97"/>
    <w:rsid w:val="00471110"/>
    <w:rsid w:val="0047153B"/>
    <w:rsid w:val="0047209D"/>
    <w:rsid w:val="00473B0D"/>
    <w:rsid w:val="00473D18"/>
    <w:rsid w:val="00473F7C"/>
    <w:rsid w:val="00474276"/>
    <w:rsid w:val="00475AF9"/>
    <w:rsid w:val="00477FA5"/>
    <w:rsid w:val="00481481"/>
    <w:rsid w:val="004814D3"/>
    <w:rsid w:val="0048167B"/>
    <w:rsid w:val="004820D9"/>
    <w:rsid w:val="0048244D"/>
    <w:rsid w:val="004826A4"/>
    <w:rsid w:val="0048409C"/>
    <w:rsid w:val="00484D42"/>
    <w:rsid w:val="00484F6C"/>
    <w:rsid w:val="004850A8"/>
    <w:rsid w:val="00486211"/>
    <w:rsid w:val="00486318"/>
    <w:rsid w:val="004868E2"/>
    <w:rsid w:val="00493005"/>
    <w:rsid w:val="0049320F"/>
    <w:rsid w:val="00493362"/>
    <w:rsid w:val="0049374B"/>
    <w:rsid w:val="00494CED"/>
    <w:rsid w:val="00494FAB"/>
    <w:rsid w:val="0049628F"/>
    <w:rsid w:val="0049629D"/>
    <w:rsid w:val="00496EB7"/>
    <w:rsid w:val="00497D1D"/>
    <w:rsid w:val="004A0C64"/>
    <w:rsid w:val="004A3F25"/>
    <w:rsid w:val="004A5BB4"/>
    <w:rsid w:val="004A6464"/>
    <w:rsid w:val="004A7135"/>
    <w:rsid w:val="004A7F34"/>
    <w:rsid w:val="004B050F"/>
    <w:rsid w:val="004B181C"/>
    <w:rsid w:val="004B3084"/>
    <w:rsid w:val="004B333A"/>
    <w:rsid w:val="004C0BCA"/>
    <w:rsid w:val="004C30F9"/>
    <w:rsid w:val="004C35FB"/>
    <w:rsid w:val="004C40DA"/>
    <w:rsid w:val="004C46AB"/>
    <w:rsid w:val="004C5A94"/>
    <w:rsid w:val="004C6DEC"/>
    <w:rsid w:val="004C76D2"/>
    <w:rsid w:val="004D00FA"/>
    <w:rsid w:val="004D14E2"/>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263"/>
    <w:rsid w:val="005033C8"/>
    <w:rsid w:val="00504392"/>
    <w:rsid w:val="0050469D"/>
    <w:rsid w:val="005047FE"/>
    <w:rsid w:val="00507546"/>
    <w:rsid w:val="00511924"/>
    <w:rsid w:val="00511D08"/>
    <w:rsid w:val="0051267B"/>
    <w:rsid w:val="0051320E"/>
    <w:rsid w:val="00513E2E"/>
    <w:rsid w:val="00515EB0"/>
    <w:rsid w:val="0051651C"/>
    <w:rsid w:val="00521DA4"/>
    <w:rsid w:val="00523CA6"/>
    <w:rsid w:val="00526411"/>
    <w:rsid w:val="00530471"/>
    <w:rsid w:val="00531123"/>
    <w:rsid w:val="005331D9"/>
    <w:rsid w:val="00534273"/>
    <w:rsid w:val="00534740"/>
    <w:rsid w:val="00534902"/>
    <w:rsid w:val="00535195"/>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127F"/>
    <w:rsid w:val="00552949"/>
    <w:rsid w:val="00552BBD"/>
    <w:rsid w:val="00553446"/>
    <w:rsid w:val="00556AFA"/>
    <w:rsid w:val="00560A6F"/>
    <w:rsid w:val="005621A8"/>
    <w:rsid w:val="005646A7"/>
    <w:rsid w:val="00565D48"/>
    <w:rsid w:val="0056636D"/>
    <w:rsid w:val="00567019"/>
    <w:rsid w:val="00567B67"/>
    <w:rsid w:val="00571974"/>
    <w:rsid w:val="00572CA1"/>
    <w:rsid w:val="00573684"/>
    <w:rsid w:val="00573EE1"/>
    <w:rsid w:val="00576A4F"/>
    <w:rsid w:val="00576CDC"/>
    <w:rsid w:val="00577699"/>
    <w:rsid w:val="00580C63"/>
    <w:rsid w:val="005812CF"/>
    <w:rsid w:val="00581783"/>
    <w:rsid w:val="00581E79"/>
    <w:rsid w:val="005833E9"/>
    <w:rsid w:val="005842ED"/>
    <w:rsid w:val="00585299"/>
    <w:rsid w:val="005854DE"/>
    <w:rsid w:val="00587DFA"/>
    <w:rsid w:val="00590541"/>
    <w:rsid w:val="00590805"/>
    <w:rsid w:val="00590A9B"/>
    <w:rsid w:val="00590D93"/>
    <w:rsid w:val="0059123A"/>
    <w:rsid w:val="005924A5"/>
    <w:rsid w:val="00592A56"/>
    <w:rsid w:val="00593AD5"/>
    <w:rsid w:val="00593CF0"/>
    <w:rsid w:val="00593D04"/>
    <w:rsid w:val="005955AA"/>
    <w:rsid w:val="00595B89"/>
    <w:rsid w:val="0059684F"/>
    <w:rsid w:val="005A0250"/>
    <w:rsid w:val="005A25DF"/>
    <w:rsid w:val="005A2968"/>
    <w:rsid w:val="005A2F77"/>
    <w:rsid w:val="005A3466"/>
    <w:rsid w:val="005A3F39"/>
    <w:rsid w:val="005A653D"/>
    <w:rsid w:val="005A6B2A"/>
    <w:rsid w:val="005A702B"/>
    <w:rsid w:val="005B012A"/>
    <w:rsid w:val="005B08CB"/>
    <w:rsid w:val="005B0E14"/>
    <w:rsid w:val="005B139C"/>
    <w:rsid w:val="005B164F"/>
    <w:rsid w:val="005B278B"/>
    <w:rsid w:val="005B4A1A"/>
    <w:rsid w:val="005B4A54"/>
    <w:rsid w:val="005B6175"/>
    <w:rsid w:val="005B66FE"/>
    <w:rsid w:val="005B7277"/>
    <w:rsid w:val="005B7F1F"/>
    <w:rsid w:val="005C1328"/>
    <w:rsid w:val="005C21F3"/>
    <w:rsid w:val="005C33E9"/>
    <w:rsid w:val="005C3A92"/>
    <w:rsid w:val="005C3F6D"/>
    <w:rsid w:val="005C4647"/>
    <w:rsid w:val="005C4F74"/>
    <w:rsid w:val="005C576B"/>
    <w:rsid w:val="005C6794"/>
    <w:rsid w:val="005C7259"/>
    <w:rsid w:val="005D10F6"/>
    <w:rsid w:val="005D606F"/>
    <w:rsid w:val="005D6275"/>
    <w:rsid w:val="005D63D4"/>
    <w:rsid w:val="005E07D8"/>
    <w:rsid w:val="005E1405"/>
    <w:rsid w:val="005E237A"/>
    <w:rsid w:val="005E3E73"/>
    <w:rsid w:val="005E6839"/>
    <w:rsid w:val="005E73D1"/>
    <w:rsid w:val="005E7E23"/>
    <w:rsid w:val="005F01A3"/>
    <w:rsid w:val="005F1C53"/>
    <w:rsid w:val="005F441B"/>
    <w:rsid w:val="005F6903"/>
    <w:rsid w:val="005F7497"/>
    <w:rsid w:val="005F7AA4"/>
    <w:rsid w:val="0060342C"/>
    <w:rsid w:val="006034A5"/>
    <w:rsid w:val="00603E0C"/>
    <w:rsid w:val="006050C1"/>
    <w:rsid w:val="006053E5"/>
    <w:rsid w:val="00605B21"/>
    <w:rsid w:val="00605E2B"/>
    <w:rsid w:val="00606349"/>
    <w:rsid w:val="00611144"/>
    <w:rsid w:val="0061147D"/>
    <w:rsid w:val="00611D3C"/>
    <w:rsid w:val="00612EBD"/>
    <w:rsid w:val="0061304B"/>
    <w:rsid w:val="00613D3C"/>
    <w:rsid w:val="00613F49"/>
    <w:rsid w:val="00615651"/>
    <w:rsid w:val="006160F2"/>
    <w:rsid w:val="00616301"/>
    <w:rsid w:val="0061678A"/>
    <w:rsid w:val="00616EF0"/>
    <w:rsid w:val="00617E8B"/>
    <w:rsid w:val="00620293"/>
    <w:rsid w:val="00620F14"/>
    <w:rsid w:val="00620FB3"/>
    <w:rsid w:val="00621870"/>
    <w:rsid w:val="00622D2B"/>
    <w:rsid w:val="006247A9"/>
    <w:rsid w:val="00625CCB"/>
    <w:rsid w:val="00626086"/>
    <w:rsid w:val="00627ECD"/>
    <w:rsid w:val="0063001B"/>
    <w:rsid w:val="0063124D"/>
    <w:rsid w:val="00633FBB"/>
    <w:rsid w:val="006342F3"/>
    <w:rsid w:val="006357C7"/>
    <w:rsid w:val="0063646A"/>
    <w:rsid w:val="0063785B"/>
    <w:rsid w:val="006403F3"/>
    <w:rsid w:val="006410BC"/>
    <w:rsid w:val="00641287"/>
    <w:rsid w:val="006421F0"/>
    <w:rsid w:val="00643306"/>
    <w:rsid w:val="006448BA"/>
    <w:rsid w:val="00646173"/>
    <w:rsid w:val="006478B8"/>
    <w:rsid w:val="006508F4"/>
    <w:rsid w:val="00650C66"/>
    <w:rsid w:val="00652EB9"/>
    <w:rsid w:val="00652F40"/>
    <w:rsid w:val="00652F6E"/>
    <w:rsid w:val="00654628"/>
    <w:rsid w:val="00654937"/>
    <w:rsid w:val="0065517C"/>
    <w:rsid w:val="0065524D"/>
    <w:rsid w:val="006556C0"/>
    <w:rsid w:val="00655D7A"/>
    <w:rsid w:val="006563E9"/>
    <w:rsid w:val="00656E03"/>
    <w:rsid w:val="006578E6"/>
    <w:rsid w:val="006605B9"/>
    <w:rsid w:val="00660977"/>
    <w:rsid w:val="00660D40"/>
    <w:rsid w:val="0066289A"/>
    <w:rsid w:val="006665F7"/>
    <w:rsid w:val="00666C52"/>
    <w:rsid w:val="00667C69"/>
    <w:rsid w:val="00667F04"/>
    <w:rsid w:val="006711A1"/>
    <w:rsid w:val="0067177C"/>
    <w:rsid w:val="00671CC8"/>
    <w:rsid w:val="00672BAE"/>
    <w:rsid w:val="006738C4"/>
    <w:rsid w:val="00675387"/>
    <w:rsid w:val="0067662D"/>
    <w:rsid w:val="00677AB2"/>
    <w:rsid w:val="00680EC0"/>
    <w:rsid w:val="006814C9"/>
    <w:rsid w:val="00682215"/>
    <w:rsid w:val="006827DF"/>
    <w:rsid w:val="00682B6F"/>
    <w:rsid w:val="006836A1"/>
    <w:rsid w:val="00683FB3"/>
    <w:rsid w:val="00686B7D"/>
    <w:rsid w:val="006903E8"/>
    <w:rsid w:val="00691186"/>
    <w:rsid w:val="00691553"/>
    <w:rsid w:val="00693648"/>
    <w:rsid w:val="0069380C"/>
    <w:rsid w:val="00693D24"/>
    <w:rsid w:val="00694055"/>
    <w:rsid w:val="006A176C"/>
    <w:rsid w:val="006A17FC"/>
    <w:rsid w:val="006A1D77"/>
    <w:rsid w:val="006B13FF"/>
    <w:rsid w:val="006B56D1"/>
    <w:rsid w:val="006C02E6"/>
    <w:rsid w:val="006C18F7"/>
    <w:rsid w:val="006C2CA6"/>
    <w:rsid w:val="006C3068"/>
    <w:rsid w:val="006C4DB3"/>
    <w:rsid w:val="006C51E8"/>
    <w:rsid w:val="006C78FE"/>
    <w:rsid w:val="006C7C68"/>
    <w:rsid w:val="006C7D20"/>
    <w:rsid w:val="006D1CF1"/>
    <w:rsid w:val="006D2FFD"/>
    <w:rsid w:val="006D3AC3"/>
    <w:rsid w:val="006D4BE3"/>
    <w:rsid w:val="006D6D0D"/>
    <w:rsid w:val="006D6DD2"/>
    <w:rsid w:val="006D700A"/>
    <w:rsid w:val="006D7CB3"/>
    <w:rsid w:val="006E02A9"/>
    <w:rsid w:val="006E02D8"/>
    <w:rsid w:val="006E0ACE"/>
    <w:rsid w:val="006E2308"/>
    <w:rsid w:val="006E4440"/>
    <w:rsid w:val="006E47EA"/>
    <w:rsid w:val="006E6D83"/>
    <w:rsid w:val="006E797B"/>
    <w:rsid w:val="006F0100"/>
    <w:rsid w:val="006F0252"/>
    <w:rsid w:val="006F0EA4"/>
    <w:rsid w:val="006F2EE0"/>
    <w:rsid w:val="006F3DB5"/>
    <w:rsid w:val="006F4335"/>
    <w:rsid w:val="006F44C1"/>
    <w:rsid w:val="006F4651"/>
    <w:rsid w:val="006F59C2"/>
    <w:rsid w:val="006F5D37"/>
    <w:rsid w:val="006F713A"/>
    <w:rsid w:val="006F7FB1"/>
    <w:rsid w:val="007004A3"/>
    <w:rsid w:val="0070077C"/>
    <w:rsid w:val="00700F17"/>
    <w:rsid w:val="00702329"/>
    <w:rsid w:val="007023E8"/>
    <w:rsid w:val="007023F9"/>
    <w:rsid w:val="00702B29"/>
    <w:rsid w:val="00702FD2"/>
    <w:rsid w:val="00703E4A"/>
    <w:rsid w:val="00703FB4"/>
    <w:rsid w:val="0070556F"/>
    <w:rsid w:val="00706E1B"/>
    <w:rsid w:val="0070761B"/>
    <w:rsid w:val="007146B7"/>
    <w:rsid w:val="007150C4"/>
    <w:rsid w:val="007169AF"/>
    <w:rsid w:val="00717E64"/>
    <w:rsid w:val="0072014E"/>
    <w:rsid w:val="007209EE"/>
    <w:rsid w:val="00720BF2"/>
    <w:rsid w:val="007214BE"/>
    <w:rsid w:val="00722BE4"/>
    <w:rsid w:val="00722EE6"/>
    <w:rsid w:val="0072320F"/>
    <w:rsid w:val="00725294"/>
    <w:rsid w:val="00725B0C"/>
    <w:rsid w:val="00725EC2"/>
    <w:rsid w:val="007266E5"/>
    <w:rsid w:val="00726B64"/>
    <w:rsid w:val="007276B4"/>
    <w:rsid w:val="007317B8"/>
    <w:rsid w:val="007321DB"/>
    <w:rsid w:val="007322AC"/>
    <w:rsid w:val="007328A0"/>
    <w:rsid w:val="00733C05"/>
    <w:rsid w:val="00733C9A"/>
    <w:rsid w:val="00733DDE"/>
    <w:rsid w:val="00735659"/>
    <w:rsid w:val="00737CA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59FF"/>
    <w:rsid w:val="0076658B"/>
    <w:rsid w:val="00766D60"/>
    <w:rsid w:val="00767488"/>
    <w:rsid w:val="00767563"/>
    <w:rsid w:val="007676B1"/>
    <w:rsid w:val="00770A24"/>
    <w:rsid w:val="007723C0"/>
    <w:rsid w:val="00773446"/>
    <w:rsid w:val="00773CC9"/>
    <w:rsid w:val="00774D62"/>
    <w:rsid w:val="00776AAB"/>
    <w:rsid w:val="00776B1D"/>
    <w:rsid w:val="00780008"/>
    <w:rsid w:val="007830B4"/>
    <w:rsid w:val="007837C0"/>
    <w:rsid w:val="00783AD0"/>
    <w:rsid w:val="00783CF9"/>
    <w:rsid w:val="00784238"/>
    <w:rsid w:val="0078439C"/>
    <w:rsid w:val="0078551B"/>
    <w:rsid w:val="0078582A"/>
    <w:rsid w:val="00785D94"/>
    <w:rsid w:val="007861EB"/>
    <w:rsid w:val="007871F6"/>
    <w:rsid w:val="00787F8A"/>
    <w:rsid w:val="0079208F"/>
    <w:rsid w:val="00794391"/>
    <w:rsid w:val="007966B9"/>
    <w:rsid w:val="007971C8"/>
    <w:rsid w:val="007A22CA"/>
    <w:rsid w:val="007A32D8"/>
    <w:rsid w:val="007A3692"/>
    <w:rsid w:val="007A4408"/>
    <w:rsid w:val="007A512B"/>
    <w:rsid w:val="007A58D0"/>
    <w:rsid w:val="007A5A25"/>
    <w:rsid w:val="007A5D49"/>
    <w:rsid w:val="007A5DC2"/>
    <w:rsid w:val="007A6A8E"/>
    <w:rsid w:val="007B3B22"/>
    <w:rsid w:val="007B5DA1"/>
    <w:rsid w:val="007B66EB"/>
    <w:rsid w:val="007C051B"/>
    <w:rsid w:val="007C0813"/>
    <w:rsid w:val="007C27EA"/>
    <w:rsid w:val="007C5D08"/>
    <w:rsid w:val="007C5DFB"/>
    <w:rsid w:val="007C6C5B"/>
    <w:rsid w:val="007C79BA"/>
    <w:rsid w:val="007C7C8E"/>
    <w:rsid w:val="007D0A45"/>
    <w:rsid w:val="007D1F7F"/>
    <w:rsid w:val="007D1FE6"/>
    <w:rsid w:val="007D2B0F"/>
    <w:rsid w:val="007D2FA8"/>
    <w:rsid w:val="007D40E2"/>
    <w:rsid w:val="007D4E27"/>
    <w:rsid w:val="007D519D"/>
    <w:rsid w:val="007D5DAD"/>
    <w:rsid w:val="007D66CA"/>
    <w:rsid w:val="007E0ED3"/>
    <w:rsid w:val="007E1D4A"/>
    <w:rsid w:val="007E1F03"/>
    <w:rsid w:val="007E2A22"/>
    <w:rsid w:val="007E2E0D"/>
    <w:rsid w:val="007E34F3"/>
    <w:rsid w:val="007E35E2"/>
    <w:rsid w:val="007E3A5E"/>
    <w:rsid w:val="007E5750"/>
    <w:rsid w:val="007E5E98"/>
    <w:rsid w:val="007E6460"/>
    <w:rsid w:val="007E7708"/>
    <w:rsid w:val="007F0685"/>
    <w:rsid w:val="007F1412"/>
    <w:rsid w:val="007F2120"/>
    <w:rsid w:val="007F2A06"/>
    <w:rsid w:val="007F38BA"/>
    <w:rsid w:val="007F3D0B"/>
    <w:rsid w:val="007F4597"/>
    <w:rsid w:val="007F4601"/>
    <w:rsid w:val="007F594F"/>
    <w:rsid w:val="007F5ED0"/>
    <w:rsid w:val="007F5F7D"/>
    <w:rsid w:val="007F77AF"/>
    <w:rsid w:val="0080171D"/>
    <w:rsid w:val="00801931"/>
    <w:rsid w:val="00802753"/>
    <w:rsid w:val="008037FF"/>
    <w:rsid w:val="00804510"/>
    <w:rsid w:val="00804701"/>
    <w:rsid w:val="008062B8"/>
    <w:rsid w:val="00812814"/>
    <w:rsid w:val="00812D32"/>
    <w:rsid w:val="0081361A"/>
    <w:rsid w:val="0081428B"/>
    <w:rsid w:val="00814947"/>
    <w:rsid w:val="00814F57"/>
    <w:rsid w:val="0081617B"/>
    <w:rsid w:val="0081640A"/>
    <w:rsid w:val="008175EF"/>
    <w:rsid w:val="00820711"/>
    <w:rsid w:val="008219F3"/>
    <w:rsid w:val="008228D4"/>
    <w:rsid w:val="008231A3"/>
    <w:rsid w:val="008256CA"/>
    <w:rsid w:val="008267C1"/>
    <w:rsid w:val="00830EA7"/>
    <w:rsid w:val="00830F6D"/>
    <w:rsid w:val="00831701"/>
    <w:rsid w:val="0083192F"/>
    <w:rsid w:val="00832117"/>
    <w:rsid w:val="0083263B"/>
    <w:rsid w:val="00835FE4"/>
    <w:rsid w:val="00840378"/>
    <w:rsid w:val="00841520"/>
    <w:rsid w:val="008420A5"/>
    <w:rsid w:val="00843144"/>
    <w:rsid w:val="0084336E"/>
    <w:rsid w:val="00843AD6"/>
    <w:rsid w:val="008447E7"/>
    <w:rsid w:val="0085187A"/>
    <w:rsid w:val="00851C2C"/>
    <w:rsid w:val="00855676"/>
    <w:rsid w:val="00855BDC"/>
    <w:rsid w:val="00855EE6"/>
    <w:rsid w:val="00861A98"/>
    <w:rsid w:val="008621B5"/>
    <w:rsid w:val="008623D3"/>
    <w:rsid w:val="00862763"/>
    <w:rsid w:val="00866650"/>
    <w:rsid w:val="00867149"/>
    <w:rsid w:val="00870DB9"/>
    <w:rsid w:val="0087360D"/>
    <w:rsid w:val="008741F0"/>
    <w:rsid w:val="00874D73"/>
    <w:rsid w:val="00874DAC"/>
    <w:rsid w:val="00874E90"/>
    <w:rsid w:val="00876467"/>
    <w:rsid w:val="008772FD"/>
    <w:rsid w:val="00880019"/>
    <w:rsid w:val="008821DD"/>
    <w:rsid w:val="008823B5"/>
    <w:rsid w:val="00882DE1"/>
    <w:rsid w:val="0088332A"/>
    <w:rsid w:val="00883E87"/>
    <w:rsid w:val="0088407C"/>
    <w:rsid w:val="008841C5"/>
    <w:rsid w:val="00884E25"/>
    <w:rsid w:val="00886F34"/>
    <w:rsid w:val="008873D4"/>
    <w:rsid w:val="00890615"/>
    <w:rsid w:val="00890803"/>
    <w:rsid w:val="00891400"/>
    <w:rsid w:val="0089198A"/>
    <w:rsid w:val="00892344"/>
    <w:rsid w:val="00892450"/>
    <w:rsid w:val="00892E08"/>
    <w:rsid w:val="008941D1"/>
    <w:rsid w:val="00894C71"/>
    <w:rsid w:val="00895714"/>
    <w:rsid w:val="00896412"/>
    <w:rsid w:val="00896925"/>
    <w:rsid w:val="008A0123"/>
    <w:rsid w:val="008A032D"/>
    <w:rsid w:val="008A070A"/>
    <w:rsid w:val="008A3672"/>
    <w:rsid w:val="008A404F"/>
    <w:rsid w:val="008A41F4"/>
    <w:rsid w:val="008A43CA"/>
    <w:rsid w:val="008A448E"/>
    <w:rsid w:val="008A62B3"/>
    <w:rsid w:val="008A7227"/>
    <w:rsid w:val="008A7CA1"/>
    <w:rsid w:val="008B079D"/>
    <w:rsid w:val="008B1B8C"/>
    <w:rsid w:val="008B39C5"/>
    <w:rsid w:val="008B3F74"/>
    <w:rsid w:val="008B4041"/>
    <w:rsid w:val="008B567D"/>
    <w:rsid w:val="008B6846"/>
    <w:rsid w:val="008B6924"/>
    <w:rsid w:val="008B71C8"/>
    <w:rsid w:val="008B7DEA"/>
    <w:rsid w:val="008C02C0"/>
    <w:rsid w:val="008C1485"/>
    <w:rsid w:val="008C151A"/>
    <w:rsid w:val="008C1D35"/>
    <w:rsid w:val="008C2054"/>
    <w:rsid w:val="008C2B5E"/>
    <w:rsid w:val="008C349E"/>
    <w:rsid w:val="008C438E"/>
    <w:rsid w:val="008C4CFE"/>
    <w:rsid w:val="008C63EF"/>
    <w:rsid w:val="008C65EE"/>
    <w:rsid w:val="008C6978"/>
    <w:rsid w:val="008D067A"/>
    <w:rsid w:val="008D23E9"/>
    <w:rsid w:val="008D278F"/>
    <w:rsid w:val="008D34C8"/>
    <w:rsid w:val="008D3D66"/>
    <w:rsid w:val="008D6C1B"/>
    <w:rsid w:val="008E04E4"/>
    <w:rsid w:val="008E4F03"/>
    <w:rsid w:val="008E5316"/>
    <w:rsid w:val="008E5DEC"/>
    <w:rsid w:val="008E62D1"/>
    <w:rsid w:val="008E6C5A"/>
    <w:rsid w:val="008E6D7A"/>
    <w:rsid w:val="008E75CC"/>
    <w:rsid w:val="008F0711"/>
    <w:rsid w:val="008F0A1A"/>
    <w:rsid w:val="008F0A3D"/>
    <w:rsid w:val="008F4745"/>
    <w:rsid w:val="008F4F8B"/>
    <w:rsid w:val="008F62B2"/>
    <w:rsid w:val="0090054F"/>
    <w:rsid w:val="00902041"/>
    <w:rsid w:val="009062D9"/>
    <w:rsid w:val="00907781"/>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4575C"/>
    <w:rsid w:val="00945D7F"/>
    <w:rsid w:val="00946D12"/>
    <w:rsid w:val="00950659"/>
    <w:rsid w:val="009510DC"/>
    <w:rsid w:val="00951D2A"/>
    <w:rsid w:val="00952285"/>
    <w:rsid w:val="00952ACB"/>
    <w:rsid w:val="00952B36"/>
    <w:rsid w:val="009534EB"/>
    <w:rsid w:val="0095446C"/>
    <w:rsid w:val="0095502F"/>
    <w:rsid w:val="00955667"/>
    <w:rsid w:val="00955D7A"/>
    <w:rsid w:val="00956508"/>
    <w:rsid w:val="00960AA2"/>
    <w:rsid w:val="00960F75"/>
    <w:rsid w:val="00961D8F"/>
    <w:rsid w:val="009637EE"/>
    <w:rsid w:val="00963E2A"/>
    <w:rsid w:val="009649FA"/>
    <w:rsid w:val="00964BB3"/>
    <w:rsid w:val="009667DD"/>
    <w:rsid w:val="00967FC1"/>
    <w:rsid w:val="00971AD4"/>
    <w:rsid w:val="00973117"/>
    <w:rsid w:val="00973129"/>
    <w:rsid w:val="0097317C"/>
    <w:rsid w:val="00974AFF"/>
    <w:rsid w:val="00975C5C"/>
    <w:rsid w:val="009800FF"/>
    <w:rsid w:val="00980943"/>
    <w:rsid w:val="00980D84"/>
    <w:rsid w:val="00980FA4"/>
    <w:rsid w:val="00982D1C"/>
    <w:rsid w:val="009830BA"/>
    <w:rsid w:val="009838F5"/>
    <w:rsid w:val="0098400D"/>
    <w:rsid w:val="009913A9"/>
    <w:rsid w:val="0099140C"/>
    <w:rsid w:val="00991E2F"/>
    <w:rsid w:val="0099284B"/>
    <w:rsid w:val="009932D6"/>
    <w:rsid w:val="0099556A"/>
    <w:rsid w:val="0099670C"/>
    <w:rsid w:val="00996A62"/>
    <w:rsid w:val="009A2407"/>
    <w:rsid w:val="009A2428"/>
    <w:rsid w:val="009A2EBE"/>
    <w:rsid w:val="009A2F15"/>
    <w:rsid w:val="009A3DF0"/>
    <w:rsid w:val="009A4D63"/>
    <w:rsid w:val="009A5853"/>
    <w:rsid w:val="009A5C93"/>
    <w:rsid w:val="009A6016"/>
    <w:rsid w:val="009A61CD"/>
    <w:rsid w:val="009A6589"/>
    <w:rsid w:val="009A6A33"/>
    <w:rsid w:val="009A6B68"/>
    <w:rsid w:val="009A6E04"/>
    <w:rsid w:val="009B08AA"/>
    <w:rsid w:val="009B32E3"/>
    <w:rsid w:val="009B32F1"/>
    <w:rsid w:val="009B3D05"/>
    <w:rsid w:val="009B3E4F"/>
    <w:rsid w:val="009B54FD"/>
    <w:rsid w:val="009B5F21"/>
    <w:rsid w:val="009B6F2D"/>
    <w:rsid w:val="009B7499"/>
    <w:rsid w:val="009B7930"/>
    <w:rsid w:val="009C086E"/>
    <w:rsid w:val="009C18F7"/>
    <w:rsid w:val="009C1A2A"/>
    <w:rsid w:val="009C201E"/>
    <w:rsid w:val="009C24B1"/>
    <w:rsid w:val="009C2881"/>
    <w:rsid w:val="009C4D83"/>
    <w:rsid w:val="009C4E64"/>
    <w:rsid w:val="009C5177"/>
    <w:rsid w:val="009C592B"/>
    <w:rsid w:val="009C6260"/>
    <w:rsid w:val="009C62B1"/>
    <w:rsid w:val="009C6DE6"/>
    <w:rsid w:val="009D0BBD"/>
    <w:rsid w:val="009D0DF1"/>
    <w:rsid w:val="009D2629"/>
    <w:rsid w:val="009D299F"/>
    <w:rsid w:val="009D2CC9"/>
    <w:rsid w:val="009D49EC"/>
    <w:rsid w:val="009D5911"/>
    <w:rsid w:val="009D626A"/>
    <w:rsid w:val="009D6FD0"/>
    <w:rsid w:val="009E0E68"/>
    <w:rsid w:val="009E1CE8"/>
    <w:rsid w:val="009E529E"/>
    <w:rsid w:val="009F0F85"/>
    <w:rsid w:val="009F14E0"/>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5C67"/>
    <w:rsid w:val="00A17752"/>
    <w:rsid w:val="00A17F67"/>
    <w:rsid w:val="00A20841"/>
    <w:rsid w:val="00A2135B"/>
    <w:rsid w:val="00A23B73"/>
    <w:rsid w:val="00A23BA7"/>
    <w:rsid w:val="00A257DC"/>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0BE"/>
    <w:rsid w:val="00A40205"/>
    <w:rsid w:val="00A425E8"/>
    <w:rsid w:val="00A426E2"/>
    <w:rsid w:val="00A42BC3"/>
    <w:rsid w:val="00A43873"/>
    <w:rsid w:val="00A44F11"/>
    <w:rsid w:val="00A450C1"/>
    <w:rsid w:val="00A45440"/>
    <w:rsid w:val="00A45D3B"/>
    <w:rsid w:val="00A50E4B"/>
    <w:rsid w:val="00A53583"/>
    <w:rsid w:val="00A54AD0"/>
    <w:rsid w:val="00A55619"/>
    <w:rsid w:val="00A6054A"/>
    <w:rsid w:val="00A60F17"/>
    <w:rsid w:val="00A6126A"/>
    <w:rsid w:val="00A61C1E"/>
    <w:rsid w:val="00A62292"/>
    <w:rsid w:val="00A623E4"/>
    <w:rsid w:val="00A631B8"/>
    <w:rsid w:val="00A63A08"/>
    <w:rsid w:val="00A67E55"/>
    <w:rsid w:val="00A67F24"/>
    <w:rsid w:val="00A71333"/>
    <w:rsid w:val="00A73126"/>
    <w:rsid w:val="00A73138"/>
    <w:rsid w:val="00A733A9"/>
    <w:rsid w:val="00A738B0"/>
    <w:rsid w:val="00A74B9E"/>
    <w:rsid w:val="00A74E62"/>
    <w:rsid w:val="00A76C98"/>
    <w:rsid w:val="00A77982"/>
    <w:rsid w:val="00A80C44"/>
    <w:rsid w:val="00A82F95"/>
    <w:rsid w:val="00A832BE"/>
    <w:rsid w:val="00A83F80"/>
    <w:rsid w:val="00A84CC4"/>
    <w:rsid w:val="00A863B0"/>
    <w:rsid w:val="00A8667D"/>
    <w:rsid w:val="00A86980"/>
    <w:rsid w:val="00A86F2F"/>
    <w:rsid w:val="00A872A2"/>
    <w:rsid w:val="00A87463"/>
    <w:rsid w:val="00A879E6"/>
    <w:rsid w:val="00A90B42"/>
    <w:rsid w:val="00A9243F"/>
    <w:rsid w:val="00A93AA3"/>
    <w:rsid w:val="00A95410"/>
    <w:rsid w:val="00A95ADC"/>
    <w:rsid w:val="00A979D3"/>
    <w:rsid w:val="00AA0F54"/>
    <w:rsid w:val="00AA2AE0"/>
    <w:rsid w:val="00AA3E07"/>
    <w:rsid w:val="00AA60D4"/>
    <w:rsid w:val="00AA792C"/>
    <w:rsid w:val="00AB1A1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3F41"/>
    <w:rsid w:val="00AD60A9"/>
    <w:rsid w:val="00AD7680"/>
    <w:rsid w:val="00AE1133"/>
    <w:rsid w:val="00AE1D06"/>
    <w:rsid w:val="00AE276D"/>
    <w:rsid w:val="00AE31BE"/>
    <w:rsid w:val="00AE484A"/>
    <w:rsid w:val="00AE4D7A"/>
    <w:rsid w:val="00AE6158"/>
    <w:rsid w:val="00AE71A0"/>
    <w:rsid w:val="00AE7637"/>
    <w:rsid w:val="00AE7921"/>
    <w:rsid w:val="00AE7ABE"/>
    <w:rsid w:val="00AF13F1"/>
    <w:rsid w:val="00AF2571"/>
    <w:rsid w:val="00AF285C"/>
    <w:rsid w:val="00AF396C"/>
    <w:rsid w:val="00AF4370"/>
    <w:rsid w:val="00AF59D2"/>
    <w:rsid w:val="00AF680F"/>
    <w:rsid w:val="00AF79CE"/>
    <w:rsid w:val="00B01548"/>
    <w:rsid w:val="00B01BD5"/>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4F8D"/>
    <w:rsid w:val="00B15063"/>
    <w:rsid w:val="00B15F01"/>
    <w:rsid w:val="00B164CB"/>
    <w:rsid w:val="00B17835"/>
    <w:rsid w:val="00B17D68"/>
    <w:rsid w:val="00B22E6B"/>
    <w:rsid w:val="00B23861"/>
    <w:rsid w:val="00B251F7"/>
    <w:rsid w:val="00B25693"/>
    <w:rsid w:val="00B31239"/>
    <w:rsid w:val="00B3179A"/>
    <w:rsid w:val="00B31F64"/>
    <w:rsid w:val="00B32ECD"/>
    <w:rsid w:val="00B34128"/>
    <w:rsid w:val="00B342BA"/>
    <w:rsid w:val="00B3589F"/>
    <w:rsid w:val="00B36A83"/>
    <w:rsid w:val="00B3773F"/>
    <w:rsid w:val="00B37AF1"/>
    <w:rsid w:val="00B4019D"/>
    <w:rsid w:val="00B40F47"/>
    <w:rsid w:val="00B41C5E"/>
    <w:rsid w:val="00B4367F"/>
    <w:rsid w:val="00B43EEC"/>
    <w:rsid w:val="00B51BF8"/>
    <w:rsid w:val="00B54A0A"/>
    <w:rsid w:val="00B54C05"/>
    <w:rsid w:val="00B60ABE"/>
    <w:rsid w:val="00B616E4"/>
    <w:rsid w:val="00B61D95"/>
    <w:rsid w:val="00B621A7"/>
    <w:rsid w:val="00B62F93"/>
    <w:rsid w:val="00B634FA"/>
    <w:rsid w:val="00B6628A"/>
    <w:rsid w:val="00B67A78"/>
    <w:rsid w:val="00B7006F"/>
    <w:rsid w:val="00B70FAB"/>
    <w:rsid w:val="00B74C65"/>
    <w:rsid w:val="00B7526F"/>
    <w:rsid w:val="00B7616E"/>
    <w:rsid w:val="00B7621A"/>
    <w:rsid w:val="00B766B7"/>
    <w:rsid w:val="00B77B16"/>
    <w:rsid w:val="00B80016"/>
    <w:rsid w:val="00B8083E"/>
    <w:rsid w:val="00B82F2A"/>
    <w:rsid w:val="00B83673"/>
    <w:rsid w:val="00B83AF5"/>
    <w:rsid w:val="00B86A6B"/>
    <w:rsid w:val="00B90136"/>
    <w:rsid w:val="00B925C3"/>
    <w:rsid w:val="00B92E17"/>
    <w:rsid w:val="00BA26C3"/>
    <w:rsid w:val="00BA35EF"/>
    <w:rsid w:val="00BA3839"/>
    <w:rsid w:val="00BA62EC"/>
    <w:rsid w:val="00BB012C"/>
    <w:rsid w:val="00BB0B36"/>
    <w:rsid w:val="00BB11DA"/>
    <w:rsid w:val="00BB1435"/>
    <w:rsid w:val="00BB2635"/>
    <w:rsid w:val="00BB4000"/>
    <w:rsid w:val="00BB728B"/>
    <w:rsid w:val="00BB74D7"/>
    <w:rsid w:val="00BC40E5"/>
    <w:rsid w:val="00BC611D"/>
    <w:rsid w:val="00BC72F1"/>
    <w:rsid w:val="00BD3E6B"/>
    <w:rsid w:val="00BD5F39"/>
    <w:rsid w:val="00BD7012"/>
    <w:rsid w:val="00BE0187"/>
    <w:rsid w:val="00BE01A3"/>
    <w:rsid w:val="00BE0711"/>
    <w:rsid w:val="00BE1588"/>
    <w:rsid w:val="00BE5E82"/>
    <w:rsid w:val="00BE790D"/>
    <w:rsid w:val="00BF0247"/>
    <w:rsid w:val="00BF09F3"/>
    <w:rsid w:val="00BF0C8E"/>
    <w:rsid w:val="00BF1C13"/>
    <w:rsid w:val="00BF1F35"/>
    <w:rsid w:val="00BF1F63"/>
    <w:rsid w:val="00BF24EA"/>
    <w:rsid w:val="00BF2650"/>
    <w:rsid w:val="00BF34E5"/>
    <w:rsid w:val="00BF378D"/>
    <w:rsid w:val="00BF38A5"/>
    <w:rsid w:val="00BF44E9"/>
    <w:rsid w:val="00BF530A"/>
    <w:rsid w:val="00BF643D"/>
    <w:rsid w:val="00BF6624"/>
    <w:rsid w:val="00BF6FDB"/>
    <w:rsid w:val="00BF7315"/>
    <w:rsid w:val="00BF77A9"/>
    <w:rsid w:val="00C00057"/>
    <w:rsid w:val="00C005D3"/>
    <w:rsid w:val="00C00932"/>
    <w:rsid w:val="00C01ED7"/>
    <w:rsid w:val="00C020EC"/>
    <w:rsid w:val="00C02500"/>
    <w:rsid w:val="00C03392"/>
    <w:rsid w:val="00C04722"/>
    <w:rsid w:val="00C04A92"/>
    <w:rsid w:val="00C04E95"/>
    <w:rsid w:val="00C05711"/>
    <w:rsid w:val="00C06035"/>
    <w:rsid w:val="00C060DB"/>
    <w:rsid w:val="00C067CE"/>
    <w:rsid w:val="00C073D9"/>
    <w:rsid w:val="00C0780E"/>
    <w:rsid w:val="00C1041D"/>
    <w:rsid w:val="00C10681"/>
    <w:rsid w:val="00C116C1"/>
    <w:rsid w:val="00C118A0"/>
    <w:rsid w:val="00C11A18"/>
    <w:rsid w:val="00C12A70"/>
    <w:rsid w:val="00C12DC4"/>
    <w:rsid w:val="00C13408"/>
    <w:rsid w:val="00C13F65"/>
    <w:rsid w:val="00C153C2"/>
    <w:rsid w:val="00C15C26"/>
    <w:rsid w:val="00C17573"/>
    <w:rsid w:val="00C22018"/>
    <w:rsid w:val="00C23507"/>
    <w:rsid w:val="00C23C62"/>
    <w:rsid w:val="00C2421E"/>
    <w:rsid w:val="00C26133"/>
    <w:rsid w:val="00C26DDF"/>
    <w:rsid w:val="00C27B07"/>
    <w:rsid w:val="00C3125E"/>
    <w:rsid w:val="00C33135"/>
    <w:rsid w:val="00C345A0"/>
    <w:rsid w:val="00C35E69"/>
    <w:rsid w:val="00C4003E"/>
    <w:rsid w:val="00C41C24"/>
    <w:rsid w:val="00C41C25"/>
    <w:rsid w:val="00C42075"/>
    <w:rsid w:val="00C429A7"/>
    <w:rsid w:val="00C43A27"/>
    <w:rsid w:val="00C4516E"/>
    <w:rsid w:val="00C45299"/>
    <w:rsid w:val="00C474B5"/>
    <w:rsid w:val="00C47826"/>
    <w:rsid w:val="00C478A7"/>
    <w:rsid w:val="00C4798E"/>
    <w:rsid w:val="00C47E1E"/>
    <w:rsid w:val="00C50B14"/>
    <w:rsid w:val="00C50CAC"/>
    <w:rsid w:val="00C51663"/>
    <w:rsid w:val="00C519C5"/>
    <w:rsid w:val="00C520F3"/>
    <w:rsid w:val="00C53637"/>
    <w:rsid w:val="00C54A8B"/>
    <w:rsid w:val="00C55B2F"/>
    <w:rsid w:val="00C55B78"/>
    <w:rsid w:val="00C55FD6"/>
    <w:rsid w:val="00C576F2"/>
    <w:rsid w:val="00C5770A"/>
    <w:rsid w:val="00C57A93"/>
    <w:rsid w:val="00C62539"/>
    <w:rsid w:val="00C62F84"/>
    <w:rsid w:val="00C62FE6"/>
    <w:rsid w:val="00C63A01"/>
    <w:rsid w:val="00C64E9B"/>
    <w:rsid w:val="00C65376"/>
    <w:rsid w:val="00C65968"/>
    <w:rsid w:val="00C660A2"/>
    <w:rsid w:val="00C661B9"/>
    <w:rsid w:val="00C66F7E"/>
    <w:rsid w:val="00C67E82"/>
    <w:rsid w:val="00C701D5"/>
    <w:rsid w:val="00C7133D"/>
    <w:rsid w:val="00C7138A"/>
    <w:rsid w:val="00C7195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4426"/>
    <w:rsid w:val="00C96E10"/>
    <w:rsid w:val="00CA0B75"/>
    <w:rsid w:val="00CA13EE"/>
    <w:rsid w:val="00CA336D"/>
    <w:rsid w:val="00CA631E"/>
    <w:rsid w:val="00CA6380"/>
    <w:rsid w:val="00CA6A3D"/>
    <w:rsid w:val="00CA7C38"/>
    <w:rsid w:val="00CB0E2C"/>
    <w:rsid w:val="00CB28CC"/>
    <w:rsid w:val="00CB3180"/>
    <w:rsid w:val="00CB3E19"/>
    <w:rsid w:val="00CB49A1"/>
    <w:rsid w:val="00CB534B"/>
    <w:rsid w:val="00CB61FB"/>
    <w:rsid w:val="00CB65B6"/>
    <w:rsid w:val="00CC0504"/>
    <w:rsid w:val="00CC07E8"/>
    <w:rsid w:val="00CC4727"/>
    <w:rsid w:val="00CC4C84"/>
    <w:rsid w:val="00CC5139"/>
    <w:rsid w:val="00CC6926"/>
    <w:rsid w:val="00CC7E4A"/>
    <w:rsid w:val="00CD1505"/>
    <w:rsid w:val="00CD1F8F"/>
    <w:rsid w:val="00CD402D"/>
    <w:rsid w:val="00CD455C"/>
    <w:rsid w:val="00CD4AB4"/>
    <w:rsid w:val="00CD4FF6"/>
    <w:rsid w:val="00CD5DF0"/>
    <w:rsid w:val="00CE013B"/>
    <w:rsid w:val="00CE236C"/>
    <w:rsid w:val="00CE29EF"/>
    <w:rsid w:val="00CE2AF0"/>
    <w:rsid w:val="00CE2DCE"/>
    <w:rsid w:val="00CE5998"/>
    <w:rsid w:val="00CE5D14"/>
    <w:rsid w:val="00CF1A35"/>
    <w:rsid w:val="00CF2AC0"/>
    <w:rsid w:val="00CF2E04"/>
    <w:rsid w:val="00CF3AB5"/>
    <w:rsid w:val="00CF5039"/>
    <w:rsid w:val="00CF5A34"/>
    <w:rsid w:val="00CF60E4"/>
    <w:rsid w:val="00D00AD8"/>
    <w:rsid w:val="00D00BF9"/>
    <w:rsid w:val="00D038A0"/>
    <w:rsid w:val="00D043A4"/>
    <w:rsid w:val="00D05F2F"/>
    <w:rsid w:val="00D069FA"/>
    <w:rsid w:val="00D07009"/>
    <w:rsid w:val="00D07A1F"/>
    <w:rsid w:val="00D109CE"/>
    <w:rsid w:val="00D115C4"/>
    <w:rsid w:val="00D11A74"/>
    <w:rsid w:val="00D13D24"/>
    <w:rsid w:val="00D148DE"/>
    <w:rsid w:val="00D15D3B"/>
    <w:rsid w:val="00D16010"/>
    <w:rsid w:val="00D162D6"/>
    <w:rsid w:val="00D176B9"/>
    <w:rsid w:val="00D20285"/>
    <w:rsid w:val="00D20972"/>
    <w:rsid w:val="00D20C56"/>
    <w:rsid w:val="00D20FAB"/>
    <w:rsid w:val="00D22C86"/>
    <w:rsid w:val="00D25806"/>
    <w:rsid w:val="00D262D3"/>
    <w:rsid w:val="00D26BC9"/>
    <w:rsid w:val="00D30ACB"/>
    <w:rsid w:val="00D3392E"/>
    <w:rsid w:val="00D3718C"/>
    <w:rsid w:val="00D37FB2"/>
    <w:rsid w:val="00D40287"/>
    <w:rsid w:val="00D403E1"/>
    <w:rsid w:val="00D4421E"/>
    <w:rsid w:val="00D44CA8"/>
    <w:rsid w:val="00D44EC6"/>
    <w:rsid w:val="00D45A4D"/>
    <w:rsid w:val="00D47D78"/>
    <w:rsid w:val="00D51F95"/>
    <w:rsid w:val="00D554B4"/>
    <w:rsid w:val="00D55933"/>
    <w:rsid w:val="00D567DA"/>
    <w:rsid w:val="00D5750E"/>
    <w:rsid w:val="00D60868"/>
    <w:rsid w:val="00D610C2"/>
    <w:rsid w:val="00D62B59"/>
    <w:rsid w:val="00D66D7D"/>
    <w:rsid w:val="00D6776E"/>
    <w:rsid w:val="00D709FC"/>
    <w:rsid w:val="00D73927"/>
    <w:rsid w:val="00D739F9"/>
    <w:rsid w:val="00D73A46"/>
    <w:rsid w:val="00D8089A"/>
    <w:rsid w:val="00D80B4A"/>
    <w:rsid w:val="00D82654"/>
    <w:rsid w:val="00D82E93"/>
    <w:rsid w:val="00D83408"/>
    <w:rsid w:val="00D83895"/>
    <w:rsid w:val="00D848C2"/>
    <w:rsid w:val="00D869C0"/>
    <w:rsid w:val="00D87BFE"/>
    <w:rsid w:val="00D91631"/>
    <w:rsid w:val="00D91FE0"/>
    <w:rsid w:val="00D9339E"/>
    <w:rsid w:val="00D93DE9"/>
    <w:rsid w:val="00D95397"/>
    <w:rsid w:val="00D95F55"/>
    <w:rsid w:val="00D95FAA"/>
    <w:rsid w:val="00D960C7"/>
    <w:rsid w:val="00D975C3"/>
    <w:rsid w:val="00DA0FD3"/>
    <w:rsid w:val="00DA1C21"/>
    <w:rsid w:val="00DA1C4E"/>
    <w:rsid w:val="00DA1F68"/>
    <w:rsid w:val="00DA27CC"/>
    <w:rsid w:val="00DA2893"/>
    <w:rsid w:val="00DA2ADB"/>
    <w:rsid w:val="00DA5236"/>
    <w:rsid w:val="00DA523F"/>
    <w:rsid w:val="00DA5E85"/>
    <w:rsid w:val="00DA657F"/>
    <w:rsid w:val="00DA73AC"/>
    <w:rsid w:val="00DA7870"/>
    <w:rsid w:val="00DB0995"/>
    <w:rsid w:val="00DB181B"/>
    <w:rsid w:val="00DB1851"/>
    <w:rsid w:val="00DB1B0C"/>
    <w:rsid w:val="00DB2501"/>
    <w:rsid w:val="00DB3392"/>
    <w:rsid w:val="00DB3F80"/>
    <w:rsid w:val="00DB464B"/>
    <w:rsid w:val="00DB4CF6"/>
    <w:rsid w:val="00DB7501"/>
    <w:rsid w:val="00DB7A80"/>
    <w:rsid w:val="00DC2A7D"/>
    <w:rsid w:val="00DC319C"/>
    <w:rsid w:val="00DC35BF"/>
    <w:rsid w:val="00DC645B"/>
    <w:rsid w:val="00DC6BDC"/>
    <w:rsid w:val="00DC7D3D"/>
    <w:rsid w:val="00DD35C3"/>
    <w:rsid w:val="00DD4DE5"/>
    <w:rsid w:val="00DD58C5"/>
    <w:rsid w:val="00DD5B02"/>
    <w:rsid w:val="00DD6646"/>
    <w:rsid w:val="00DD665A"/>
    <w:rsid w:val="00DD7A4A"/>
    <w:rsid w:val="00DD7C79"/>
    <w:rsid w:val="00DE1431"/>
    <w:rsid w:val="00DE23F5"/>
    <w:rsid w:val="00DE37AA"/>
    <w:rsid w:val="00DE47F9"/>
    <w:rsid w:val="00DE4969"/>
    <w:rsid w:val="00DE7D71"/>
    <w:rsid w:val="00DF083F"/>
    <w:rsid w:val="00DF0AD4"/>
    <w:rsid w:val="00DF1CF8"/>
    <w:rsid w:val="00DF22BB"/>
    <w:rsid w:val="00DF3771"/>
    <w:rsid w:val="00DF41BF"/>
    <w:rsid w:val="00DF468A"/>
    <w:rsid w:val="00DF4974"/>
    <w:rsid w:val="00DF6317"/>
    <w:rsid w:val="00E02C42"/>
    <w:rsid w:val="00E03072"/>
    <w:rsid w:val="00E03148"/>
    <w:rsid w:val="00E03B32"/>
    <w:rsid w:val="00E04023"/>
    <w:rsid w:val="00E04149"/>
    <w:rsid w:val="00E0684E"/>
    <w:rsid w:val="00E06F2A"/>
    <w:rsid w:val="00E1180D"/>
    <w:rsid w:val="00E11E03"/>
    <w:rsid w:val="00E1249B"/>
    <w:rsid w:val="00E145AD"/>
    <w:rsid w:val="00E14BDD"/>
    <w:rsid w:val="00E14D25"/>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4"/>
    <w:rsid w:val="00E37EAC"/>
    <w:rsid w:val="00E41254"/>
    <w:rsid w:val="00E41762"/>
    <w:rsid w:val="00E41DBF"/>
    <w:rsid w:val="00E42088"/>
    <w:rsid w:val="00E4281E"/>
    <w:rsid w:val="00E4455D"/>
    <w:rsid w:val="00E449B7"/>
    <w:rsid w:val="00E45057"/>
    <w:rsid w:val="00E45582"/>
    <w:rsid w:val="00E45718"/>
    <w:rsid w:val="00E467CD"/>
    <w:rsid w:val="00E46E24"/>
    <w:rsid w:val="00E5045F"/>
    <w:rsid w:val="00E50707"/>
    <w:rsid w:val="00E507F0"/>
    <w:rsid w:val="00E5092A"/>
    <w:rsid w:val="00E50B65"/>
    <w:rsid w:val="00E50C79"/>
    <w:rsid w:val="00E51511"/>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2BBB"/>
    <w:rsid w:val="00E65111"/>
    <w:rsid w:val="00E652ED"/>
    <w:rsid w:val="00E674F2"/>
    <w:rsid w:val="00E6786F"/>
    <w:rsid w:val="00E67CE4"/>
    <w:rsid w:val="00E67EF7"/>
    <w:rsid w:val="00E71658"/>
    <w:rsid w:val="00E724D7"/>
    <w:rsid w:val="00E7384A"/>
    <w:rsid w:val="00E7424D"/>
    <w:rsid w:val="00E74F45"/>
    <w:rsid w:val="00E758CD"/>
    <w:rsid w:val="00E764E3"/>
    <w:rsid w:val="00E76F76"/>
    <w:rsid w:val="00E77129"/>
    <w:rsid w:val="00E81585"/>
    <w:rsid w:val="00E82F3A"/>
    <w:rsid w:val="00E83B17"/>
    <w:rsid w:val="00E84665"/>
    <w:rsid w:val="00E9205D"/>
    <w:rsid w:val="00E93132"/>
    <w:rsid w:val="00E9335C"/>
    <w:rsid w:val="00E94D90"/>
    <w:rsid w:val="00E94ECB"/>
    <w:rsid w:val="00E95509"/>
    <w:rsid w:val="00EA17AF"/>
    <w:rsid w:val="00EA20D6"/>
    <w:rsid w:val="00EA37C8"/>
    <w:rsid w:val="00EA54A9"/>
    <w:rsid w:val="00EA5A2C"/>
    <w:rsid w:val="00EA5A93"/>
    <w:rsid w:val="00EA5C93"/>
    <w:rsid w:val="00EA61BE"/>
    <w:rsid w:val="00EA7538"/>
    <w:rsid w:val="00EB0455"/>
    <w:rsid w:val="00EB0709"/>
    <w:rsid w:val="00EB4485"/>
    <w:rsid w:val="00EB58C4"/>
    <w:rsid w:val="00EB5F7D"/>
    <w:rsid w:val="00EB6A80"/>
    <w:rsid w:val="00EB7086"/>
    <w:rsid w:val="00EB7AD5"/>
    <w:rsid w:val="00EB7E79"/>
    <w:rsid w:val="00EC0C97"/>
    <w:rsid w:val="00EC27F7"/>
    <w:rsid w:val="00EC2CA9"/>
    <w:rsid w:val="00EC333B"/>
    <w:rsid w:val="00EC5109"/>
    <w:rsid w:val="00EC76B1"/>
    <w:rsid w:val="00EC7AC2"/>
    <w:rsid w:val="00ED074A"/>
    <w:rsid w:val="00ED1019"/>
    <w:rsid w:val="00ED1068"/>
    <w:rsid w:val="00ED1936"/>
    <w:rsid w:val="00ED2D3A"/>
    <w:rsid w:val="00ED342E"/>
    <w:rsid w:val="00ED578C"/>
    <w:rsid w:val="00ED63ED"/>
    <w:rsid w:val="00ED6B8F"/>
    <w:rsid w:val="00EE341B"/>
    <w:rsid w:val="00EE54F9"/>
    <w:rsid w:val="00EE5CE8"/>
    <w:rsid w:val="00EE6712"/>
    <w:rsid w:val="00EE6CDC"/>
    <w:rsid w:val="00EE72C6"/>
    <w:rsid w:val="00EF1010"/>
    <w:rsid w:val="00EF407F"/>
    <w:rsid w:val="00EF42EB"/>
    <w:rsid w:val="00EF6771"/>
    <w:rsid w:val="00F002AC"/>
    <w:rsid w:val="00F00E8B"/>
    <w:rsid w:val="00F025E8"/>
    <w:rsid w:val="00F026BB"/>
    <w:rsid w:val="00F02722"/>
    <w:rsid w:val="00F05FA3"/>
    <w:rsid w:val="00F10B1C"/>
    <w:rsid w:val="00F112A7"/>
    <w:rsid w:val="00F1137D"/>
    <w:rsid w:val="00F11F20"/>
    <w:rsid w:val="00F122E7"/>
    <w:rsid w:val="00F12687"/>
    <w:rsid w:val="00F12CA1"/>
    <w:rsid w:val="00F13DAB"/>
    <w:rsid w:val="00F158F1"/>
    <w:rsid w:val="00F16498"/>
    <w:rsid w:val="00F176B1"/>
    <w:rsid w:val="00F202D9"/>
    <w:rsid w:val="00F21E2B"/>
    <w:rsid w:val="00F264F1"/>
    <w:rsid w:val="00F26ADE"/>
    <w:rsid w:val="00F26B2A"/>
    <w:rsid w:val="00F3559D"/>
    <w:rsid w:val="00F356F2"/>
    <w:rsid w:val="00F37BCD"/>
    <w:rsid w:val="00F40D33"/>
    <w:rsid w:val="00F418C9"/>
    <w:rsid w:val="00F41B2A"/>
    <w:rsid w:val="00F43948"/>
    <w:rsid w:val="00F44C12"/>
    <w:rsid w:val="00F44D58"/>
    <w:rsid w:val="00F4715D"/>
    <w:rsid w:val="00F47953"/>
    <w:rsid w:val="00F51AF4"/>
    <w:rsid w:val="00F5389E"/>
    <w:rsid w:val="00F538AC"/>
    <w:rsid w:val="00F56792"/>
    <w:rsid w:val="00F57D09"/>
    <w:rsid w:val="00F61373"/>
    <w:rsid w:val="00F6158D"/>
    <w:rsid w:val="00F617BB"/>
    <w:rsid w:val="00F62EB4"/>
    <w:rsid w:val="00F638D9"/>
    <w:rsid w:val="00F649B6"/>
    <w:rsid w:val="00F6615F"/>
    <w:rsid w:val="00F66D72"/>
    <w:rsid w:val="00F67462"/>
    <w:rsid w:val="00F722E6"/>
    <w:rsid w:val="00F72D60"/>
    <w:rsid w:val="00F75B21"/>
    <w:rsid w:val="00F761C5"/>
    <w:rsid w:val="00F770DD"/>
    <w:rsid w:val="00F77648"/>
    <w:rsid w:val="00F80130"/>
    <w:rsid w:val="00F8179C"/>
    <w:rsid w:val="00F81B92"/>
    <w:rsid w:val="00F82D5A"/>
    <w:rsid w:val="00F85B1F"/>
    <w:rsid w:val="00F86428"/>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1700"/>
    <w:rsid w:val="00FB35B6"/>
    <w:rsid w:val="00FB3BA1"/>
    <w:rsid w:val="00FB4643"/>
    <w:rsid w:val="00FB7498"/>
    <w:rsid w:val="00FB7FB4"/>
    <w:rsid w:val="00FC1718"/>
    <w:rsid w:val="00FC1A75"/>
    <w:rsid w:val="00FC3897"/>
    <w:rsid w:val="00FC52FE"/>
    <w:rsid w:val="00FC5F58"/>
    <w:rsid w:val="00FC6ABC"/>
    <w:rsid w:val="00FC7D13"/>
    <w:rsid w:val="00FD1F9E"/>
    <w:rsid w:val="00FD2005"/>
    <w:rsid w:val="00FD5E76"/>
    <w:rsid w:val="00FD7C85"/>
    <w:rsid w:val="00FE1434"/>
    <w:rsid w:val="00FE195C"/>
    <w:rsid w:val="00FE3E3A"/>
    <w:rsid w:val="00FE41D8"/>
    <w:rsid w:val="00FE4B6A"/>
    <w:rsid w:val="00FE6429"/>
    <w:rsid w:val="00FE7373"/>
    <w:rsid w:val="00FE7FFD"/>
    <w:rsid w:val="00FF1DCE"/>
    <w:rsid w:val="00FF2A7B"/>
    <w:rsid w:val="00FF3B92"/>
    <w:rsid w:val="00FF3FC3"/>
    <w:rsid w:val="00FF41B4"/>
    <w:rsid w:val="00FF43AE"/>
    <w:rsid w:val="00FF4C2D"/>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905A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6FB1"/>
    <w:rPr>
      <w:rFonts w:asciiTheme="minorHAnsi" w:hAnsiTheme="minorHAnsi"/>
      <w:sz w:val="24"/>
      <w:szCs w:val="24"/>
    </w:rPr>
  </w:style>
  <w:style w:type="paragraph" w:styleId="Heading1">
    <w:name w:val="heading 1"/>
    <w:basedOn w:val="Normal"/>
    <w:next w:val="Normal"/>
    <w:link w:val="Heading1Char"/>
    <w:uiPriority w:val="9"/>
    <w:qFormat/>
    <w:rsid w:val="00B54C05"/>
    <w:pPr>
      <w:spacing w:before="48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B54C05"/>
    <w:pPr>
      <w:spacing w:before="200" w:line="271" w:lineRule="auto"/>
      <w:outlineLvl w:val="1"/>
    </w:pPr>
    <w:rPr>
      <w:smallCaps/>
      <w:sz w:val="28"/>
      <w:szCs w:val="28"/>
    </w:rPr>
  </w:style>
  <w:style w:type="paragraph" w:styleId="Heading3">
    <w:name w:val="heading 3"/>
    <w:basedOn w:val="Normal"/>
    <w:next w:val="Normal"/>
    <w:link w:val="Heading3Char"/>
    <w:uiPriority w:val="9"/>
    <w:unhideWhenUsed/>
    <w:qFormat/>
    <w:rsid w:val="00B54C05"/>
    <w:pPr>
      <w:spacing w:before="20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B54C05"/>
    <w:pPr>
      <w:spacing w:line="271" w:lineRule="auto"/>
      <w:outlineLvl w:val="3"/>
    </w:pPr>
    <w:rPr>
      <w:b/>
      <w:bCs/>
      <w:spacing w:val="5"/>
    </w:rPr>
  </w:style>
  <w:style w:type="paragraph" w:styleId="Heading5">
    <w:name w:val="heading 5"/>
    <w:basedOn w:val="Normal"/>
    <w:next w:val="Normal"/>
    <w:link w:val="Heading5Char"/>
    <w:uiPriority w:val="9"/>
    <w:semiHidden/>
    <w:unhideWhenUsed/>
    <w:qFormat/>
    <w:rsid w:val="00B54C05"/>
    <w:pPr>
      <w:spacing w:line="271" w:lineRule="auto"/>
      <w:outlineLvl w:val="4"/>
    </w:pPr>
    <w:rPr>
      <w:i/>
      <w:iCs/>
    </w:rPr>
  </w:style>
  <w:style w:type="paragraph" w:styleId="Heading6">
    <w:name w:val="heading 6"/>
    <w:basedOn w:val="Normal"/>
    <w:next w:val="Normal"/>
    <w:link w:val="Heading6Cha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54C05"/>
    <w:p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54C05"/>
    <w:p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ListParagraph">
    <w:name w:val="List Paragraph"/>
    <w:basedOn w:val="Normal"/>
    <w:uiPriority w:val="34"/>
    <w:qFormat/>
    <w:rsid w:val="00B54C05"/>
    <w:pPr>
      <w:ind w:left="720"/>
      <w:contextualSpacing/>
    </w:pPr>
  </w:style>
  <w:style w:type="paragraph" w:styleId="BalloonText">
    <w:name w:val="Balloon Text"/>
    <w:basedOn w:val="Normal"/>
    <w:link w:val="BalloonTextChar"/>
    <w:uiPriority w:val="99"/>
    <w:semiHidden/>
    <w:unhideWhenUsed/>
    <w:rsid w:val="004F007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007F"/>
    <w:rPr>
      <w:rFonts w:ascii="Tahoma" w:hAnsi="Tahoma" w:cs="Tahoma"/>
      <w:sz w:val="16"/>
      <w:szCs w:val="16"/>
    </w:rPr>
  </w:style>
  <w:style w:type="table" w:styleId="TableGrid">
    <w:name w:val="Table Grid"/>
    <w:basedOn w:val="TableNormal"/>
    <w:uiPriority w:val="59"/>
    <w:rsid w:val="009830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Cor11">
    <w:name w:val="Sombreado Claro - Cor 11"/>
    <w:basedOn w:val="TableNormal"/>
    <w:uiPriority w:val="60"/>
    <w:rsid w:val="009830B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DefaultParagraphFont"/>
    <w:rsid w:val="006E47EA"/>
    <w:rPr>
      <w:rFonts w:ascii="Arial" w:hAnsi="Arial" w:cs="Arial" w:hint="default"/>
      <w:strike w:val="0"/>
      <w:dstrike w:val="0"/>
      <w:sz w:val="20"/>
      <w:szCs w:val="20"/>
      <w:u w:val="none"/>
      <w:effect w:val="none"/>
    </w:rPr>
  </w:style>
  <w:style w:type="paragraph" w:styleId="Subtitle">
    <w:name w:val="Subtitle"/>
    <w:basedOn w:val="Normal"/>
    <w:next w:val="Normal"/>
    <w:link w:val="SubtitleChar"/>
    <w:uiPriority w:val="11"/>
    <w:qFormat/>
    <w:rsid w:val="00B54C05"/>
    <w:rPr>
      <w:i/>
      <w:iCs/>
      <w:smallCaps/>
      <w:spacing w:val="10"/>
      <w:sz w:val="28"/>
      <w:szCs w:val="28"/>
    </w:rPr>
  </w:style>
  <w:style w:type="character" w:customStyle="1" w:styleId="SubtitleChar">
    <w:name w:val="Subtitle Char"/>
    <w:basedOn w:val="DefaultParagraphFont"/>
    <w:link w:val="Subtitle"/>
    <w:uiPriority w:val="11"/>
    <w:rsid w:val="00B54C05"/>
    <w:rPr>
      <w:i/>
      <w:iCs/>
      <w:smallCaps/>
      <w:spacing w:val="10"/>
      <w:sz w:val="28"/>
      <w:szCs w:val="28"/>
    </w:rPr>
  </w:style>
  <w:style w:type="character" w:customStyle="1" w:styleId="Heading1Char">
    <w:name w:val="Heading 1 Char"/>
    <w:basedOn w:val="DefaultParagraphFont"/>
    <w:link w:val="Heading1"/>
    <w:uiPriority w:val="9"/>
    <w:rsid w:val="00B54C05"/>
    <w:rPr>
      <w:smallCaps/>
      <w:spacing w:val="5"/>
      <w:sz w:val="36"/>
      <w:szCs w:val="36"/>
    </w:rPr>
  </w:style>
  <w:style w:type="paragraph" w:styleId="TOCHeading">
    <w:name w:val="TOC Heading"/>
    <w:basedOn w:val="Heading1"/>
    <w:next w:val="Normal"/>
    <w:uiPriority w:val="39"/>
    <w:unhideWhenUsed/>
    <w:qFormat/>
    <w:rsid w:val="00B54C05"/>
    <w:pPr>
      <w:outlineLvl w:val="9"/>
    </w:pPr>
    <w:rPr>
      <w:lang w:bidi="en-US"/>
    </w:rPr>
  </w:style>
  <w:style w:type="paragraph" w:styleId="TOC1">
    <w:name w:val="toc 1"/>
    <w:basedOn w:val="Normal"/>
    <w:next w:val="Normal"/>
    <w:autoRedefine/>
    <w:uiPriority w:val="39"/>
    <w:unhideWhenUsed/>
    <w:rsid w:val="00573EE1"/>
    <w:pPr>
      <w:tabs>
        <w:tab w:val="right" w:leader="dot" w:pos="8656"/>
      </w:tabs>
      <w:spacing w:after="100"/>
      <w:ind w:left="-284"/>
    </w:pPr>
  </w:style>
  <w:style w:type="character" w:styleId="Hyperlink">
    <w:name w:val="Hyperlink"/>
    <w:basedOn w:val="DefaultParagraphFont"/>
    <w:uiPriority w:val="99"/>
    <w:unhideWhenUsed/>
    <w:rsid w:val="0043609F"/>
    <w:rPr>
      <w:color w:val="0000FF" w:themeColor="hyperlink"/>
      <w:u w:val="single"/>
    </w:rPr>
  </w:style>
  <w:style w:type="paragraph" w:styleId="Revision">
    <w:name w:val="Revision"/>
    <w:hidden/>
    <w:uiPriority w:val="99"/>
    <w:semiHidden/>
    <w:rsid w:val="00B54C05"/>
    <w:pPr>
      <w:spacing w:after="0" w:line="240" w:lineRule="auto"/>
    </w:pPr>
  </w:style>
  <w:style w:type="character" w:styleId="CommentReference">
    <w:name w:val="annotation reference"/>
    <w:basedOn w:val="DefaultParagraphFont"/>
    <w:uiPriority w:val="99"/>
    <w:semiHidden/>
    <w:unhideWhenUsed/>
    <w:rsid w:val="00B54C05"/>
    <w:rPr>
      <w:sz w:val="16"/>
      <w:szCs w:val="16"/>
    </w:rPr>
  </w:style>
  <w:style w:type="paragraph" w:styleId="CommentText">
    <w:name w:val="annotation text"/>
    <w:basedOn w:val="Normal"/>
    <w:link w:val="CommentTextChar"/>
    <w:uiPriority w:val="99"/>
    <w:semiHidden/>
    <w:unhideWhenUsed/>
    <w:rsid w:val="00B54C05"/>
    <w:pPr>
      <w:spacing w:line="240" w:lineRule="auto"/>
    </w:pPr>
    <w:rPr>
      <w:sz w:val="20"/>
      <w:szCs w:val="20"/>
    </w:rPr>
  </w:style>
  <w:style w:type="character" w:customStyle="1" w:styleId="CommentTextChar">
    <w:name w:val="Comment Text Char"/>
    <w:basedOn w:val="DefaultParagraphFont"/>
    <w:link w:val="CommentText"/>
    <w:uiPriority w:val="99"/>
    <w:semiHidden/>
    <w:rsid w:val="00B54C05"/>
    <w:rPr>
      <w:sz w:val="20"/>
      <w:szCs w:val="20"/>
    </w:rPr>
  </w:style>
  <w:style w:type="paragraph" w:styleId="CommentSubject">
    <w:name w:val="annotation subject"/>
    <w:basedOn w:val="CommentText"/>
    <w:next w:val="CommentText"/>
    <w:link w:val="CommentSubjectChar"/>
    <w:uiPriority w:val="99"/>
    <w:semiHidden/>
    <w:unhideWhenUsed/>
    <w:rsid w:val="00B54C05"/>
    <w:rPr>
      <w:b/>
      <w:bCs/>
    </w:rPr>
  </w:style>
  <w:style w:type="character" w:customStyle="1" w:styleId="CommentSubjectChar">
    <w:name w:val="Comment Subject Char"/>
    <w:basedOn w:val="CommentTextChar"/>
    <w:link w:val="CommentSubject"/>
    <w:uiPriority w:val="99"/>
    <w:semiHidden/>
    <w:rsid w:val="00B54C05"/>
    <w:rPr>
      <w:b/>
      <w:bCs/>
      <w:sz w:val="20"/>
      <w:szCs w:val="20"/>
    </w:rPr>
  </w:style>
  <w:style w:type="character" w:customStyle="1" w:styleId="Heading2Char">
    <w:name w:val="Heading 2 Char"/>
    <w:basedOn w:val="DefaultParagraphFont"/>
    <w:link w:val="Heading2"/>
    <w:uiPriority w:val="9"/>
    <w:rsid w:val="00B54C05"/>
    <w:rPr>
      <w:smallCaps/>
      <w:sz w:val="28"/>
      <w:szCs w:val="28"/>
    </w:rPr>
  </w:style>
  <w:style w:type="character" w:customStyle="1" w:styleId="Heading3Char">
    <w:name w:val="Heading 3 Char"/>
    <w:basedOn w:val="DefaultParagraphFont"/>
    <w:link w:val="Heading3"/>
    <w:uiPriority w:val="9"/>
    <w:rsid w:val="00B54C05"/>
    <w:rPr>
      <w:i/>
      <w:iCs/>
      <w:smallCaps/>
      <w:spacing w:val="5"/>
      <w:sz w:val="26"/>
      <w:szCs w:val="26"/>
    </w:rPr>
  </w:style>
  <w:style w:type="character" w:customStyle="1" w:styleId="Heading4Char">
    <w:name w:val="Heading 4 Char"/>
    <w:basedOn w:val="DefaultParagraphFont"/>
    <w:link w:val="Heading4"/>
    <w:uiPriority w:val="9"/>
    <w:semiHidden/>
    <w:rsid w:val="00B54C05"/>
    <w:rPr>
      <w:b/>
      <w:bCs/>
      <w:spacing w:val="5"/>
      <w:sz w:val="24"/>
      <w:szCs w:val="24"/>
    </w:rPr>
  </w:style>
  <w:style w:type="character" w:customStyle="1" w:styleId="Heading5Char">
    <w:name w:val="Heading 5 Char"/>
    <w:basedOn w:val="DefaultParagraphFont"/>
    <w:link w:val="Heading5"/>
    <w:uiPriority w:val="9"/>
    <w:semiHidden/>
    <w:rsid w:val="00B54C05"/>
    <w:rPr>
      <w:i/>
      <w:iCs/>
      <w:sz w:val="24"/>
      <w:szCs w:val="24"/>
    </w:rPr>
  </w:style>
  <w:style w:type="character" w:customStyle="1" w:styleId="Heading6Char">
    <w:name w:val="Heading 6 Char"/>
    <w:basedOn w:val="DefaultParagraphFont"/>
    <w:link w:val="Heading6"/>
    <w:uiPriority w:val="9"/>
    <w:semiHidden/>
    <w:rsid w:val="00B54C0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B54C0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B54C05"/>
    <w:rPr>
      <w:b/>
      <w:bCs/>
      <w:color w:val="7F7F7F" w:themeColor="text1" w:themeTint="80"/>
      <w:sz w:val="20"/>
      <w:szCs w:val="20"/>
    </w:rPr>
  </w:style>
  <w:style w:type="character" w:customStyle="1" w:styleId="Heading9Char">
    <w:name w:val="Heading 9 Char"/>
    <w:basedOn w:val="DefaultParagraphFont"/>
    <w:link w:val="Heading9"/>
    <w:uiPriority w:val="9"/>
    <w:semiHidden/>
    <w:rsid w:val="00B54C05"/>
    <w:rPr>
      <w:b/>
      <w:bCs/>
      <w:i/>
      <w:iCs/>
      <w:color w:val="7F7F7F" w:themeColor="text1" w:themeTint="80"/>
      <w:sz w:val="18"/>
      <w:szCs w:val="18"/>
    </w:rPr>
  </w:style>
  <w:style w:type="paragraph" w:styleId="Title">
    <w:name w:val="Title"/>
    <w:basedOn w:val="Normal"/>
    <w:next w:val="Normal"/>
    <w:link w:val="TitleChar"/>
    <w:uiPriority w:val="10"/>
    <w:qFormat/>
    <w:rsid w:val="00B54C0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B54C05"/>
    <w:rPr>
      <w:smallCaps/>
      <w:sz w:val="52"/>
      <w:szCs w:val="52"/>
    </w:rPr>
  </w:style>
  <w:style w:type="character" w:styleId="Strong">
    <w:name w:val="Strong"/>
    <w:uiPriority w:val="22"/>
    <w:qFormat/>
    <w:rsid w:val="00B54C05"/>
    <w:rPr>
      <w:b/>
      <w:bCs/>
    </w:rPr>
  </w:style>
  <w:style w:type="character" w:styleId="Emphasis">
    <w:name w:val="Emphasis"/>
    <w:uiPriority w:val="20"/>
    <w:qFormat/>
    <w:rsid w:val="00B54C05"/>
    <w:rPr>
      <w:b/>
      <w:bCs/>
      <w:i/>
      <w:iCs/>
      <w:spacing w:val="10"/>
    </w:rPr>
  </w:style>
  <w:style w:type="paragraph" w:styleId="NoSpacing">
    <w:name w:val="No Spacing"/>
    <w:basedOn w:val="Normal"/>
    <w:uiPriority w:val="1"/>
    <w:qFormat/>
    <w:rsid w:val="00B54C05"/>
    <w:pPr>
      <w:spacing w:line="240" w:lineRule="auto"/>
    </w:pPr>
  </w:style>
  <w:style w:type="paragraph" w:styleId="Quote">
    <w:name w:val="Quote"/>
    <w:basedOn w:val="Normal"/>
    <w:next w:val="Normal"/>
    <w:link w:val="QuoteChar"/>
    <w:uiPriority w:val="29"/>
    <w:qFormat/>
    <w:rsid w:val="00B54C05"/>
    <w:rPr>
      <w:i/>
      <w:iCs/>
    </w:rPr>
  </w:style>
  <w:style w:type="character" w:customStyle="1" w:styleId="QuoteChar">
    <w:name w:val="Quote Char"/>
    <w:basedOn w:val="DefaultParagraphFont"/>
    <w:link w:val="Quote"/>
    <w:uiPriority w:val="29"/>
    <w:rsid w:val="00B54C05"/>
    <w:rPr>
      <w:i/>
      <w:iCs/>
    </w:rPr>
  </w:style>
  <w:style w:type="paragraph" w:styleId="IntenseQuote">
    <w:name w:val="Intense Quote"/>
    <w:basedOn w:val="Normal"/>
    <w:next w:val="Normal"/>
    <w:link w:val="IntenseQuoteChar"/>
    <w:uiPriority w:val="30"/>
    <w:qFormat/>
    <w:rsid w:val="00B54C05"/>
    <w:pPr>
      <w:pBdr>
        <w:top w:val="single" w:sz="4" w:space="10" w:color="auto"/>
        <w:bottom w:val="single" w:sz="4" w:space="10" w:color="auto"/>
      </w:pBdr>
      <w:spacing w:before="240"/>
      <w:ind w:left="1152" w:right="1152"/>
    </w:pPr>
    <w:rPr>
      <w:i/>
      <w:iCs/>
    </w:rPr>
  </w:style>
  <w:style w:type="character" w:customStyle="1" w:styleId="IntenseQuoteChar">
    <w:name w:val="Intense Quote Char"/>
    <w:basedOn w:val="DefaultParagraphFont"/>
    <w:link w:val="IntenseQuote"/>
    <w:uiPriority w:val="30"/>
    <w:rsid w:val="00B54C05"/>
    <w:rPr>
      <w:i/>
      <w:iCs/>
    </w:rPr>
  </w:style>
  <w:style w:type="character" w:styleId="SubtleEmphasis">
    <w:name w:val="Subtle Emphasis"/>
    <w:uiPriority w:val="19"/>
    <w:qFormat/>
    <w:rsid w:val="00B54C05"/>
    <w:rPr>
      <w:i/>
      <w:iCs/>
    </w:rPr>
  </w:style>
  <w:style w:type="character" w:styleId="IntenseEmphasis">
    <w:name w:val="Intense Emphasis"/>
    <w:uiPriority w:val="21"/>
    <w:qFormat/>
    <w:rsid w:val="00B54C05"/>
    <w:rPr>
      <w:b/>
      <w:bCs/>
      <w:i/>
      <w:iCs/>
    </w:rPr>
  </w:style>
  <w:style w:type="character" w:styleId="SubtleReference">
    <w:name w:val="Subtle Reference"/>
    <w:basedOn w:val="DefaultParagraphFont"/>
    <w:uiPriority w:val="31"/>
    <w:qFormat/>
    <w:rsid w:val="00B54C05"/>
    <w:rPr>
      <w:smallCaps/>
    </w:rPr>
  </w:style>
  <w:style w:type="character" w:styleId="IntenseReference">
    <w:name w:val="Intense Reference"/>
    <w:uiPriority w:val="32"/>
    <w:qFormat/>
    <w:rsid w:val="00B54C05"/>
    <w:rPr>
      <w:b/>
      <w:bCs/>
      <w:smallCaps/>
    </w:rPr>
  </w:style>
  <w:style w:type="character" w:styleId="BookTitle">
    <w:name w:val="Book Title"/>
    <w:basedOn w:val="DefaultParagraphFont"/>
    <w:uiPriority w:val="33"/>
    <w:qFormat/>
    <w:rsid w:val="00B54C05"/>
    <w:rPr>
      <w:i/>
      <w:iCs/>
      <w:smallCaps/>
      <w:spacing w:val="5"/>
    </w:rPr>
  </w:style>
  <w:style w:type="paragraph" w:styleId="Header">
    <w:name w:val="header"/>
    <w:basedOn w:val="Normal"/>
    <w:link w:val="HeaderChar"/>
    <w:uiPriority w:val="99"/>
    <w:unhideWhenUsed/>
    <w:rsid w:val="00B0736C"/>
    <w:pPr>
      <w:tabs>
        <w:tab w:val="center" w:pos="4252"/>
        <w:tab w:val="right" w:pos="8504"/>
      </w:tabs>
      <w:spacing w:line="240" w:lineRule="auto"/>
    </w:pPr>
  </w:style>
  <w:style w:type="character" w:customStyle="1" w:styleId="HeaderChar">
    <w:name w:val="Header Char"/>
    <w:basedOn w:val="DefaultParagraphFont"/>
    <w:link w:val="Header"/>
    <w:uiPriority w:val="99"/>
    <w:rsid w:val="00B0736C"/>
  </w:style>
  <w:style w:type="paragraph" w:styleId="Footer">
    <w:name w:val="footer"/>
    <w:basedOn w:val="Normal"/>
    <w:link w:val="FooterChar"/>
    <w:uiPriority w:val="99"/>
    <w:unhideWhenUsed/>
    <w:rsid w:val="00B0736C"/>
    <w:pPr>
      <w:tabs>
        <w:tab w:val="center" w:pos="4252"/>
        <w:tab w:val="right" w:pos="8504"/>
      </w:tabs>
      <w:spacing w:line="240" w:lineRule="auto"/>
    </w:pPr>
  </w:style>
  <w:style w:type="character" w:customStyle="1" w:styleId="FooterChar">
    <w:name w:val="Footer Char"/>
    <w:basedOn w:val="DefaultParagraphFont"/>
    <w:link w:val="Footer"/>
    <w:uiPriority w:val="99"/>
    <w:rsid w:val="00B0736C"/>
  </w:style>
  <w:style w:type="paragraph" w:styleId="TOC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CC5139"/>
  </w:style>
  <w:style w:type="paragraph" w:styleId="TOC3">
    <w:name w:val="toc 3"/>
    <w:basedOn w:val="Normal"/>
    <w:next w:val="Normal"/>
    <w:autoRedefine/>
    <w:uiPriority w:val="39"/>
    <w:unhideWhenUsed/>
    <w:rsid w:val="004C5A94"/>
    <w:pPr>
      <w:tabs>
        <w:tab w:val="right" w:leader="dot" w:pos="8647"/>
      </w:tabs>
      <w:spacing w:after="100"/>
      <w:ind w:left="440"/>
    </w:pPr>
  </w:style>
  <w:style w:type="paragraph" w:styleId="EndnoteText">
    <w:name w:val="endnote text"/>
    <w:basedOn w:val="Normal"/>
    <w:link w:val="EndnoteTextChar"/>
    <w:uiPriority w:val="99"/>
    <w:semiHidden/>
    <w:unhideWhenUsed/>
    <w:rsid w:val="00500B49"/>
    <w:pPr>
      <w:spacing w:line="240" w:lineRule="auto"/>
    </w:pPr>
    <w:rPr>
      <w:sz w:val="20"/>
      <w:szCs w:val="20"/>
    </w:rPr>
  </w:style>
  <w:style w:type="character" w:customStyle="1" w:styleId="EndnoteTextChar">
    <w:name w:val="Endnote Text Char"/>
    <w:basedOn w:val="DefaultParagraphFont"/>
    <w:link w:val="EndnoteText"/>
    <w:uiPriority w:val="99"/>
    <w:semiHidden/>
    <w:rsid w:val="00500B49"/>
    <w:rPr>
      <w:sz w:val="20"/>
      <w:szCs w:val="20"/>
    </w:rPr>
  </w:style>
  <w:style w:type="character" w:styleId="EndnoteReference">
    <w:name w:val="endnote reference"/>
    <w:basedOn w:val="DefaultParagraphFont"/>
    <w:uiPriority w:val="99"/>
    <w:semiHidden/>
    <w:unhideWhenUsed/>
    <w:rsid w:val="00500B49"/>
    <w:rPr>
      <w:vertAlign w:val="superscript"/>
    </w:rPr>
  </w:style>
  <w:style w:type="paragraph" w:styleId="FootnoteText">
    <w:name w:val="footnote text"/>
    <w:basedOn w:val="Normal"/>
    <w:link w:val="FootnoteTextChar"/>
    <w:uiPriority w:val="99"/>
    <w:semiHidden/>
    <w:unhideWhenUsed/>
    <w:rsid w:val="0081361A"/>
    <w:pPr>
      <w:spacing w:line="240" w:lineRule="auto"/>
    </w:pPr>
    <w:rPr>
      <w:sz w:val="20"/>
      <w:szCs w:val="20"/>
    </w:rPr>
  </w:style>
  <w:style w:type="character" w:customStyle="1" w:styleId="FootnoteTextChar">
    <w:name w:val="Footnote Text Char"/>
    <w:basedOn w:val="DefaultParagraphFont"/>
    <w:link w:val="FootnoteText"/>
    <w:uiPriority w:val="99"/>
    <w:semiHidden/>
    <w:rsid w:val="0081361A"/>
    <w:rPr>
      <w:sz w:val="20"/>
      <w:szCs w:val="20"/>
    </w:rPr>
  </w:style>
  <w:style w:type="character" w:styleId="FootnoteReference">
    <w:name w:val="footnote reference"/>
    <w:basedOn w:val="DefaultParagraphFont"/>
    <w:uiPriority w:val="99"/>
    <w:semiHidden/>
    <w:unhideWhenUsed/>
    <w:rsid w:val="0081361A"/>
    <w:rPr>
      <w:vertAlign w:val="superscript"/>
    </w:rPr>
  </w:style>
  <w:style w:type="table" w:styleId="MediumShading1-Accent5">
    <w:name w:val="Medium Shading 1 Accent 5"/>
    <w:basedOn w:val="TableNormal"/>
    <w:uiPriority w:val="63"/>
    <w:rsid w:val="009B08A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leNormal"/>
    <w:uiPriority w:val="63"/>
    <w:rsid w:val="009B08AA"/>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E5591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DefaultParagraphFont"/>
    <w:rsid w:val="00E5591F"/>
  </w:style>
  <w:style w:type="paragraph" w:customStyle="1" w:styleId="imagens">
    <w:name w:val="imagens"/>
    <w:basedOn w:val="Normal"/>
    <w:link w:val="imagensCarcter"/>
    <w:qFormat/>
    <w:rsid w:val="0090054F"/>
    <w:pPr>
      <w:jc w:val="center"/>
    </w:pPr>
    <w:rPr>
      <w:sz w:val="18"/>
    </w:rPr>
  </w:style>
  <w:style w:type="paragraph" w:styleId="Caption">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DefaultParagraphFont"/>
    <w:link w:val="imagens"/>
    <w:rsid w:val="0090054F"/>
    <w:rPr>
      <w:sz w:val="18"/>
    </w:rPr>
  </w:style>
  <w:style w:type="paragraph" w:styleId="TableofFigur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pt-PT" w:eastAsia="en-US" w:bidi="ar-SA"/>
      </w:rPr>
    </w:rPrDefault>
    <w:pPrDefault>
      <w:pPr>
        <w:spacing w:after="240" w:line="30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6FB1"/>
    <w:rPr>
      <w:rFonts w:asciiTheme="minorHAnsi" w:hAnsiTheme="minorHAnsi"/>
      <w:sz w:val="24"/>
      <w:szCs w:val="24"/>
    </w:rPr>
  </w:style>
  <w:style w:type="paragraph" w:styleId="Heading1">
    <w:name w:val="heading 1"/>
    <w:basedOn w:val="Normal"/>
    <w:next w:val="Normal"/>
    <w:link w:val="Heading1Char"/>
    <w:uiPriority w:val="9"/>
    <w:qFormat/>
    <w:rsid w:val="00B54C05"/>
    <w:pPr>
      <w:spacing w:before="48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B54C05"/>
    <w:pPr>
      <w:spacing w:before="200" w:line="271" w:lineRule="auto"/>
      <w:outlineLvl w:val="1"/>
    </w:pPr>
    <w:rPr>
      <w:smallCaps/>
      <w:sz w:val="28"/>
      <w:szCs w:val="28"/>
    </w:rPr>
  </w:style>
  <w:style w:type="paragraph" w:styleId="Heading3">
    <w:name w:val="heading 3"/>
    <w:basedOn w:val="Normal"/>
    <w:next w:val="Normal"/>
    <w:link w:val="Heading3Char"/>
    <w:uiPriority w:val="9"/>
    <w:unhideWhenUsed/>
    <w:qFormat/>
    <w:rsid w:val="00B54C05"/>
    <w:pPr>
      <w:spacing w:before="20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B54C05"/>
    <w:pPr>
      <w:spacing w:line="271" w:lineRule="auto"/>
      <w:outlineLvl w:val="3"/>
    </w:pPr>
    <w:rPr>
      <w:b/>
      <w:bCs/>
      <w:spacing w:val="5"/>
    </w:rPr>
  </w:style>
  <w:style w:type="paragraph" w:styleId="Heading5">
    <w:name w:val="heading 5"/>
    <w:basedOn w:val="Normal"/>
    <w:next w:val="Normal"/>
    <w:link w:val="Heading5Char"/>
    <w:uiPriority w:val="9"/>
    <w:semiHidden/>
    <w:unhideWhenUsed/>
    <w:qFormat/>
    <w:rsid w:val="00B54C05"/>
    <w:pPr>
      <w:spacing w:line="271" w:lineRule="auto"/>
      <w:outlineLvl w:val="4"/>
    </w:pPr>
    <w:rPr>
      <w:i/>
      <w:iCs/>
    </w:rPr>
  </w:style>
  <w:style w:type="paragraph" w:styleId="Heading6">
    <w:name w:val="heading 6"/>
    <w:basedOn w:val="Normal"/>
    <w:next w:val="Normal"/>
    <w:link w:val="Heading6Cha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54C05"/>
    <w:p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54C05"/>
    <w:p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ListParagraph">
    <w:name w:val="List Paragraph"/>
    <w:basedOn w:val="Normal"/>
    <w:uiPriority w:val="34"/>
    <w:qFormat/>
    <w:rsid w:val="00B54C05"/>
    <w:pPr>
      <w:ind w:left="720"/>
      <w:contextualSpacing/>
    </w:pPr>
  </w:style>
  <w:style w:type="paragraph" w:styleId="BalloonText">
    <w:name w:val="Balloon Text"/>
    <w:basedOn w:val="Normal"/>
    <w:link w:val="BalloonTextChar"/>
    <w:uiPriority w:val="99"/>
    <w:semiHidden/>
    <w:unhideWhenUsed/>
    <w:rsid w:val="004F007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007F"/>
    <w:rPr>
      <w:rFonts w:ascii="Tahoma" w:hAnsi="Tahoma" w:cs="Tahoma"/>
      <w:sz w:val="16"/>
      <w:szCs w:val="16"/>
    </w:rPr>
  </w:style>
  <w:style w:type="table" w:styleId="TableGrid">
    <w:name w:val="Table Grid"/>
    <w:basedOn w:val="TableNormal"/>
    <w:uiPriority w:val="59"/>
    <w:rsid w:val="009830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Cor11">
    <w:name w:val="Sombreado Claro - Cor 11"/>
    <w:basedOn w:val="TableNormal"/>
    <w:uiPriority w:val="60"/>
    <w:rsid w:val="009830B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DefaultParagraphFont"/>
    <w:rsid w:val="006E47EA"/>
    <w:rPr>
      <w:rFonts w:ascii="Arial" w:hAnsi="Arial" w:cs="Arial" w:hint="default"/>
      <w:strike w:val="0"/>
      <w:dstrike w:val="0"/>
      <w:sz w:val="20"/>
      <w:szCs w:val="20"/>
      <w:u w:val="none"/>
      <w:effect w:val="none"/>
    </w:rPr>
  </w:style>
  <w:style w:type="paragraph" w:styleId="Subtitle">
    <w:name w:val="Subtitle"/>
    <w:basedOn w:val="Normal"/>
    <w:next w:val="Normal"/>
    <w:link w:val="SubtitleChar"/>
    <w:uiPriority w:val="11"/>
    <w:qFormat/>
    <w:rsid w:val="00B54C05"/>
    <w:rPr>
      <w:i/>
      <w:iCs/>
      <w:smallCaps/>
      <w:spacing w:val="10"/>
      <w:sz w:val="28"/>
      <w:szCs w:val="28"/>
    </w:rPr>
  </w:style>
  <w:style w:type="character" w:customStyle="1" w:styleId="SubtitleChar">
    <w:name w:val="Subtitle Char"/>
    <w:basedOn w:val="DefaultParagraphFont"/>
    <w:link w:val="Subtitle"/>
    <w:uiPriority w:val="11"/>
    <w:rsid w:val="00B54C05"/>
    <w:rPr>
      <w:i/>
      <w:iCs/>
      <w:smallCaps/>
      <w:spacing w:val="10"/>
      <w:sz w:val="28"/>
      <w:szCs w:val="28"/>
    </w:rPr>
  </w:style>
  <w:style w:type="character" w:customStyle="1" w:styleId="Heading1Char">
    <w:name w:val="Heading 1 Char"/>
    <w:basedOn w:val="DefaultParagraphFont"/>
    <w:link w:val="Heading1"/>
    <w:uiPriority w:val="9"/>
    <w:rsid w:val="00B54C05"/>
    <w:rPr>
      <w:smallCaps/>
      <w:spacing w:val="5"/>
      <w:sz w:val="36"/>
      <w:szCs w:val="36"/>
    </w:rPr>
  </w:style>
  <w:style w:type="paragraph" w:styleId="TOCHeading">
    <w:name w:val="TOC Heading"/>
    <w:basedOn w:val="Heading1"/>
    <w:next w:val="Normal"/>
    <w:uiPriority w:val="39"/>
    <w:unhideWhenUsed/>
    <w:qFormat/>
    <w:rsid w:val="00B54C05"/>
    <w:pPr>
      <w:outlineLvl w:val="9"/>
    </w:pPr>
    <w:rPr>
      <w:lang w:bidi="en-US"/>
    </w:rPr>
  </w:style>
  <w:style w:type="paragraph" w:styleId="TOC1">
    <w:name w:val="toc 1"/>
    <w:basedOn w:val="Normal"/>
    <w:next w:val="Normal"/>
    <w:autoRedefine/>
    <w:uiPriority w:val="39"/>
    <w:unhideWhenUsed/>
    <w:rsid w:val="00573EE1"/>
    <w:pPr>
      <w:tabs>
        <w:tab w:val="right" w:leader="dot" w:pos="8656"/>
      </w:tabs>
      <w:spacing w:after="100"/>
      <w:ind w:left="-284"/>
    </w:pPr>
  </w:style>
  <w:style w:type="character" w:styleId="Hyperlink">
    <w:name w:val="Hyperlink"/>
    <w:basedOn w:val="DefaultParagraphFont"/>
    <w:uiPriority w:val="99"/>
    <w:unhideWhenUsed/>
    <w:rsid w:val="0043609F"/>
    <w:rPr>
      <w:color w:val="0000FF" w:themeColor="hyperlink"/>
      <w:u w:val="single"/>
    </w:rPr>
  </w:style>
  <w:style w:type="paragraph" w:styleId="Revision">
    <w:name w:val="Revision"/>
    <w:hidden/>
    <w:uiPriority w:val="99"/>
    <w:semiHidden/>
    <w:rsid w:val="00B54C05"/>
    <w:pPr>
      <w:spacing w:after="0" w:line="240" w:lineRule="auto"/>
    </w:pPr>
  </w:style>
  <w:style w:type="character" w:styleId="CommentReference">
    <w:name w:val="annotation reference"/>
    <w:basedOn w:val="DefaultParagraphFont"/>
    <w:uiPriority w:val="99"/>
    <w:semiHidden/>
    <w:unhideWhenUsed/>
    <w:rsid w:val="00B54C05"/>
    <w:rPr>
      <w:sz w:val="16"/>
      <w:szCs w:val="16"/>
    </w:rPr>
  </w:style>
  <w:style w:type="paragraph" w:styleId="CommentText">
    <w:name w:val="annotation text"/>
    <w:basedOn w:val="Normal"/>
    <w:link w:val="CommentTextChar"/>
    <w:uiPriority w:val="99"/>
    <w:semiHidden/>
    <w:unhideWhenUsed/>
    <w:rsid w:val="00B54C05"/>
    <w:pPr>
      <w:spacing w:line="240" w:lineRule="auto"/>
    </w:pPr>
    <w:rPr>
      <w:sz w:val="20"/>
      <w:szCs w:val="20"/>
    </w:rPr>
  </w:style>
  <w:style w:type="character" w:customStyle="1" w:styleId="CommentTextChar">
    <w:name w:val="Comment Text Char"/>
    <w:basedOn w:val="DefaultParagraphFont"/>
    <w:link w:val="CommentText"/>
    <w:uiPriority w:val="99"/>
    <w:semiHidden/>
    <w:rsid w:val="00B54C05"/>
    <w:rPr>
      <w:sz w:val="20"/>
      <w:szCs w:val="20"/>
    </w:rPr>
  </w:style>
  <w:style w:type="paragraph" w:styleId="CommentSubject">
    <w:name w:val="annotation subject"/>
    <w:basedOn w:val="CommentText"/>
    <w:next w:val="CommentText"/>
    <w:link w:val="CommentSubjectChar"/>
    <w:uiPriority w:val="99"/>
    <w:semiHidden/>
    <w:unhideWhenUsed/>
    <w:rsid w:val="00B54C05"/>
    <w:rPr>
      <w:b/>
      <w:bCs/>
    </w:rPr>
  </w:style>
  <w:style w:type="character" w:customStyle="1" w:styleId="CommentSubjectChar">
    <w:name w:val="Comment Subject Char"/>
    <w:basedOn w:val="CommentTextChar"/>
    <w:link w:val="CommentSubject"/>
    <w:uiPriority w:val="99"/>
    <w:semiHidden/>
    <w:rsid w:val="00B54C05"/>
    <w:rPr>
      <w:b/>
      <w:bCs/>
      <w:sz w:val="20"/>
      <w:szCs w:val="20"/>
    </w:rPr>
  </w:style>
  <w:style w:type="character" w:customStyle="1" w:styleId="Heading2Char">
    <w:name w:val="Heading 2 Char"/>
    <w:basedOn w:val="DefaultParagraphFont"/>
    <w:link w:val="Heading2"/>
    <w:uiPriority w:val="9"/>
    <w:rsid w:val="00B54C05"/>
    <w:rPr>
      <w:smallCaps/>
      <w:sz w:val="28"/>
      <w:szCs w:val="28"/>
    </w:rPr>
  </w:style>
  <w:style w:type="character" w:customStyle="1" w:styleId="Heading3Char">
    <w:name w:val="Heading 3 Char"/>
    <w:basedOn w:val="DefaultParagraphFont"/>
    <w:link w:val="Heading3"/>
    <w:uiPriority w:val="9"/>
    <w:rsid w:val="00B54C05"/>
    <w:rPr>
      <w:i/>
      <w:iCs/>
      <w:smallCaps/>
      <w:spacing w:val="5"/>
      <w:sz w:val="26"/>
      <w:szCs w:val="26"/>
    </w:rPr>
  </w:style>
  <w:style w:type="character" w:customStyle="1" w:styleId="Heading4Char">
    <w:name w:val="Heading 4 Char"/>
    <w:basedOn w:val="DefaultParagraphFont"/>
    <w:link w:val="Heading4"/>
    <w:uiPriority w:val="9"/>
    <w:semiHidden/>
    <w:rsid w:val="00B54C05"/>
    <w:rPr>
      <w:b/>
      <w:bCs/>
      <w:spacing w:val="5"/>
      <w:sz w:val="24"/>
      <w:szCs w:val="24"/>
    </w:rPr>
  </w:style>
  <w:style w:type="character" w:customStyle="1" w:styleId="Heading5Char">
    <w:name w:val="Heading 5 Char"/>
    <w:basedOn w:val="DefaultParagraphFont"/>
    <w:link w:val="Heading5"/>
    <w:uiPriority w:val="9"/>
    <w:semiHidden/>
    <w:rsid w:val="00B54C05"/>
    <w:rPr>
      <w:i/>
      <w:iCs/>
      <w:sz w:val="24"/>
      <w:szCs w:val="24"/>
    </w:rPr>
  </w:style>
  <w:style w:type="character" w:customStyle="1" w:styleId="Heading6Char">
    <w:name w:val="Heading 6 Char"/>
    <w:basedOn w:val="DefaultParagraphFont"/>
    <w:link w:val="Heading6"/>
    <w:uiPriority w:val="9"/>
    <w:semiHidden/>
    <w:rsid w:val="00B54C0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B54C0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B54C05"/>
    <w:rPr>
      <w:b/>
      <w:bCs/>
      <w:color w:val="7F7F7F" w:themeColor="text1" w:themeTint="80"/>
      <w:sz w:val="20"/>
      <w:szCs w:val="20"/>
    </w:rPr>
  </w:style>
  <w:style w:type="character" w:customStyle="1" w:styleId="Heading9Char">
    <w:name w:val="Heading 9 Char"/>
    <w:basedOn w:val="DefaultParagraphFont"/>
    <w:link w:val="Heading9"/>
    <w:uiPriority w:val="9"/>
    <w:semiHidden/>
    <w:rsid w:val="00B54C05"/>
    <w:rPr>
      <w:b/>
      <w:bCs/>
      <w:i/>
      <w:iCs/>
      <w:color w:val="7F7F7F" w:themeColor="text1" w:themeTint="80"/>
      <w:sz w:val="18"/>
      <w:szCs w:val="18"/>
    </w:rPr>
  </w:style>
  <w:style w:type="paragraph" w:styleId="Title">
    <w:name w:val="Title"/>
    <w:basedOn w:val="Normal"/>
    <w:next w:val="Normal"/>
    <w:link w:val="TitleChar"/>
    <w:uiPriority w:val="10"/>
    <w:qFormat/>
    <w:rsid w:val="00B54C0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B54C05"/>
    <w:rPr>
      <w:smallCaps/>
      <w:sz w:val="52"/>
      <w:szCs w:val="52"/>
    </w:rPr>
  </w:style>
  <w:style w:type="character" w:styleId="Strong">
    <w:name w:val="Strong"/>
    <w:uiPriority w:val="22"/>
    <w:qFormat/>
    <w:rsid w:val="00B54C05"/>
    <w:rPr>
      <w:b/>
      <w:bCs/>
    </w:rPr>
  </w:style>
  <w:style w:type="character" w:styleId="Emphasis">
    <w:name w:val="Emphasis"/>
    <w:uiPriority w:val="20"/>
    <w:qFormat/>
    <w:rsid w:val="00B54C05"/>
    <w:rPr>
      <w:b/>
      <w:bCs/>
      <w:i/>
      <w:iCs/>
      <w:spacing w:val="10"/>
    </w:rPr>
  </w:style>
  <w:style w:type="paragraph" w:styleId="NoSpacing">
    <w:name w:val="No Spacing"/>
    <w:basedOn w:val="Normal"/>
    <w:uiPriority w:val="1"/>
    <w:qFormat/>
    <w:rsid w:val="00B54C05"/>
    <w:pPr>
      <w:spacing w:line="240" w:lineRule="auto"/>
    </w:pPr>
  </w:style>
  <w:style w:type="paragraph" w:styleId="Quote">
    <w:name w:val="Quote"/>
    <w:basedOn w:val="Normal"/>
    <w:next w:val="Normal"/>
    <w:link w:val="QuoteChar"/>
    <w:uiPriority w:val="29"/>
    <w:qFormat/>
    <w:rsid w:val="00B54C05"/>
    <w:rPr>
      <w:i/>
      <w:iCs/>
    </w:rPr>
  </w:style>
  <w:style w:type="character" w:customStyle="1" w:styleId="QuoteChar">
    <w:name w:val="Quote Char"/>
    <w:basedOn w:val="DefaultParagraphFont"/>
    <w:link w:val="Quote"/>
    <w:uiPriority w:val="29"/>
    <w:rsid w:val="00B54C05"/>
    <w:rPr>
      <w:i/>
      <w:iCs/>
    </w:rPr>
  </w:style>
  <w:style w:type="paragraph" w:styleId="IntenseQuote">
    <w:name w:val="Intense Quote"/>
    <w:basedOn w:val="Normal"/>
    <w:next w:val="Normal"/>
    <w:link w:val="IntenseQuoteChar"/>
    <w:uiPriority w:val="30"/>
    <w:qFormat/>
    <w:rsid w:val="00B54C05"/>
    <w:pPr>
      <w:pBdr>
        <w:top w:val="single" w:sz="4" w:space="10" w:color="auto"/>
        <w:bottom w:val="single" w:sz="4" w:space="10" w:color="auto"/>
      </w:pBdr>
      <w:spacing w:before="240"/>
      <w:ind w:left="1152" w:right="1152"/>
    </w:pPr>
    <w:rPr>
      <w:i/>
      <w:iCs/>
    </w:rPr>
  </w:style>
  <w:style w:type="character" w:customStyle="1" w:styleId="IntenseQuoteChar">
    <w:name w:val="Intense Quote Char"/>
    <w:basedOn w:val="DefaultParagraphFont"/>
    <w:link w:val="IntenseQuote"/>
    <w:uiPriority w:val="30"/>
    <w:rsid w:val="00B54C05"/>
    <w:rPr>
      <w:i/>
      <w:iCs/>
    </w:rPr>
  </w:style>
  <w:style w:type="character" w:styleId="SubtleEmphasis">
    <w:name w:val="Subtle Emphasis"/>
    <w:uiPriority w:val="19"/>
    <w:qFormat/>
    <w:rsid w:val="00B54C05"/>
    <w:rPr>
      <w:i/>
      <w:iCs/>
    </w:rPr>
  </w:style>
  <w:style w:type="character" w:styleId="IntenseEmphasis">
    <w:name w:val="Intense Emphasis"/>
    <w:uiPriority w:val="21"/>
    <w:qFormat/>
    <w:rsid w:val="00B54C05"/>
    <w:rPr>
      <w:b/>
      <w:bCs/>
      <w:i/>
      <w:iCs/>
    </w:rPr>
  </w:style>
  <w:style w:type="character" w:styleId="SubtleReference">
    <w:name w:val="Subtle Reference"/>
    <w:basedOn w:val="DefaultParagraphFont"/>
    <w:uiPriority w:val="31"/>
    <w:qFormat/>
    <w:rsid w:val="00B54C05"/>
    <w:rPr>
      <w:smallCaps/>
    </w:rPr>
  </w:style>
  <w:style w:type="character" w:styleId="IntenseReference">
    <w:name w:val="Intense Reference"/>
    <w:uiPriority w:val="32"/>
    <w:qFormat/>
    <w:rsid w:val="00B54C05"/>
    <w:rPr>
      <w:b/>
      <w:bCs/>
      <w:smallCaps/>
    </w:rPr>
  </w:style>
  <w:style w:type="character" w:styleId="BookTitle">
    <w:name w:val="Book Title"/>
    <w:basedOn w:val="DefaultParagraphFont"/>
    <w:uiPriority w:val="33"/>
    <w:qFormat/>
    <w:rsid w:val="00B54C05"/>
    <w:rPr>
      <w:i/>
      <w:iCs/>
      <w:smallCaps/>
      <w:spacing w:val="5"/>
    </w:rPr>
  </w:style>
  <w:style w:type="paragraph" w:styleId="Header">
    <w:name w:val="header"/>
    <w:basedOn w:val="Normal"/>
    <w:link w:val="HeaderChar"/>
    <w:uiPriority w:val="99"/>
    <w:unhideWhenUsed/>
    <w:rsid w:val="00B0736C"/>
    <w:pPr>
      <w:tabs>
        <w:tab w:val="center" w:pos="4252"/>
        <w:tab w:val="right" w:pos="8504"/>
      </w:tabs>
      <w:spacing w:line="240" w:lineRule="auto"/>
    </w:pPr>
  </w:style>
  <w:style w:type="character" w:customStyle="1" w:styleId="HeaderChar">
    <w:name w:val="Header Char"/>
    <w:basedOn w:val="DefaultParagraphFont"/>
    <w:link w:val="Header"/>
    <w:uiPriority w:val="99"/>
    <w:rsid w:val="00B0736C"/>
  </w:style>
  <w:style w:type="paragraph" w:styleId="Footer">
    <w:name w:val="footer"/>
    <w:basedOn w:val="Normal"/>
    <w:link w:val="FooterChar"/>
    <w:uiPriority w:val="99"/>
    <w:unhideWhenUsed/>
    <w:rsid w:val="00B0736C"/>
    <w:pPr>
      <w:tabs>
        <w:tab w:val="center" w:pos="4252"/>
        <w:tab w:val="right" w:pos="8504"/>
      </w:tabs>
      <w:spacing w:line="240" w:lineRule="auto"/>
    </w:pPr>
  </w:style>
  <w:style w:type="character" w:customStyle="1" w:styleId="FooterChar">
    <w:name w:val="Footer Char"/>
    <w:basedOn w:val="DefaultParagraphFont"/>
    <w:link w:val="Footer"/>
    <w:uiPriority w:val="99"/>
    <w:rsid w:val="00B0736C"/>
  </w:style>
  <w:style w:type="paragraph" w:styleId="TOC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CC5139"/>
  </w:style>
  <w:style w:type="paragraph" w:styleId="TOC3">
    <w:name w:val="toc 3"/>
    <w:basedOn w:val="Normal"/>
    <w:next w:val="Normal"/>
    <w:autoRedefine/>
    <w:uiPriority w:val="39"/>
    <w:unhideWhenUsed/>
    <w:rsid w:val="004C5A94"/>
    <w:pPr>
      <w:tabs>
        <w:tab w:val="right" w:leader="dot" w:pos="8647"/>
      </w:tabs>
      <w:spacing w:after="100"/>
      <w:ind w:left="440"/>
    </w:pPr>
  </w:style>
  <w:style w:type="paragraph" w:styleId="EndnoteText">
    <w:name w:val="endnote text"/>
    <w:basedOn w:val="Normal"/>
    <w:link w:val="EndnoteTextChar"/>
    <w:uiPriority w:val="99"/>
    <w:semiHidden/>
    <w:unhideWhenUsed/>
    <w:rsid w:val="00500B49"/>
    <w:pPr>
      <w:spacing w:line="240" w:lineRule="auto"/>
    </w:pPr>
    <w:rPr>
      <w:sz w:val="20"/>
      <w:szCs w:val="20"/>
    </w:rPr>
  </w:style>
  <w:style w:type="character" w:customStyle="1" w:styleId="EndnoteTextChar">
    <w:name w:val="Endnote Text Char"/>
    <w:basedOn w:val="DefaultParagraphFont"/>
    <w:link w:val="EndnoteText"/>
    <w:uiPriority w:val="99"/>
    <w:semiHidden/>
    <w:rsid w:val="00500B49"/>
    <w:rPr>
      <w:sz w:val="20"/>
      <w:szCs w:val="20"/>
    </w:rPr>
  </w:style>
  <w:style w:type="character" w:styleId="EndnoteReference">
    <w:name w:val="endnote reference"/>
    <w:basedOn w:val="DefaultParagraphFont"/>
    <w:uiPriority w:val="99"/>
    <w:semiHidden/>
    <w:unhideWhenUsed/>
    <w:rsid w:val="00500B49"/>
    <w:rPr>
      <w:vertAlign w:val="superscript"/>
    </w:rPr>
  </w:style>
  <w:style w:type="paragraph" w:styleId="FootnoteText">
    <w:name w:val="footnote text"/>
    <w:basedOn w:val="Normal"/>
    <w:link w:val="FootnoteTextChar"/>
    <w:uiPriority w:val="99"/>
    <w:semiHidden/>
    <w:unhideWhenUsed/>
    <w:rsid w:val="0081361A"/>
    <w:pPr>
      <w:spacing w:line="240" w:lineRule="auto"/>
    </w:pPr>
    <w:rPr>
      <w:sz w:val="20"/>
      <w:szCs w:val="20"/>
    </w:rPr>
  </w:style>
  <w:style w:type="character" w:customStyle="1" w:styleId="FootnoteTextChar">
    <w:name w:val="Footnote Text Char"/>
    <w:basedOn w:val="DefaultParagraphFont"/>
    <w:link w:val="FootnoteText"/>
    <w:uiPriority w:val="99"/>
    <w:semiHidden/>
    <w:rsid w:val="0081361A"/>
    <w:rPr>
      <w:sz w:val="20"/>
      <w:szCs w:val="20"/>
    </w:rPr>
  </w:style>
  <w:style w:type="character" w:styleId="FootnoteReference">
    <w:name w:val="footnote reference"/>
    <w:basedOn w:val="DefaultParagraphFont"/>
    <w:uiPriority w:val="99"/>
    <w:semiHidden/>
    <w:unhideWhenUsed/>
    <w:rsid w:val="0081361A"/>
    <w:rPr>
      <w:vertAlign w:val="superscript"/>
    </w:rPr>
  </w:style>
  <w:style w:type="table" w:styleId="MediumShading1-Accent5">
    <w:name w:val="Medium Shading 1 Accent 5"/>
    <w:basedOn w:val="TableNormal"/>
    <w:uiPriority w:val="63"/>
    <w:rsid w:val="009B08A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leNormal"/>
    <w:uiPriority w:val="63"/>
    <w:rsid w:val="009B08AA"/>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E5591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DefaultParagraphFont"/>
    <w:rsid w:val="00E5591F"/>
  </w:style>
  <w:style w:type="paragraph" w:customStyle="1" w:styleId="imagens">
    <w:name w:val="imagens"/>
    <w:basedOn w:val="Normal"/>
    <w:link w:val="imagensCarcter"/>
    <w:qFormat/>
    <w:rsid w:val="0090054F"/>
    <w:pPr>
      <w:jc w:val="center"/>
    </w:pPr>
    <w:rPr>
      <w:sz w:val="18"/>
    </w:rPr>
  </w:style>
  <w:style w:type="paragraph" w:styleId="Caption">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DefaultParagraphFont"/>
    <w:link w:val="imagens"/>
    <w:rsid w:val="0090054F"/>
    <w:rPr>
      <w:sz w:val="18"/>
    </w:rPr>
  </w:style>
  <w:style w:type="paragraph" w:styleId="TableofFigur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3.PNG"/><Relationship Id="rId102" Type="http://schemas.openxmlformats.org/officeDocument/2006/relationships/image" Target="media/image84.PN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oter" Target="footer1.xml"/><Relationship Id="rId11" Type="http://schemas.openxmlformats.org/officeDocument/2006/relationships/header" Target="header1.xml"/><Relationship Id="rId12" Type="http://schemas.openxmlformats.org/officeDocument/2006/relationships/footer" Target="footer2.xml"/><Relationship Id="rId13" Type="http://schemas.openxmlformats.org/officeDocument/2006/relationships/comments" Target="comments.xml"/><Relationship Id="rId14" Type="http://schemas.openxmlformats.org/officeDocument/2006/relationships/image" Target="media/image2.PNG"/><Relationship Id="rId15" Type="http://schemas.openxmlformats.org/officeDocument/2006/relationships/image" Target="media/image3.jpg"/><Relationship Id="rId16" Type="http://schemas.openxmlformats.org/officeDocument/2006/relationships/image" Target="media/image4.jpe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30" Type="http://schemas.openxmlformats.org/officeDocument/2006/relationships/image" Target="media/image18.jp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7.PNG"/><Relationship Id="rId51" Type="http://schemas.openxmlformats.org/officeDocument/2006/relationships/image" Target="media/image38.jpeg"/><Relationship Id="rId52" Type="http://schemas.openxmlformats.org/officeDocument/2006/relationships/image" Target="media/image39.jpe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hyperlink" Target="https://www.beckhoff.com/" TargetMode="External"/><Relationship Id="rId71" Type="http://schemas.openxmlformats.org/officeDocument/2006/relationships/hyperlink" Target="https://www.beckhoff.com/english.asp?twincat/twincat-3.htm" TargetMode="External"/><Relationship Id="rId72" Type="http://schemas.openxmlformats.org/officeDocument/2006/relationships/image" Target="media/image54.gif"/><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jpeg"/><Relationship Id="rId94" Type="http://schemas.openxmlformats.org/officeDocument/2006/relationships/image" Target="media/image76.jpeg"/><Relationship Id="rId95" Type="http://schemas.openxmlformats.org/officeDocument/2006/relationships/image" Target="media/image77.jpeg"/><Relationship Id="rId96" Type="http://schemas.openxmlformats.org/officeDocument/2006/relationships/image" Target="media/image78.jpeg"/><Relationship Id="rId97" Type="http://schemas.openxmlformats.org/officeDocument/2006/relationships/image" Target="media/image79.jpeg"/><Relationship Id="rId98" Type="http://schemas.openxmlformats.org/officeDocument/2006/relationships/image" Target="media/image80.PNG"/><Relationship Id="rId99" Type="http://schemas.openxmlformats.org/officeDocument/2006/relationships/image" Target="media/image81.PNG"/><Relationship Id="rId20" Type="http://schemas.openxmlformats.org/officeDocument/2006/relationships/image" Target="media/image8.jpg"/><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jp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jpeg"/><Relationship Id="rId28" Type="http://schemas.openxmlformats.org/officeDocument/2006/relationships/image" Target="media/image16.jpg"/><Relationship Id="rId29" Type="http://schemas.openxmlformats.org/officeDocument/2006/relationships/image" Target="media/image17.png"/><Relationship Id="rId40" Type="http://schemas.openxmlformats.org/officeDocument/2006/relationships/hyperlink" Target="https://markforged.com" TargetMode="External"/><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hyperlink" Target="https://moqups.com/" TargetMode="External"/><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hyperlink" Target="https://proto.io/" TargetMode="External"/><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hyperlink" Target="https://codepen.io/" TargetMode="External"/><Relationship Id="rId69" Type="http://schemas.openxmlformats.org/officeDocument/2006/relationships/image" Target="media/image53.png"/><Relationship Id="rId100" Type="http://schemas.openxmlformats.org/officeDocument/2006/relationships/image" Target="media/image82.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DCDB7-6AFC-5642-A81C-8C3930533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125</Pages>
  <Words>36558</Words>
  <Characters>208384</Characters>
  <Application>Microsoft Macintosh Word</Application>
  <DocSecurity>0</DocSecurity>
  <Lines>1736</Lines>
  <Paragraphs>488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244454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Pedro Moreira</cp:lastModifiedBy>
  <cp:revision>2</cp:revision>
  <cp:lastPrinted>2018-04-27T12:01:00Z</cp:lastPrinted>
  <dcterms:created xsi:type="dcterms:W3CDTF">2018-04-27T16:03:00Z</dcterms:created>
  <dcterms:modified xsi:type="dcterms:W3CDTF">2018-04-27T16:03:00Z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