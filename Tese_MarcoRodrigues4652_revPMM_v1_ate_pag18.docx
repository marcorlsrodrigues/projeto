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82ED4C2" w:rsidR="007A5A25" w:rsidRPr="0039721A" w:rsidRDefault="00B85B96" w:rsidP="007A5A25">
      <w:pPr>
        <w:spacing w:line="240" w:lineRule="auto"/>
        <w:jc w:val="right"/>
        <w:rPr>
          <w:rFonts w:ascii="Arial" w:hAnsi="Arial" w:cs="Arial"/>
        </w:rPr>
      </w:pPr>
      <w:r>
        <w:rPr>
          <w:rFonts w:ascii="Arial" w:hAnsi="Arial" w:cs="Arial"/>
        </w:rPr>
        <w:t>Dissertação</w:t>
      </w:r>
      <w:r w:rsidRPr="0039721A">
        <w:rPr>
          <w:rFonts w:ascii="Arial" w:hAnsi="Arial" w:cs="Arial"/>
        </w:rPr>
        <w:t xml:space="preserve"> </w:t>
      </w:r>
      <w:r w:rsidR="00AD3030" w:rsidRPr="0039721A">
        <w:rPr>
          <w:rFonts w:ascii="Arial" w:hAnsi="Arial" w:cs="Arial"/>
        </w:rPr>
        <w:t>efetuad</w:t>
      </w:r>
      <w:r>
        <w:rPr>
          <w:rFonts w:ascii="Arial" w:hAnsi="Arial" w:cs="Arial"/>
        </w:rPr>
        <w:t>a</w:t>
      </w:r>
      <w:r w:rsidR="007A5A25"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Professor </w:t>
      </w:r>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Mestre </w:t>
      </w:r>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0" w:displacedByCustomXml="prev"/>
        <w:p w14:paraId="222A7EEE" w14:textId="4D2C1543" w:rsidR="003B1627" w:rsidRPr="003A6DF6" w:rsidRDefault="003B1627">
          <w:pPr>
            <w:pStyle w:val="Cabealhodondice"/>
            <w:rPr>
              <w:lang w:val="en-US"/>
            </w:rPr>
          </w:pPr>
          <w:r w:rsidRPr="003A6DF6">
            <w:rPr>
              <w:lang w:val="en-US"/>
            </w:rPr>
            <w:t>Conteúdo</w:t>
          </w:r>
          <w:commentRangeEnd w:id="0"/>
          <w:r w:rsidR="00C97318">
            <w:rPr>
              <w:rStyle w:val="Refdecomentrio"/>
              <w:smallCaps w:val="0"/>
              <w:spacing w:val="0"/>
              <w:lang w:bidi="ar-SA"/>
            </w:rPr>
            <w:commentReference w:id="0"/>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5B3FA5">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5B3FA5">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5B3FA5">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5B3FA5">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5B3FA5">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5B3FA5">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5B3FA5">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5B3FA5">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5B3FA5">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5B3FA5">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5B3FA5">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5B3FA5">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5B3FA5">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5B3FA5">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5B3FA5">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5B3FA5">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5B3FA5">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5B3FA5">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5B3FA5">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5B3FA5">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5B3FA5">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5B3FA5">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5B3FA5">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5B3FA5">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5B3FA5">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5B3FA5">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5B3FA5">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5B3FA5">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5B3FA5">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5B3FA5">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5B3FA5">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5B3FA5">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5B3FA5">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5B3FA5">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5B3FA5">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5B3FA5">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5B3FA5">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5B3FA5">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5B3FA5">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5B3FA5">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5B3FA5">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5B3FA5">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31B1B75C"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0D02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1"/>
            <w:r w:rsidRPr="002C6FB1">
              <w:rPr>
                <w:rStyle w:val="Hiperligao"/>
                <w:noProof/>
                <w:color w:val="auto"/>
                <w:u w:val="none"/>
                <w:lang w:val="en-US"/>
              </w:rPr>
              <w:t>PAC</w:t>
            </w:r>
            <w:commentRangeEnd w:id="1"/>
            <w:r w:rsidR="009B17B1">
              <w:rPr>
                <w:rStyle w:val="Refdecomentrio"/>
              </w:rPr>
              <w:commentReference w:id="1"/>
            </w:r>
          </w:p>
        </w:tc>
        <w:tc>
          <w:tcPr>
            <w:tcW w:w="7564" w:type="dxa"/>
          </w:tcPr>
          <w:p w14:paraId="4BAD33CF" w14:textId="5BD7D342" w:rsidR="00A03DDF" w:rsidRPr="000D02B1" w:rsidRDefault="00A03DDF" w:rsidP="000D02B1">
            <w:pPr>
              <w:rPr>
                <w:rStyle w:val="Hiperligao"/>
                <w:noProof/>
                <w:color w:val="auto"/>
                <w:u w:val="none"/>
                <w:lang w:val="en-US"/>
              </w:rPr>
            </w:pPr>
            <w:r w:rsidRPr="000D02B1">
              <w:rPr>
                <w:rStyle w:val="Hiperligao"/>
                <w:noProof/>
                <w:color w:val="auto"/>
                <w:u w:val="none"/>
                <w:lang w:val="en-US"/>
              </w:rPr>
              <w:t>Programmable Automation Controllers</w:t>
            </w:r>
            <w:ins w:id="2" w:author="Marco Rodrigues" w:date="2018-04-17T17:08:00Z">
              <w:r w:rsidR="000D02B1">
                <w:rPr>
                  <w:rStyle w:val="Hiperligao"/>
                  <w:noProof/>
                  <w:color w:val="auto"/>
                  <w:u w:val="none"/>
                  <w:lang w:val="en-US"/>
                </w:rPr>
                <w:t xml:space="preserve"> </w:t>
              </w:r>
            </w:ins>
            <w:r w:rsidR="000D02B1">
              <w:rPr>
                <w:rStyle w:val="Hiperligao"/>
                <w:noProof/>
                <w:color w:val="auto"/>
                <w:u w:val="none"/>
                <w:lang w:val="en-US"/>
              </w:rPr>
              <w:t>(controlador programável de automação)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691F97"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72A60B7D" w:rsidR="00A03DDF" w:rsidRPr="006B6A50" w:rsidRDefault="000D02B1" w:rsidP="00AA60D4">
            <w:pPr>
              <w:rPr>
                <w:rStyle w:val="Hiperligao"/>
                <w:noProof/>
                <w:color w:val="auto"/>
                <w:u w:val="none"/>
              </w:rPr>
            </w:pPr>
            <w:r w:rsidRPr="000D02B1">
              <w:rPr>
                <w:rStyle w:val="Hiperligao"/>
                <w:noProof/>
                <w:color w:val="auto"/>
                <w:u w:val="none"/>
              </w:rPr>
              <w:t>Computer Numeric</w:t>
            </w:r>
            <w:r>
              <w:rPr>
                <w:rStyle w:val="Hiperligao"/>
                <w:noProof/>
                <w:color w:val="auto"/>
                <w:u w:val="none"/>
              </w:rPr>
              <w:t>al</w:t>
            </w:r>
            <w:r w:rsidRPr="000D02B1">
              <w:rPr>
                <w:rStyle w:val="Hiperligao"/>
                <w:noProof/>
                <w:color w:val="auto"/>
                <w:u w:val="none"/>
              </w:rPr>
              <w:t xml:space="preserve"> Control (</w:t>
            </w:r>
            <w:r w:rsidR="0076658B" w:rsidRPr="000D02B1">
              <w:rPr>
                <w:rStyle w:val="Hiperligao"/>
                <w:noProof/>
                <w:color w:val="auto"/>
                <w:u w:val="none"/>
              </w:rPr>
              <w:t>Comando Numérico Computorizado</w:t>
            </w:r>
            <w:r>
              <w:rPr>
                <w:rStyle w:val="Hiperligao"/>
                <w:noProof/>
                <w:color w:val="auto"/>
                <w:u w:val="none"/>
              </w:rPr>
              <w:t>)</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37CAD317" w:rsidR="00A03DDF" w:rsidRPr="002C6FB1" w:rsidRDefault="00D37FB2" w:rsidP="00AA60D4">
            <w:pPr>
              <w:rPr>
                <w:rStyle w:val="Hiperligao"/>
                <w:noProof/>
                <w:color w:val="auto"/>
                <w:u w:val="none"/>
                <w:lang w:val="en-US"/>
              </w:rPr>
            </w:pPr>
            <w:commentRangeStart w:id="3"/>
            <w:r w:rsidRPr="002C6FB1">
              <w:rPr>
                <w:rStyle w:val="Hiperligao"/>
                <w:noProof/>
                <w:color w:val="auto"/>
                <w:u w:val="none"/>
                <w:lang w:val="en-US"/>
              </w:rPr>
              <w:t>Numeric Control (Controlo Numérico)</w:t>
            </w:r>
            <w:commentRangeEnd w:id="3"/>
            <w:r w:rsidR="009B17B1">
              <w:rPr>
                <w:rStyle w:val="Refdecomentrio"/>
              </w:rPr>
              <w:commentReference w:id="3"/>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4" w:name="_Toc511124529"/>
      <w:r w:rsidRPr="002A4B1A">
        <w:lastRenderedPageBreak/>
        <w:t xml:space="preserve">1. </w:t>
      </w:r>
      <w:r w:rsidR="00952285" w:rsidRPr="002A4B1A">
        <w:t>Introdução</w:t>
      </w:r>
      <w:bookmarkEnd w:id="4"/>
    </w:p>
    <w:p w14:paraId="763F8DD2" w14:textId="60DDA648" w:rsidR="003C014D" w:rsidRDefault="003C014D" w:rsidP="007D66CA">
      <w:pPr>
        <w:pStyle w:val="Cabealho2"/>
        <w:ind w:left="1418" w:hanging="709"/>
      </w:pPr>
      <w:bookmarkStart w:id="5" w:name="_Toc511124530"/>
      <w:r w:rsidRPr="00FC52FE">
        <w:t>1.1 Contexto e Motivação</w:t>
      </w:r>
      <w:bookmarkEnd w:id="5"/>
    </w:p>
    <w:p w14:paraId="67A4DF63" w14:textId="39F3E886"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w:t>
      </w:r>
      <w:del w:id="6" w:author="Pedro Moreira" w:date="2018-04-13T09:20:00Z">
        <w:r w:rsidRPr="003A51FA" w:rsidDel="009B17B1">
          <w:delText>,</w:delText>
        </w:r>
      </w:del>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36E7D24C"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07FC9F"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7" w:name="_Toc511124531"/>
      <w:r w:rsidRPr="00FC52FE">
        <w:lastRenderedPageBreak/>
        <w:t>1.</w:t>
      </w:r>
      <w:r w:rsidR="00AA0F54">
        <w:t>2</w:t>
      </w:r>
      <w:r w:rsidRPr="00FC52FE">
        <w:t xml:space="preserve"> </w:t>
      </w:r>
      <w:r w:rsidR="00352309">
        <w:t>Problema</w:t>
      </w:r>
      <w:bookmarkEnd w:id="7"/>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10C17DB9" w:rsidR="00CD5DF0" w:rsidRDefault="00627ECD" w:rsidP="00F05FA3">
      <w:r>
        <w:t xml:space="preserve">No contexto industrial já existem HMIs para controlo de equipamentos </w:t>
      </w:r>
      <w:r w:rsidR="0002026E">
        <w:t>h</w:t>
      </w:r>
      <w:r>
        <w:t>á vários anos, no entanto</w:t>
      </w:r>
      <w:ins w:id="8" w:author="Pedro Moreira" w:date="2018-04-13T09:27:00Z">
        <w:r w:rsidR="00BB2505">
          <w:t xml:space="preserve">, </w:t>
        </w:r>
      </w:ins>
      <w:del w:id="9" w:author="Pedro Moreira" w:date="2018-04-13T09:27:00Z">
        <w:r w:rsidDel="00BB2505">
          <w:delText xml:space="preserve"> </w:delText>
        </w:r>
      </w:del>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0"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1"/>
      <w:r w:rsidRPr="00484F6C">
        <w:rPr>
          <w:b/>
          <w:bCs/>
          <w:color w:val="4F81BD" w:themeColor="accent1"/>
          <w:szCs w:val="18"/>
        </w:rPr>
        <w:t>- HMI para Fabrico Aditivo</w:t>
      </w:r>
      <w:bookmarkEnd w:id="10"/>
      <w:commentRangeEnd w:id="11"/>
      <w:r w:rsidR="00BB2505">
        <w:rPr>
          <w:rStyle w:val="Refdecomentrio"/>
        </w:rPr>
        <w:commentReference w:id="11"/>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2" w:name="_Toc511124532"/>
      <w:r w:rsidRPr="00FC52FE">
        <w:lastRenderedPageBreak/>
        <w:t>1.</w:t>
      </w:r>
      <w:r>
        <w:t>3</w:t>
      </w:r>
      <w:r w:rsidRPr="00FC52FE">
        <w:t xml:space="preserve"> Objetivos</w:t>
      </w:r>
      <w:bookmarkEnd w:id="12"/>
    </w:p>
    <w:p w14:paraId="2AB35681" w14:textId="48C41AC2" w:rsidR="00AA0F54" w:rsidDel="00BB2505" w:rsidRDefault="00AA0F54" w:rsidP="00F05FA3">
      <w:pPr>
        <w:rPr>
          <w:del w:id="13"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Pr>
        <w:rPr>
          <w:ins w:id="14" w:author="Pedro Moreira" w:date="2018-04-13T09:32:00Z"/>
        </w:rPr>
      </w:pPr>
    </w:p>
    <w:p w14:paraId="26435939" w14:textId="3E50A8FF"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15"/>
      <w:r>
        <w:t xml:space="preserve">Desenvolver </w:t>
      </w:r>
      <w:ins w:id="16"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15"/>
    <w:p w14:paraId="23A53D0C" w14:textId="548FB72D" w:rsidR="00085D14" w:rsidRDefault="00BB2505" w:rsidP="00085D14">
      <w:r>
        <w:rPr>
          <w:rStyle w:val="Refdecomentrio"/>
        </w:rPr>
        <w:commentReference w:id="15"/>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17" w:name="_Toc511124533"/>
      <w:r w:rsidRPr="00FC52FE">
        <w:lastRenderedPageBreak/>
        <w:t>1.</w:t>
      </w:r>
      <w:r w:rsidR="00254247">
        <w:t>4</w:t>
      </w:r>
      <w:r w:rsidRPr="00FC52FE">
        <w:t xml:space="preserve"> Estrutura do Documento</w:t>
      </w:r>
      <w:bookmarkEnd w:id="17"/>
    </w:p>
    <w:p w14:paraId="72345765" w14:textId="3B909C56" w:rsidR="00A93AA3" w:rsidRDefault="00A93AA3" w:rsidP="00F05FA3">
      <w:r>
        <w:t xml:space="preserve">No presente </w:t>
      </w:r>
      <w:r w:rsidR="00C97318">
        <w:t>capítulo faz-se</w:t>
      </w:r>
      <w:r>
        <w:t xml:space="preserve"> uma contextualização do projeto</w:t>
      </w:r>
      <w:ins w:id="18" w:author="Pedro Moreira" w:date="2018-04-13T11:17:00Z">
        <w:r w:rsidR="00FC7250">
          <w:t xml:space="preserve"> </w:t>
        </w:r>
      </w:ins>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19"/>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19"/>
      <w:r w:rsidR="00C97318">
        <w:rPr>
          <w:rStyle w:val="Refdecomentrio"/>
        </w:rPr>
        <w:commentReference w:id="19"/>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0" w:name="_Toc511124534"/>
      <w:r w:rsidRPr="002A4B1A">
        <w:lastRenderedPageBreak/>
        <w:t xml:space="preserve">2. </w:t>
      </w:r>
      <w:r w:rsidR="00C4798E">
        <w:t>Estado da Arte</w:t>
      </w:r>
      <w:bookmarkEnd w:id="20"/>
    </w:p>
    <w:p w14:paraId="0905A187" w14:textId="32CB418E" w:rsidR="00ED1068" w:rsidRDefault="005C576B" w:rsidP="00C4798E">
      <w:pPr>
        <w:pStyle w:val="Cabealho2"/>
        <w:ind w:firstLine="708"/>
      </w:pPr>
      <w:bookmarkStart w:id="21" w:name="_Toc511124535"/>
      <w:r w:rsidRPr="002A4B1A">
        <w:t>2.1 Introdução</w:t>
      </w:r>
      <w:bookmarkEnd w:id="21"/>
    </w:p>
    <w:p w14:paraId="280DF846" w14:textId="472A8C31"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 xml:space="preserve">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22" w:name="_Toc511124536"/>
      <w:r w:rsidRPr="002A4B1A">
        <w:t xml:space="preserve">2.2 </w:t>
      </w:r>
      <w:r w:rsidR="00C4798E">
        <w:t>Automação</w:t>
      </w:r>
      <w:bookmarkEnd w:id="22"/>
    </w:p>
    <w:p w14:paraId="186F432F" w14:textId="0D38B437" w:rsidR="004B3084" w:rsidRDefault="00D00AD8" w:rsidP="00F05FA3">
      <w:r>
        <w:t>A</w:t>
      </w:r>
      <w:r w:rsidR="004B3084">
        <w:t xml:space="preserve"> automação consiste num “processo de controlo e de monitorização de atividades e de tarefas de forma autónoma”</w:t>
      </w:r>
      <w:ins w:id="23" w:author="Pedro Moreira" w:date="2018-04-13T09:52:00Z">
        <w:r w:rsidR="0043296B">
          <w:t xml:space="preserve"> </w:t>
        </w:r>
      </w:ins>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ins w:id="24" w:author="Pedro Moreira" w:date="2018-04-13T10:03:00Z">
        <w:r w:rsidR="00AE3C2D">
          <w:t>.</w:t>
        </w:r>
      </w:ins>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25" w:name="_Toc511124537"/>
      <w:r w:rsidRPr="00F81B92">
        <w:rPr>
          <w:i w:val="0"/>
        </w:rPr>
        <w:lastRenderedPageBreak/>
        <w:t>2.</w:t>
      </w:r>
      <w:r>
        <w:rPr>
          <w:i w:val="0"/>
        </w:rPr>
        <w:t>2</w:t>
      </w:r>
      <w:r w:rsidRPr="00F81B92">
        <w:rPr>
          <w:i w:val="0"/>
        </w:rPr>
        <w:t xml:space="preserve">.1 </w:t>
      </w:r>
      <w:r>
        <w:rPr>
          <w:i w:val="0"/>
        </w:rPr>
        <w:t>História</w:t>
      </w:r>
      <w:bookmarkEnd w:id="25"/>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26"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26"/>
      <w:ins w:id="27"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28"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28"/>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4E483DE" w:rsidR="008B4041" w:rsidRDefault="00E42088" w:rsidP="00E42088">
      <w:pPr>
        <w:pStyle w:val="Legenda"/>
        <w:jc w:val="center"/>
      </w:pPr>
      <w:bookmarkStart w:id="29" w:name="_Toc511124762"/>
      <w:r>
        <w:t xml:space="preserve">Figura </w:t>
      </w:r>
      <w:fldSimple w:instr=" SEQ Figura \* ARABIC ">
        <w:r w:rsidR="006F713A">
          <w:rPr>
            <w:noProof/>
          </w:rPr>
          <w:t>2</w:t>
        </w:r>
      </w:fldSimple>
      <w:r w:rsidR="0084336E">
        <w:t xml:space="preserve"> - Exemplo de um PLC</w:t>
      </w:r>
      <w:r w:rsidR="008B4041">
        <w:t>.</w:t>
      </w:r>
      <w:bookmarkEnd w:id="29"/>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998FD53" w:rsidR="002C11EA" w:rsidRDefault="005D606F" w:rsidP="005D606F">
      <w:pPr>
        <w:pStyle w:val="Legenda"/>
        <w:jc w:val="center"/>
      </w:pPr>
      <w:bookmarkStart w:id="30" w:name="_Toc511124763"/>
      <w:r>
        <w:t xml:space="preserve">Figura </w:t>
      </w:r>
      <w:fldSimple w:instr=" SEQ Figura \* ARABIC ">
        <w:r w:rsidR="006F713A">
          <w:rPr>
            <w:noProof/>
          </w:rPr>
          <w:t>3</w:t>
        </w:r>
      </w:fldSimple>
      <w:r>
        <w:t xml:space="preserve"> - Sensores </w:t>
      </w:r>
      <w:r w:rsidR="002C11EA">
        <w:t>de proximidade.</w:t>
      </w:r>
      <w:bookmarkEnd w:id="30"/>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00D0244" w:rsidR="00AD1C94" w:rsidRDefault="00656E03" w:rsidP="00656E03">
      <w:pPr>
        <w:pStyle w:val="Legenda"/>
        <w:jc w:val="center"/>
      </w:pPr>
      <w:bookmarkStart w:id="31" w:name="_Toc511124764"/>
      <w:r>
        <w:t xml:space="preserve">Figura </w:t>
      </w:r>
      <w:fldSimple w:instr=" SEQ Figura \* ARABIC ">
        <w:r w:rsidR="006F713A">
          <w:rPr>
            <w:noProof/>
          </w:rPr>
          <w:t>4</w:t>
        </w:r>
      </w:fldSimple>
      <w:r>
        <w:t xml:space="preserve"> - </w:t>
      </w:r>
      <w:r w:rsidR="00AD1C94">
        <w:t>D</w:t>
      </w:r>
      <w:r>
        <w:t>rives industriais</w:t>
      </w:r>
      <w:r w:rsidR="00AD1C94">
        <w:t>.</w:t>
      </w:r>
      <w:bookmarkEnd w:id="31"/>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6EDCEB3A" w:rsidR="002F7EEE" w:rsidDel="004562BC" w:rsidRDefault="002F7EEE">
      <w:pPr>
        <w:spacing w:after="200"/>
        <w:rPr>
          <w:del w:id="32" w:author="Pedro Moreira" w:date="2018-04-13T10:18:00Z"/>
          <w:smallCaps/>
          <w:sz w:val="28"/>
          <w:szCs w:val="28"/>
        </w:rPr>
      </w:pPr>
      <w:del w:id="33" w:author="Pedro Moreira" w:date="2018-04-13T10:18:00Z">
        <w:r w:rsidDel="004562BC">
          <w:br w:type="page"/>
        </w:r>
      </w:del>
    </w:p>
    <w:p w14:paraId="0DC935EC" w14:textId="5BBDDF4A" w:rsidR="002E0689" w:rsidRPr="002E0689" w:rsidRDefault="002E0689" w:rsidP="002E0689">
      <w:pPr>
        <w:pStyle w:val="Cabealho3"/>
        <w:ind w:firstLine="708"/>
        <w:rPr>
          <w:i w:val="0"/>
        </w:rPr>
      </w:pPr>
      <w:bookmarkStart w:id="34" w:name="_Toc511124540"/>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34"/>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35" w:name="_Toc511124765"/>
      <w:r>
        <w:t xml:space="preserve">Figura </w:t>
      </w:r>
      <w:fldSimple w:instr=" SEQ Figura \* ARABIC ">
        <w:r w:rsidR="006F713A">
          <w:rPr>
            <w:noProof/>
          </w:rPr>
          <w:t>5</w:t>
        </w:r>
      </w:fldSimple>
      <w:r>
        <w:t xml:space="preserve"> - Ambiente de desenvolvimento Twincat 3</w:t>
      </w:r>
      <w:r w:rsidR="00391C8B">
        <w:t>.</w:t>
      </w:r>
      <w:bookmarkEnd w:id="35"/>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36" w:name="_Toc511124766"/>
      <w:r>
        <w:t xml:space="preserve">Figura </w:t>
      </w:r>
      <w:fldSimple w:instr=" SEQ Figura \* ARABIC ">
        <w:r w:rsidR="006F713A">
          <w:rPr>
            <w:noProof/>
          </w:rPr>
          <w:t>6</w:t>
        </w:r>
      </w:fldSimple>
      <w:r>
        <w:t xml:space="preserve"> - Ambiente de desenvolvimento SIMATIC STEP 7</w:t>
      </w:r>
      <w:r w:rsidR="00391C8B">
        <w:t>.</w:t>
      </w:r>
      <w:bookmarkEnd w:id="36"/>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37" w:name="_Toc511124767"/>
      <w:r>
        <w:t xml:space="preserve">Figura </w:t>
      </w:r>
      <w:fldSimple w:instr=" SEQ Figura \* ARABIC ">
        <w:r w:rsidR="006F713A">
          <w:rPr>
            <w:noProof/>
          </w:rPr>
          <w:t>7</w:t>
        </w:r>
      </w:fldSimple>
      <w:r>
        <w:t xml:space="preserve"> - Ambiente de desenvolvimento PL7</w:t>
      </w:r>
      <w:r w:rsidR="00ED2D3A">
        <w:t>.</w:t>
      </w:r>
      <w:bookmarkEnd w:id="37"/>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38" w:name="_Toc511124541"/>
      <w:r w:rsidRPr="002A4B1A">
        <w:lastRenderedPageBreak/>
        <w:t>2.</w:t>
      </w:r>
      <w:r w:rsidR="00F00E8B">
        <w:t>3</w:t>
      </w:r>
      <w:r w:rsidRPr="002A4B1A">
        <w:t xml:space="preserve"> </w:t>
      </w:r>
      <w:r>
        <w:t>Indústria 4.0</w:t>
      </w:r>
      <w:bookmarkEnd w:id="38"/>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39" w:name="_Toc511124768"/>
      <w:r>
        <w:t xml:space="preserve">Figura </w:t>
      </w:r>
      <w:fldSimple w:instr=" SEQ Figura \* ARABIC ">
        <w:r w:rsidR="006F713A">
          <w:rPr>
            <w:noProof/>
          </w:rPr>
          <w:t>8</w:t>
        </w:r>
      </w:fldSimple>
      <w:r>
        <w:t xml:space="preserve"> - Indústria 4.0</w:t>
      </w:r>
      <w:bookmarkEnd w:id="39"/>
      <w:r w:rsidR="006E0ACE">
        <w:t xml:space="preserve"> </w:t>
      </w:r>
    </w:p>
    <w:p w14:paraId="264E6C65" w14:textId="58FACADE" w:rsidR="00B06E68" w:rsidRDefault="006E0ACE" w:rsidP="00B06E68">
      <w:pPr>
        <w:pStyle w:val="Legenda"/>
        <w:jc w:val="center"/>
      </w:pPr>
      <w:commentRangeStart w:id="40"/>
      <w:r>
        <w:t xml:space="preserve">Fonte: </w:t>
      </w:r>
      <w:r w:rsidRPr="00C12A70">
        <w:rPr>
          <w:b w:val="0"/>
          <w:noProof/>
        </w:rPr>
        <w:t>https://endeavor.org.br/industria-4-0-oportunidades-de-negocio-de-uma-revolucao-que-esta-em-curso/</w:t>
      </w:r>
      <w:commentRangeEnd w:id="40"/>
      <w:r w:rsidR="00382046">
        <w:rPr>
          <w:rStyle w:val="Refdecomentrio"/>
          <w:b w:val="0"/>
          <w:bCs w:val="0"/>
          <w:color w:val="auto"/>
        </w:rPr>
        <w:commentReference w:id="40"/>
      </w:r>
    </w:p>
    <w:p w14:paraId="29A1389B" w14:textId="77777777" w:rsidR="00B06E68" w:rsidRDefault="00B06E68" w:rsidP="00B06E68"/>
    <w:p w14:paraId="29056AF3" w14:textId="5BA2BFC4" w:rsidR="00B06E68" w:rsidRDefault="00B06E68" w:rsidP="00F05FA3">
      <w:r>
        <w:t xml:space="preserve">Da perspetiva da indústria de produção significa que um </w:t>
      </w:r>
      <w:commentRangeStart w:id="41"/>
      <w:r w:rsidRPr="007F4176">
        <w:rPr>
          <w:i/>
        </w:rPr>
        <w:t>robot</w:t>
      </w:r>
      <w:r>
        <w:t xml:space="preserve"> </w:t>
      </w:r>
      <w:commentRangeEnd w:id="41"/>
      <w:r w:rsidR="00F50940">
        <w:rPr>
          <w:rStyle w:val="Refdecomentrio"/>
        </w:rPr>
        <w:commentReference w:id="41"/>
      </w:r>
      <w:r>
        <w:t xml:space="preserve">consegue conectar-se remotamente a um sistema computacional e este por sua vez pode controlar </w:t>
      </w:r>
      <w:r w:rsidRPr="007F4176">
        <w:rPr>
          <w:i/>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42" w:author="Pedro Moreira" w:date="2018-04-13T10:39:00Z">
        <w:r w:rsidR="00F50940">
          <w:t>:</w:t>
        </w:r>
      </w:ins>
      <w:del w:id="43"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4F44402E" w:rsidR="006F59C2" w:rsidRDefault="00B06E68" w:rsidP="006F59C2">
      <w:pPr>
        <w:pStyle w:val="Legenda"/>
        <w:jc w:val="center"/>
      </w:pPr>
      <w:bookmarkStart w:id="44" w:name="_Toc511124769"/>
      <w:r>
        <w:t xml:space="preserve">Figura </w:t>
      </w:r>
      <w:fldSimple w:instr=" SEQ Figura \* ARABIC ">
        <w:r w:rsidR="006F713A">
          <w:rPr>
            <w:noProof/>
          </w:rPr>
          <w:t>9</w:t>
        </w:r>
      </w:fldSimple>
      <w:r>
        <w:t xml:space="preserve"> </w:t>
      </w:r>
      <w:r w:rsidR="00F50940">
        <w:t>–</w:t>
      </w:r>
      <w:r>
        <w:t xml:space="preserve"> </w:t>
      </w:r>
      <w:r w:rsidR="00F50940">
        <w:t xml:space="preserve">Ilustração do conceito de </w:t>
      </w:r>
      <w:r>
        <w:t>Fábrica Inteligente</w:t>
      </w:r>
      <w:bookmarkEnd w:id="44"/>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6EED0C1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45"/>
      <w:r>
        <w:t>interações por entre domínios físicos e digitais e estes avanços tecnológicos estão a permitir que empresas se tornem mais eficientes do que nunca</w:t>
      </w:r>
      <w:commentRangeEnd w:id="45"/>
      <w:r w:rsidR="00F50940">
        <w:rPr>
          <w:rStyle w:val="Refdecomentrio"/>
        </w:rPr>
        <w:commentReference w:id="45"/>
      </w:r>
      <w:r>
        <w:t>.</w:t>
      </w:r>
    </w:p>
    <w:p w14:paraId="4F734B08" w14:textId="78EC7FB5" w:rsidR="00B06E68" w:rsidRDefault="00B06E68" w:rsidP="00D82654"/>
    <w:p w14:paraId="70E03ADA" w14:textId="0A258D70" w:rsidR="00C4798E" w:rsidRDefault="00C4798E" w:rsidP="007D2B0F">
      <w:pPr>
        <w:pStyle w:val="Cabealho2"/>
        <w:ind w:firstLine="708"/>
      </w:pPr>
      <w:bookmarkStart w:id="46" w:name="_Toc511124542"/>
      <w:r w:rsidRPr="002A4B1A">
        <w:lastRenderedPageBreak/>
        <w:t>2.</w:t>
      </w:r>
      <w:r w:rsidR="00F00E8B">
        <w:t>4</w:t>
      </w:r>
      <w:r w:rsidRPr="002A4B1A">
        <w:t xml:space="preserve"> </w:t>
      </w:r>
      <w:r w:rsidR="00B06E68">
        <w:t>Tecnologias de Suporte</w:t>
      </w:r>
      <w:bookmarkEnd w:id="46"/>
    </w:p>
    <w:p w14:paraId="5D84E731" w14:textId="4C856843"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47" w:name="_Toc511124543"/>
      <w:r w:rsidRPr="00F81B92">
        <w:rPr>
          <w:i w:val="0"/>
        </w:rPr>
        <w:t>2.</w:t>
      </w:r>
      <w:r w:rsidR="00F00E8B">
        <w:rPr>
          <w:i w:val="0"/>
        </w:rPr>
        <w:t>4</w:t>
      </w:r>
      <w:r w:rsidRPr="00F81B92">
        <w:rPr>
          <w:i w:val="0"/>
        </w:rPr>
        <w:t xml:space="preserve">.1 </w:t>
      </w:r>
      <w:r>
        <w:rPr>
          <w:i w:val="0"/>
        </w:rPr>
        <w:t>Redes e Internet</w:t>
      </w:r>
      <w:bookmarkEnd w:id="47"/>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48" w:name="_Toc511124770"/>
      <w:r>
        <w:t xml:space="preserve">Figura </w:t>
      </w:r>
      <w:fldSimple w:instr=" SEQ Figura \* ARABIC ">
        <w:r w:rsidR="006F713A">
          <w:rPr>
            <w:noProof/>
          </w:rPr>
          <w:t>10</w:t>
        </w:r>
      </w:fldSimple>
      <w:r>
        <w:t xml:space="preserve"> - Evolução da Arpanet.</w:t>
      </w:r>
      <w:bookmarkEnd w:id="48"/>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23B4B1D3"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49"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49"/>
    </w:p>
    <w:p w14:paraId="09E9848D" w14:textId="22910929"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Foi inventado por Tim Ber</w:t>
      </w:r>
      <w:bookmarkStart w:id="50" w:name="_GoBack"/>
      <w:bookmarkEnd w:id="50"/>
      <w:r w:rsidR="00C43A27">
        <w:t xml:space="preserve">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51" w:name="_Toc511124771"/>
      <w:r>
        <w:t xml:space="preserve">Figura </w:t>
      </w:r>
      <w:fldSimple w:instr=" SEQ Figura \* ARABIC ">
        <w:r w:rsidR="006F713A">
          <w:rPr>
            <w:noProof/>
          </w:rPr>
          <w:t>11</w:t>
        </w:r>
      </w:fldSimple>
      <w:r>
        <w:t xml:space="preserve"> - Arquitetura do protocolo HTTP</w:t>
      </w:r>
      <w:bookmarkEnd w:id="51"/>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52" w:name="_Toc511124772"/>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52"/>
      <w:r w:rsidR="00F44D58">
        <w:t xml:space="preserve"> </w:t>
      </w:r>
    </w:p>
    <w:p w14:paraId="547AD69C" w14:textId="5D62AF22" w:rsidR="00035428" w:rsidRDefault="00F44D58" w:rsidP="00AE7921">
      <w:pPr>
        <w:pStyle w:val="Legenda"/>
        <w:jc w:val="center"/>
      </w:pPr>
      <w:commentRangeStart w:id="53"/>
      <w:r>
        <w:t xml:space="preserve">Fonte: </w:t>
      </w:r>
      <w:r w:rsidRPr="00F44D58">
        <w:rPr>
          <w:b w:val="0"/>
          <w:noProof/>
        </w:rPr>
        <w:t>http://bulbulcse.com/2016/06/02/html-vs-css-2/</w:t>
      </w:r>
      <w:commentRangeEnd w:id="53"/>
      <w:r w:rsidR="00B85B96">
        <w:rPr>
          <w:rStyle w:val="Refdecomentrio"/>
          <w:b w:val="0"/>
          <w:bCs w:val="0"/>
          <w:color w:val="auto"/>
        </w:rPr>
        <w:commentReference w:id="53"/>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54" w:name="_Toc511124773"/>
      <w:r>
        <w:t xml:space="preserve">Figura </w:t>
      </w:r>
      <w:fldSimple w:instr=" SEQ Figura \* ARABIC ">
        <w:r w:rsidR="006F713A">
          <w:rPr>
            <w:noProof/>
          </w:rPr>
          <w:t>13</w:t>
        </w:r>
      </w:fldSimple>
      <w:r>
        <w:t xml:space="preserve"> - Arquitetura base de aplicações web</w:t>
      </w:r>
      <w:bookmarkEnd w:id="54"/>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55" w:name="_Toc511124545"/>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55"/>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56" w:name="_Toc511124774"/>
      <w:r>
        <w:t xml:space="preserve">Figura </w:t>
      </w:r>
      <w:fldSimple w:instr=" SEQ Figura \* ARABIC ">
        <w:r w:rsidR="006F713A">
          <w:rPr>
            <w:noProof/>
          </w:rPr>
          <w:t>14</w:t>
        </w:r>
      </w:fldSimple>
      <w:r>
        <w:t xml:space="preserve"> - Arquitetura Cloud Computing</w:t>
      </w:r>
      <w:bookmarkEnd w:id="56"/>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57"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57"/>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58"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58"/>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59" w:name="_Toc511124547"/>
      <w:r w:rsidRPr="00F81B92">
        <w:rPr>
          <w:i w:val="0"/>
        </w:rPr>
        <w:t>2.</w:t>
      </w:r>
      <w:r w:rsidR="00F00E8B">
        <w:rPr>
          <w:i w:val="0"/>
        </w:rPr>
        <w:t>4.5</w:t>
      </w:r>
      <w:r w:rsidRPr="00F81B92">
        <w:rPr>
          <w:i w:val="0"/>
        </w:rPr>
        <w:t xml:space="preserve"> </w:t>
      </w:r>
      <w:r>
        <w:rPr>
          <w:i w:val="0"/>
        </w:rPr>
        <w:t>Realidade Aumentada</w:t>
      </w:r>
      <w:bookmarkEnd w:id="59"/>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60" w:name="_Toc511124548"/>
      <w:r w:rsidRPr="00F81B92">
        <w:rPr>
          <w:i w:val="0"/>
        </w:rPr>
        <w:t>2.</w:t>
      </w:r>
      <w:r w:rsidR="00F00E8B">
        <w:rPr>
          <w:i w:val="0"/>
        </w:rPr>
        <w:t>4.6</w:t>
      </w:r>
      <w:r w:rsidRPr="00F81B92">
        <w:rPr>
          <w:i w:val="0"/>
        </w:rPr>
        <w:t xml:space="preserve"> </w:t>
      </w:r>
      <w:r>
        <w:rPr>
          <w:i w:val="0"/>
        </w:rPr>
        <w:t>Sistemas Scada</w:t>
      </w:r>
      <w:bookmarkEnd w:id="60"/>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61" w:name="_Toc511124776"/>
      <w:r>
        <w:t xml:space="preserve">Figura </w:t>
      </w:r>
      <w:fldSimple w:instr=" SEQ Figura \* ARABIC ">
        <w:r w:rsidR="006F713A">
          <w:rPr>
            <w:noProof/>
          </w:rPr>
          <w:t>16</w:t>
        </w:r>
      </w:fldSimple>
      <w:r>
        <w:t xml:space="preserve"> - Arquitetura Sistema SCADA</w:t>
      </w:r>
      <w:bookmarkEnd w:id="61"/>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62" w:name="_Toc511124549"/>
      <w:r w:rsidRPr="002A4B1A">
        <w:lastRenderedPageBreak/>
        <w:t>2.</w:t>
      </w:r>
      <w:r w:rsidR="00176849">
        <w:t>5</w:t>
      </w:r>
      <w:r w:rsidRPr="002A4B1A">
        <w:t xml:space="preserve"> </w:t>
      </w:r>
      <w:r>
        <w:t>Fabrico Aditivo</w:t>
      </w:r>
      <w:bookmarkEnd w:id="62"/>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63" w:name="_Toc511124777"/>
      <w:r>
        <w:t xml:space="preserve">Figura </w:t>
      </w:r>
      <w:fldSimple w:instr=" SEQ Figura \* ARABIC ">
        <w:r w:rsidR="006F713A">
          <w:rPr>
            <w:noProof/>
          </w:rPr>
          <w:t>17</w:t>
        </w:r>
      </w:fldSimple>
      <w:r>
        <w:t xml:space="preserve"> - Exemplo de fabrico aditivo.</w:t>
      </w:r>
      <w:bookmarkEnd w:id="63"/>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64" w:name="_Toc511124550"/>
      <w:r w:rsidRPr="002A4B1A">
        <w:lastRenderedPageBreak/>
        <w:t>2.</w:t>
      </w:r>
      <w:r w:rsidR="00352309">
        <w:t>6</w:t>
      </w:r>
      <w:r w:rsidRPr="002A4B1A">
        <w:t xml:space="preserve"> </w:t>
      </w:r>
      <w:r w:rsidR="00BE790D">
        <w:t>Trabalho Relacionado</w:t>
      </w:r>
      <w:bookmarkEnd w:id="64"/>
    </w:p>
    <w:p w14:paraId="4065C72A" w14:textId="2763F7F5" w:rsidR="00B616E4" w:rsidRPr="00F81B92" w:rsidRDefault="00B616E4" w:rsidP="003E09F6">
      <w:pPr>
        <w:pStyle w:val="Cabealho3"/>
        <w:ind w:firstLine="708"/>
        <w:rPr>
          <w:i w:val="0"/>
        </w:rPr>
      </w:pPr>
      <w:bookmarkStart w:id="65" w:name="_Toc511124551"/>
      <w:r w:rsidRPr="00F81B92">
        <w:rPr>
          <w:i w:val="0"/>
        </w:rPr>
        <w:t>2.</w:t>
      </w:r>
      <w:r>
        <w:rPr>
          <w:i w:val="0"/>
        </w:rPr>
        <w:t>6</w:t>
      </w:r>
      <w:r w:rsidRPr="00F81B92">
        <w:rPr>
          <w:i w:val="0"/>
        </w:rPr>
        <w:t xml:space="preserve">.1 </w:t>
      </w:r>
      <w:r w:rsidRPr="00B616E4">
        <w:rPr>
          <w:i w:val="0"/>
        </w:rPr>
        <w:t>Controlo e Automação na Indústria</w:t>
      </w:r>
      <w:bookmarkEnd w:id="65"/>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66" w:name="_Toc511124778"/>
      <w:r>
        <w:t xml:space="preserve">Figura </w:t>
      </w:r>
      <w:fldSimple w:instr=" SEQ Figura \* ARABIC ">
        <w:r w:rsidR="006F713A">
          <w:rPr>
            <w:noProof/>
          </w:rPr>
          <w:t>18</w:t>
        </w:r>
      </w:fldSimple>
      <w:r w:rsidR="007D519D">
        <w:t xml:space="preserve"> - Ganhos de Tempo.</w:t>
      </w:r>
      <w:bookmarkEnd w:id="66"/>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67" w:name="_Toc511124779"/>
      <w:r>
        <w:t xml:space="preserve">Figura </w:t>
      </w:r>
      <w:fldSimple w:instr=" SEQ Figura \* ARABIC ">
        <w:r w:rsidR="006F713A">
          <w:rPr>
            <w:noProof/>
          </w:rPr>
          <w:t>19</w:t>
        </w:r>
      </w:fldSimple>
      <w:r>
        <w:t xml:space="preserve"> - Linha de Paletização Automatizada</w:t>
      </w:r>
      <w:r w:rsidR="007D519D">
        <w:t>.</w:t>
      </w:r>
      <w:bookmarkEnd w:id="67"/>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68"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68"/>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69"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69"/>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70" w:name="_Toc511124781"/>
      <w:r>
        <w:t xml:space="preserve">Figura </w:t>
      </w:r>
      <w:fldSimple w:instr=" SEQ Figura \* ARABIC ">
        <w:r w:rsidR="006F713A">
          <w:rPr>
            <w:noProof/>
          </w:rPr>
          <w:t>21</w:t>
        </w:r>
      </w:fldSimple>
      <w:r>
        <w:t xml:space="preserve"> - Página web dinâmica para monitorização.</w:t>
      </w:r>
      <w:bookmarkEnd w:id="70"/>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71" w:name="_Toc511124782"/>
      <w:r>
        <w:t xml:space="preserve">Figura </w:t>
      </w:r>
      <w:fldSimple w:instr=" SEQ Figura \* ARABIC ">
        <w:r w:rsidR="006F713A">
          <w:rPr>
            <w:noProof/>
          </w:rPr>
          <w:t>22</w:t>
        </w:r>
      </w:fldSimple>
      <w:r>
        <w:t xml:space="preserve"> - Aplicação Java para monitorizar temperatura.</w:t>
      </w:r>
      <w:bookmarkEnd w:id="71"/>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72" w:name="_Toc511124783"/>
      <w:r>
        <w:t xml:space="preserve">Figura </w:t>
      </w:r>
      <w:fldSimple w:instr=" SEQ Figura \* ARABIC ">
        <w:r w:rsidR="006F713A">
          <w:rPr>
            <w:noProof/>
          </w:rPr>
          <w:t>23</w:t>
        </w:r>
      </w:fldSimple>
      <w:r>
        <w:t xml:space="preserve"> - Arquitetura do sistema para controlo remoto de laboratório.</w:t>
      </w:r>
      <w:bookmarkEnd w:id="72"/>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73" w:name="_Toc511124784"/>
      <w:r>
        <w:t xml:space="preserve">Figura </w:t>
      </w:r>
      <w:fldSimple w:instr=" SEQ Figura \* ARABIC ">
        <w:r w:rsidR="006F713A">
          <w:rPr>
            <w:noProof/>
          </w:rPr>
          <w:t>24</w:t>
        </w:r>
      </w:fldSimple>
      <w:r>
        <w:t xml:space="preserve"> - Página no browser para controlo remoto.</w:t>
      </w:r>
      <w:bookmarkEnd w:id="73"/>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74" w:name="_Toc511124785"/>
      <w:r>
        <w:t xml:space="preserve">Figura </w:t>
      </w:r>
      <w:fldSimple w:instr=" SEQ Figura \* ARABIC ">
        <w:r w:rsidR="006F713A">
          <w:rPr>
            <w:noProof/>
          </w:rPr>
          <w:t>25</w:t>
        </w:r>
      </w:fldSimple>
      <w:r>
        <w:t xml:space="preserve"> - Arquitetura do sistema para controlo de PLC remotamente.</w:t>
      </w:r>
      <w:bookmarkEnd w:id="74"/>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75" w:name="_Toc511124786"/>
      <w:r>
        <w:t xml:space="preserve">Figura </w:t>
      </w:r>
      <w:fldSimple w:instr=" SEQ Figura \* ARABIC ">
        <w:r w:rsidR="006F713A">
          <w:rPr>
            <w:noProof/>
          </w:rPr>
          <w:t>26</w:t>
        </w:r>
      </w:fldSimple>
      <w:r>
        <w:t xml:space="preserve"> - Página web para controlo das variáveis do PLC.</w:t>
      </w:r>
      <w:bookmarkEnd w:id="75"/>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76" w:name="_Toc511124787"/>
      <w:r>
        <w:t xml:space="preserve">Figura </w:t>
      </w:r>
      <w:fldSimple w:instr=" SEQ Figura \* ARABIC ">
        <w:r w:rsidR="006F713A">
          <w:rPr>
            <w:noProof/>
          </w:rPr>
          <w:t>27</w:t>
        </w:r>
      </w:fldSimple>
      <w:r>
        <w:t xml:space="preserve"> - Software Eiger.</w:t>
      </w:r>
      <w:bookmarkEnd w:id="76"/>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77" w:name="_Toc511124838"/>
      <w:r>
        <w:t xml:space="preserve">Tabela </w:t>
      </w:r>
      <w:fldSimple w:instr=" SEQ Tabela \* ARABIC ">
        <w:r w:rsidR="00B634FA">
          <w:rPr>
            <w:noProof/>
          </w:rPr>
          <w:t>1</w:t>
        </w:r>
      </w:fldSimple>
      <w:r>
        <w:t xml:space="preserve"> - Características dos artigos e casos descritos</w:t>
      </w:r>
      <w:bookmarkEnd w:id="77"/>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78"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78"/>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79" w:name="_Toc511124788"/>
      <w:r>
        <w:t xml:space="preserve">Figura </w:t>
      </w:r>
      <w:fldSimple w:instr=" SEQ Figura \* ARABIC ">
        <w:r w:rsidR="006F713A">
          <w:rPr>
            <w:noProof/>
          </w:rPr>
          <w:t>28</w:t>
        </w:r>
      </w:fldSimple>
      <w:r>
        <w:t xml:space="preserve"> - A interface do sistema através dos óculos e dos marcadores de RA.</w:t>
      </w:r>
      <w:bookmarkEnd w:id="79"/>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80" w:name="_Toc511124789"/>
      <w:r>
        <w:t xml:space="preserve">Figura </w:t>
      </w:r>
      <w:fldSimple w:instr=" SEQ Figura \* ARABIC ">
        <w:r w:rsidR="006F713A">
          <w:rPr>
            <w:noProof/>
          </w:rPr>
          <w:t>29</w:t>
        </w:r>
      </w:fldSimple>
      <w:r>
        <w:t xml:space="preserve"> - Uma peça a ser modelada. Material virtual é "despejado" do spray na mão direita.</w:t>
      </w:r>
      <w:bookmarkEnd w:id="80"/>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81" w:name="_Toc511124790"/>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81"/>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82" w:name="_Toc511124791"/>
      <w:r>
        <w:t xml:space="preserve">Figura </w:t>
      </w:r>
      <w:fldSimple w:instr=" SEQ Figura \* ARABIC ">
        <w:r w:rsidR="006F713A">
          <w:rPr>
            <w:noProof/>
          </w:rPr>
          <w:t>31</w:t>
        </w:r>
      </w:fldSimple>
      <w:r>
        <w:t xml:space="preserve"> - Montagem de produto animada em ambiente de RA.</w:t>
      </w:r>
      <w:bookmarkEnd w:id="82"/>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83" w:name="_Toc511124554"/>
      <w:r w:rsidRPr="002A4B1A">
        <w:lastRenderedPageBreak/>
        <w:t xml:space="preserve">3. </w:t>
      </w:r>
      <w:r w:rsidR="00180002">
        <w:t xml:space="preserve">Proposta de </w:t>
      </w:r>
      <w:r w:rsidR="00E67EF7">
        <w:t>Solução</w:t>
      </w:r>
      <w:bookmarkEnd w:id="83"/>
    </w:p>
    <w:p w14:paraId="79320A42" w14:textId="15C2EFB0" w:rsidR="00B1140D" w:rsidRDefault="00B1140D" w:rsidP="0013031B">
      <w:pPr>
        <w:pStyle w:val="Cabealho2"/>
        <w:ind w:firstLine="708"/>
      </w:pPr>
      <w:bookmarkStart w:id="84" w:name="_Toc511124555"/>
      <w:r>
        <w:t>3.1</w:t>
      </w:r>
      <w:r w:rsidRPr="002A4B1A">
        <w:t xml:space="preserve"> </w:t>
      </w:r>
      <w:r>
        <w:t>Introdução</w:t>
      </w:r>
      <w:bookmarkEnd w:id="84"/>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85" w:name="_Toc511124556"/>
      <w:r>
        <w:t>3.2</w:t>
      </w:r>
      <w:r w:rsidRPr="002A4B1A">
        <w:t xml:space="preserve"> </w:t>
      </w:r>
      <w:r>
        <w:t>Descrição dos Equipamentos</w:t>
      </w:r>
      <w:bookmarkEnd w:id="85"/>
    </w:p>
    <w:p w14:paraId="508D0DDE" w14:textId="2D2BF4F4" w:rsidR="00513E2E" w:rsidRDefault="002169CD" w:rsidP="00DC2A7D">
      <w:r w:rsidRPr="0050469D">
        <w:t>O</w:t>
      </w:r>
      <w:r w:rsidR="00513E2E" w:rsidRPr="0050469D">
        <w:t xml:space="preserve"> protótipo funcional foi desenvolvido recorrendo a um equipamento de </w:t>
      </w:r>
      <w:r w:rsidR="00B8083E" w:rsidRPr="0050469D">
        <w:t>fabrico aditivo resultante de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86" w:name="_Toc511124792"/>
      <w:r>
        <w:t xml:space="preserve">Figura </w:t>
      </w:r>
      <w:fldSimple w:instr=" SEQ Figura \* ARABIC ">
        <w:r w:rsidR="006F713A">
          <w:rPr>
            <w:noProof/>
          </w:rPr>
          <w:t>32</w:t>
        </w:r>
      </w:fldSimple>
      <w:r>
        <w:t xml:space="preserve"> - Equipamento utilizado para o protótipo funcional</w:t>
      </w:r>
      <w:bookmarkEnd w:id="86"/>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87" w:name="_Toc511124793"/>
      <w:r>
        <w:t xml:space="preserve">Figura </w:t>
      </w:r>
      <w:fldSimple w:instr=" SEQ Figura \* ARABIC ">
        <w:r w:rsidR="006F713A">
          <w:rPr>
            <w:noProof/>
          </w:rPr>
          <w:t>33</w:t>
        </w:r>
      </w:fldSimple>
      <w:r>
        <w:t xml:space="preserve"> - Equipamento em funcionamento</w:t>
      </w:r>
      <w:bookmarkEnd w:id="87"/>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88" w:name="_Toc511124794"/>
      <w:r>
        <w:t xml:space="preserve">Figura </w:t>
      </w:r>
      <w:fldSimple w:instr=" SEQ Figura \* ARABIC ">
        <w:r w:rsidR="006F713A">
          <w:rPr>
            <w:noProof/>
          </w:rPr>
          <w:t>34</w:t>
        </w:r>
      </w:fldSimple>
      <w:r>
        <w:t xml:space="preserve"> - Equipamento a depositar gesso, criando uma peça</w:t>
      </w:r>
      <w:bookmarkEnd w:id="88"/>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89" w:name="_Toc511124795"/>
      <w:r>
        <w:t xml:space="preserve">Figura </w:t>
      </w:r>
      <w:fldSimple w:instr=" SEQ Figura \* ARABIC ">
        <w:r w:rsidR="006F713A">
          <w:rPr>
            <w:noProof/>
          </w:rPr>
          <w:t>35</w:t>
        </w:r>
      </w:fldSimple>
      <w:r>
        <w:t xml:space="preserve"> - Estrutura da área de impressão do equipamento final</w:t>
      </w:r>
      <w:bookmarkEnd w:id="89"/>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90" w:name="_Toc511124796"/>
      <w:r>
        <w:t xml:space="preserve">Figura </w:t>
      </w:r>
      <w:fldSimple w:instr=" SEQ Figura \* ARABIC ">
        <w:r w:rsidR="006F713A">
          <w:rPr>
            <w:noProof/>
          </w:rPr>
          <w:t>36</w:t>
        </w:r>
      </w:fldSimple>
      <w:r>
        <w:t xml:space="preserve"> - Equipamento de Fabrico Aditivo e a HMI</w:t>
      </w:r>
      <w:bookmarkEnd w:id="90"/>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91" w:name="_Toc511124797"/>
      <w:r>
        <w:t xml:space="preserve">Figura </w:t>
      </w:r>
      <w:fldSimple w:instr=" SEQ Figura \* ARABIC ">
        <w:r w:rsidR="006F713A">
          <w:rPr>
            <w:noProof/>
          </w:rPr>
          <w:t>37</w:t>
        </w:r>
      </w:fldSimple>
      <w:r>
        <w:t xml:space="preserve"> - Equipamento de Fabrico Aditivo e a HMI</w:t>
      </w:r>
      <w:bookmarkEnd w:id="91"/>
    </w:p>
    <w:p w14:paraId="73B903CF" w14:textId="6A1EA44C" w:rsidR="00774D62" w:rsidRPr="00774D62" w:rsidRDefault="00774D62" w:rsidP="00774D62"/>
    <w:p w14:paraId="7DE86944" w14:textId="3BCB75CD"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92" w:name="_Toc511124798"/>
      <w:r>
        <w:t xml:space="preserve">Figura </w:t>
      </w:r>
      <w:fldSimple w:instr=" SEQ Figura \* ARABIC ">
        <w:r>
          <w:rPr>
            <w:noProof/>
          </w:rPr>
          <w:t>57</w:t>
        </w:r>
      </w:fldSimple>
      <w:r>
        <w:t xml:space="preserve"> - Exemplo de código G</w:t>
      </w:r>
      <w:bookmarkEnd w:id="92"/>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93" w:name="_Toc511124557"/>
      <w:r>
        <w:t>3.</w:t>
      </w:r>
      <w:r w:rsidR="00E95509">
        <w:t>2</w:t>
      </w:r>
      <w:r>
        <w:t xml:space="preserve"> Sub-Objetivos</w:t>
      </w:r>
      <w:bookmarkEnd w:id="9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lastRenderedPageBreak/>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94" w:name="_Toc511124558"/>
      <w:r>
        <w:lastRenderedPageBreak/>
        <w:t>3.</w:t>
      </w:r>
      <w:r w:rsidR="00E95509">
        <w:t>3</w:t>
      </w:r>
      <w:r>
        <w:t xml:space="preserve"> Arquitetura </w:t>
      </w:r>
      <w:r w:rsidR="001D21E1">
        <w:t>do Protótipo</w:t>
      </w:r>
      <w:bookmarkEnd w:id="94"/>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95" w:name="_Toc511124799"/>
      <w:r>
        <w:t xml:space="preserve">Figura </w:t>
      </w:r>
      <w:fldSimple w:instr=" SEQ Figura \* ARABIC ">
        <w:r w:rsidR="006F713A">
          <w:rPr>
            <w:noProof/>
          </w:rPr>
          <w:t>38</w:t>
        </w:r>
      </w:fldSimple>
      <w:r>
        <w:t xml:space="preserve"> - </w:t>
      </w:r>
      <w:r w:rsidRPr="00326791">
        <w:t xml:space="preserve"> Arquitetura do </w:t>
      </w:r>
      <w:r w:rsidR="00FC7D13">
        <w:t>Protótipo</w:t>
      </w:r>
      <w:bookmarkEnd w:id="95"/>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96" w:name="_Toc511124559"/>
      <w:r>
        <w:t>3.</w:t>
      </w:r>
      <w:r w:rsidR="005A3F39">
        <w:t>4</w:t>
      </w:r>
      <w:r>
        <w:t xml:space="preserve"> Protótipo</w:t>
      </w:r>
      <w:r w:rsidR="005A3F39">
        <w:t xml:space="preserve"> </w:t>
      </w:r>
      <w:r w:rsidR="00E67EF7">
        <w:t>Funcional</w:t>
      </w:r>
      <w:bookmarkEnd w:id="96"/>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97" w:name="_Toc511124800"/>
      <w:r>
        <w:t xml:space="preserve">Figura </w:t>
      </w:r>
      <w:fldSimple w:instr=" SEQ Figura \* ARABIC ">
        <w:r w:rsidR="006F713A">
          <w:rPr>
            <w:noProof/>
          </w:rPr>
          <w:t>39</w:t>
        </w:r>
      </w:fldSimple>
      <w:r>
        <w:t xml:space="preserve"> - Sistema com o equipamento ligado e em estado ON</w:t>
      </w:r>
      <w:bookmarkEnd w:id="97"/>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98" w:name="_Toc511124801"/>
      <w:r>
        <w:t xml:space="preserve">Figura </w:t>
      </w:r>
      <w:fldSimple w:instr=" SEQ Figura \* ARABIC ">
        <w:r w:rsidR="006F713A">
          <w:rPr>
            <w:noProof/>
          </w:rPr>
          <w:t>40</w:t>
        </w:r>
      </w:fldSimple>
      <w:r>
        <w:t xml:space="preserve"> - Sistema a executar o Gcode na tabela vermelha</w:t>
      </w:r>
      <w:bookmarkEnd w:id="9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99" w:name="_Toc511124802"/>
      <w:r>
        <w:t xml:space="preserve">Figura </w:t>
      </w:r>
      <w:fldSimple w:instr=" SEQ Figura \* ARABIC ">
        <w:r w:rsidR="006F713A">
          <w:rPr>
            <w:noProof/>
          </w:rPr>
          <w:t>41</w:t>
        </w:r>
      </w:fldSimple>
      <w:r>
        <w:t xml:space="preserve"> - V</w:t>
      </w:r>
      <w:r w:rsidR="0029668E">
        <w:t>i</w:t>
      </w:r>
      <w:r>
        <w:t>sualização da peça a ser impressa em 2D e 3D</w:t>
      </w:r>
      <w:bookmarkEnd w:id="99"/>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00" w:name="_Toc511124560"/>
      <w:r>
        <w:lastRenderedPageBreak/>
        <w:t>3.4 Conclusões</w:t>
      </w:r>
      <w:bookmarkEnd w:id="100"/>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101" w:name="_Toc511124561"/>
      <w:r>
        <w:lastRenderedPageBreak/>
        <w:t xml:space="preserve">4. </w:t>
      </w:r>
      <w:r w:rsidR="00E67EF7">
        <w:t>Desenvolvimento e Validação</w:t>
      </w:r>
      <w:r w:rsidR="00FE7373">
        <w:t xml:space="preserve"> da Solução Proposta</w:t>
      </w:r>
      <w:bookmarkEnd w:id="101"/>
    </w:p>
    <w:p w14:paraId="728AA0D8" w14:textId="6ACE3FB2" w:rsidR="004814D3" w:rsidRPr="00E67EF7" w:rsidRDefault="004814D3" w:rsidP="004814D3">
      <w:pPr>
        <w:pStyle w:val="Cabealho2"/>
        <w:ind w:firstLine="708"/>
      </w:pPr>
      <w:bookmarkStart w:id="102" w:name="_Toc511124562"/>
      <w:r>
        <w:t>4.1 Introdução</w:t>
      </w:r>
      <w:bookmarkEnd w:id="102"/>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03" w:name="_Toc511124563"/>
      <w:r>
        <w:t>4.</w:t>
      </w:r>
      <w:r w:rsidR="004814D3">
        <w:t>2</w:t>
      </w:r>
      <w:r w:rsidR="00FE7373">
        <w:t xml:space="preserve"> Análise de Requisitos e Desenvolvimento de Maquete</w:t>
      </w:r>
      <w:bookmarkEnd w:id="10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04" w:name="_Toc511124803"/>
      <w:r>
        <w:t xml:space="preserve">Figura </w:t>
      </w:r>
      <w:fldSimple w:instr=" SEQ Figura \* ARABIC ">
        <w:r w:rsidR="006F713A">
          <w:rPr>
            <w:noProof/>
          </w:rPr>
          <w:t>42</w:t>
        </w:r>
      </w:fldSimple>
      <w:r>
        <w:t xml:space="preserve"> - Levantamento de Requisitos</w:t>
      </w:r>
      <w:r w:rsidR="002576C3">
        <w:t xml:space="preserve"> (1ªparte)</w:t>
      </w:r>
      <w:bookmarkEnd w:id="10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05" w:name="_Toc511124804"/>
      <w:r>
        <w:t xml:space="preserve">Figura </w:t>
      </w:r>
      <w:fldSimple w:instr=" SEQ Figura \* ARABIC ">
        <w:r w:rsidR="006F713A">
          <w:rPr>
            <w:noProof/>
          </w:rPr>
          <w:t>43</w:t>
        </w:r>
      </w:fldSimple>
      <w:r>
        <w:t xml:space="preserve"> - Levantamento de Requisitos</w:t>
      </w:r>
      <w:r w:rsidR="002576C3">
        <w:t xml:space="preserve"> (2ªparte)</w:t>
      </w:r>
      <w:bookmarkEnd w:id="10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06" w:name="_Toc511124805"/>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106"/>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07" w:name="_Toc511124806"/>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107"/>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08" w:name="_Toc511124807"/>
      <w:r>
        <w:t xml:space="preserve">Figura </w:t>
      </w:r>
      <w:fldSimple w:instr=" SEQ Figura \* ARABIC ">
        <w:r w:rsidR="006F713A">
          <w:rPr>
            <w:noProof/>
          </w:rPr>
          <w:t>46</w:t>
        </w:r>
      </w:fldSimple>
      <w:r>
        <w:t xml:space="preserve"> - Maquete da máquina desligada e tabs MDI e Parâmetros visíveis</w:t>
      </w:r>
      <w:bookmarkEnd w:id="108"/>
    </w:p>
    <w:p w14:paraId="73CF79F6" w14:textId="7ACEA084" w:rsidR="00FE7373" w:rsidRDefault="006F0100" w:rsidP="00280B1C">
      <w:r w:rsidRPr="0050469D">
        <w:t>Após a criação da</w:t>
      </w:r>
      <w:r w:rsidR="00FE7373" w:rsidRPr="0050469D">
        <w:t xml:space="preserve"> </w:t>
      </w:r>
      <w:r w:rsidRPr="0050469D">
        <w:t xml:space="preserve">primeira versão das </w:t>
      </w:r>
      <w:r w:rsidR="00FE7373" w:rsidRPr="0050469D">
        <w:t xml:space="preserve">maquetes, foi criada uma </w:t>
      </w:r>
      <w:r w:rsidR="00960F75" w:rsidRPr="0050469D">
        <w:t xml:space="preserve">segunda versão, </w:t>
      </w:r>
      <w:r w:rsidRPr="0050469D">
        <w:t xml:space="preserve">mas desta feita maquetes </w:t>
      </w:r>
      <w:r w:rsidR="001E422B" w:rsidRPr="0050469D">
        <w:t>com algu</w:t>
      </w:r>
      <w:r w:rsidR="00CC07E8" w:rsidRPr="0050469D">
        <w:t>m nível de</w:t>
      </w:r>
      <w:r w:rsidR="001E422B" w:rsidRPr="0050469D">
        <w:t xml:space="preserve"> interatividade,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09" w:name="_Toc511124808"/>
      <w:r>
        <w:t xml:space="preserve">Figura </w:t>
      </w:r>
      <w:fldSimple w:instr=" SEQ Figura \* ARABIC ">
        <w:r w:rsidR="006F713A">
          <w:rPr>
            <w:noProof/>
          </w:rPr>
          <w:t>47</w:t>
        </w:r>
      </w:fldSimple>
      <w:r>
        <w:t xml:space="preserve"> - Protótipo interativo em modo automático</w:t>
      </w:r>
      <w:bookmarkEnd w:id="10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10" w:name="_Toc511124809"/>
      <w:r>
        <w:t xml:space="preserve">Figura </w:t>
      </w:r>
      <w:fldSimple w:instr=" SEQ Figura \* ARABIC ">
        <w:r w:rsidR="006F713A">
          <w:rPr>
            <w:noProof/>
          </w:rPr>
          <w:t>48</w:t>
        </w:r>
      </w:fldSimple>
      <w:r>
        <w:t xml:space="preserve"> - Protótipo interativo em modo manual</w:t>
      </w:r>
      <w:bookmarkEnd w:id="11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11" w:name="_Toc511124810"/>
      <w:r>
        <w:t xml:space="preserve">Figura </w:t>
      </w:r>
      <w:fldSimple w:instr=" SEQ Figura \* ARABIC ">
        <w:r w:rsidR="006F713A">
          <w:rPr>
            <w:noProof/>
          </w:rPr>
          <w:t>49</w:t>
        </w:r>
      </w:fldSimple>
      <w:r>
        <w:t xml:space="preserve"> - Protótipo interativo em modo MDI</w:t>
      </w:r>
      <w:bookmarkEnd w:id="111"/>
    </w:p>
    <w:p w14:paraId="6DF30581" w14:textId="07D0504B" w:rsidR="001170E7" w:rsidRDefault="001170E7" w:rsidP="00FE7373"/>
    <w:p w14:paraId="5DA5145A" w14:textId="1F7073A3" w:rsidR="008F4745" w:rsidRDefault="008F4745" w:rsidP="00280B1C">
      <w:r w:rsidRPr="0050469D">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12" w:name="_Toc511124564"/>
      <w:r>
        <w:lastRenderedPageBreak/>
        <w:t>4.</w:t>
      </w:r>
      <w:r w:rsidR="00E95509">
        <w:t>2</w:t>
      </w:r>
      <w:r>
        <w:t xml:space="preserve"> Arquitetura Final</w:t>
      </w:r>
      <w:bookmarkEnd w:id="112"/>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113" w:name="_Toc511124811"/>
      <w:r>
        <w:t xml:space="preserve">Figura </w:t>
      </w:r>
      <w:fldSimple w:instr=" SEQ Figura \* ARABIC ">
        <w:r w:rsidR="006F713A">
          <w:rPr>
            <w:noProof/>
          </w:rPr>
          <w:t>50</w:t>
        </w:r>
      </w:fldSimple>
      <w:r>
        <w:t xml:space="preserve"> - Arquitetura Final</w:t>
      </w:r>
      <w:bookmarkEnd w:id="113"/>
    </w:p>
    <w:p w14:paraId="7F7FD1B2" w14:textId="3738CDAD" w:rsidR="000649FA" w:rsidRPr="0050469D" w:rsidRDefault="00722EE6" w:rsidP="00431029">
      <w:r w:rsidRPr="0050469D">
        <w:lastRenderedPageBreak/>
        <w:t xml:space="preserve">Como se pode constatar, o projeto como um todo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F9EE9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14" w:name="_Toc511124565"/>
      <w:r>
        <w:t>4.</w:t>
      </w:r>
      <w:r w:rsidR="00E95509">
        <w:t>3</w:t>
      </w:r>
      <w:r>
        <w:t xml:space="preserve"> </w:t>
      </w:r>
      <w:r w:rsidR="00590541">
        <w:t>Avaliação</w:t>
      </w:r>
      <w:r>
        <w:t xml:space="preserve"> da Interface</w:t>
      </w:r>
      <w:bookmarkEnd w:id="114"/>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15" w:name="_Toc511124812"/>
      <w:r>
        <w:t xml:space="preserve">Figura </w:t>
      </w:r>
      <w:fldSimple w:instr=" SEQ Figura \* ARABIC ">
        <w:r>
          <w:rPr>
            <w:noProof/>
          </w:rPr>
          <w:t>51</w:t>
        </w:r>
      </w:fldSimple>
      <w:r>
        <w:t xml:space="preserve"> - Problemas de Usabilidade vs Número de Utilizadores.</w:t>
      </w:r>
      <w:bookmarkEnd w:id="115"/>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16" w:name="_Toc511124839"/>
      <w:r>
        <w:t xml:space="preserve">Tabela </w:t>
      </w:r>
      <w:fldSimple w:instr=" SEQ Tabela \* ARABIC ">
        <w:r w:rsidR="00B634FA">
          <w:rPr>
            <w:noProof/>
          </w:rPr>
          <w:t>2</w:t>
        </w:r>
      </w:fldSimple>
      <w:r>
        <w:t xml:space="preserve"> - Avaliação com SUS (System Usability Scale)</w:t>
      </w:r>
      <w:bookmarkEnd w:id="11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17" w:name="_Toc511124840"/>
      <w:r>
        <w:t xml:space="preserve">Tabela </w:t>
      </w:r>
      <w:fldSimple w:instr=" SEQ Tabela \* ARABIC ">
        <w:r w:rsidR="00B634FA">
          <w:rPr>
            <w:noProof/>
          </w:rPr>
          <w:t>3</w:t>
        </w:r>
      </w:fldSimple>
      <w:r>
        <w:t xml:space="preserve"> - </w:t>
      </w:r>
      <w:r w:rsidRPr="00606A6E">
        <w:t>Sugestões de Melhoria dos Utilizadores</w:t>
      </w:r>
      <w:bookmarkEnd w:id="117"/>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18" w:name="_Toc511124566"/>
      <w:r>
        <w:lastRenderedPageBreak/>
        <w:t>4.</w:t>
      </w:r>
      <w:r w:rsidR="00E95509">
        <w:t>4</w:t>
      </w:r>
      <w:r>
        <w:t xml:space="preserve"> Sistema Desenvolvido</w:t>
      </w:r>
      <w:bookmarkEnd w:id="118"/>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6AF7B043" w14:textId="2A0F4DE1" w:rsidR="00C33135" w:rsidRDefault="002A0844" w:rsidP="00280B1C">
      <w:r w:rsidRPr="0050469D">
        <w:t xml:space="preserve">Posto isto, antes de avançar para o sistema propriamente dito convém referenciar um ponto 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19" w:name="_Toc511124813"/>
      <w:r>
        <w:t xml:space="preserve">Figura </w:t>
      </w:r>
      <w:fldSimple w:instr=" SEQ Figura \* ARABIC ">
        <w:r w:rsidR="006F713A">
          <w:rPr>
            <w:noProof/>
          </w:rPr>
          <w:t>52</w:t>
        </w:r>
      </w:fldSimple>
      <w:r>
        <w:t xml:space="preserve"> - Esquema de eixos do equipamento</w:t>
      </w:r>
      <w:bookmarkEnd w:id="119"/>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20" w:name="_Toc511124814"/>
      <w:r>
        <w:t xml:space="preserve">Figura </w:t>
      </w:r>
      <w:fldSimple w:instr=" SEQ Figura \* ARABIC ">
        <w:r w:rsidR="006F713A">
          <w:rPr>
            <w:noProof/>
          </w:rPr>
          <w:t>53</w:t>
        </w:r>
      </w:fldSimple>
      <w:r>
        <w:t xml:space="preserve"> - Ecrã Inicial</w:t>
      </w:r>
      <w:bookmarkEnd w:id="120"/>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21" w:name="_Toc511124815"/>
      <w:r>
        <w:t xml:space="preserve">Figura </w:t>
      </w:r>
      <w:fldSimple w:instr=" SEQ Figura \* ARABIC ">
        <w:r w:rsidR="006F713A">
          <w:rPr>
            <w:noProof/>
          </w:rPr>
          <w:t>54</w:t>
        </w:r>
      </w:fldSimple>
      <w:r>
        <w:t xml:space="preserve"> - Eixos B e C</w:t>
      </w:r>
      <w:bookmarkEnd w:id="12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22" w:name="_Toc511124816"/>
      <w:r>
        <w:t xml:space="preserve">Figura </w:t>
      </w:r>
      <w:fldSimple w:instr=" SEQ Figura \* ARABIC ">
        <w:r w:rsidR="006F713A">
          <w:rPr>
            <w:noProof/>
          </w:rPr>
          <w:t>55</w:t>
        </w:r>
      </w:fldSimple>
      <w:r>
        <w:t xml:space="preserve"> - Eixos B e C</w:t>
      </w:r>
      <w:bookmarkEnd w:id="122"/>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23" w:name="_Toc511124817"/>
      <w:r>
        <w:t xml:space="preserve">Figura </w:t>
      </w:r>
      <w:fldSimple w:instr=" SEQ Figura \* ARABIC ">
        <w:r w:rsidR="006F713A">
          <w:rPr>
            <w:noProof/>
          </w:rPr>
          <w:t>56</w:t>
        </w:r>
      </w:fldSimple>
      <w:r>
        <w:t xml:space="preserve"> - Visualização das temperaturas na HMI</w:t>
      </w:r>
      <w:bookmarkEnd w:id="123"/>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canvas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24" w:name="_Toc511124818"/>
      <w:r>
        <w:t xml:space="preserve">Figura </w:t>
      </w:r>
      <w:fldSimple w:instr=" SEQ Figura \* ARABIC ">
        <w:r w:rsidR="006F713A">
          <w:rPr>
            <w:noProof/>
          </w:rPr>
          <w:t>58</w:t>
        </w:r>
      </w:fldSimple>
      <w:r>
        <w:t xml:space="preserve"> - Visualização do objeto em 3D</w:t>
      </w:r>
      <w:bookmarkEnd w:id="124"/>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25" w:name="_Toc511124819"/>
      <w:r>
        <w:t xml:space="preserve">Figura </w:t>
      </w:r>
      <w:fldSimple w:instr=" SEQ Figura \* ARABIC ">
        <w:r w:rsidR="006F713A">
          <w:rPr>
            <w:noProof/>
          </w:rPr>
          <w:t>59</w:t>
        </w:r>
      </w:fldSimple>
      <w:r>
        <w:t xml:space="preserve"> - </w:t>
      </w:r>
      <w:r w:rsidRPr="004C31BE">
        <w:t>Visualização do objeto em 3D</w:t>
      </w:r>
      <w:bookmarkEnd w:id="125"/>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26" w:name="_Toc511124820"/>
      <w:r>
        <w:t xml:space="preserve">Figura </w:t>
      </w:r>
      <w:fldSimple w:instr=" SEQ Figura \* ARABIC ">
        <w:r w:rsidR="006F713A">
          <w:rPr>
            <w:noProof/>
          </w:rPr>
          <w:t>60</w:t>
        </w:r>
      </w:fldSimple>
      <w:r>
        <w:t xml:space="preserve"> - Modo de operação Automático</w:t>
      </w:r>
      <w:bookmarkEnd w:id="126"/>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27" w:name="_Toc511124821"/>
      <w:r>
        <w:t xml:space="preserve">Figura </w:t>
      </w:r>
      <w:fldSimple w:instr=" SEQ Figura \* ARABIC ">
        <w:r w:rsidR="006F713A">
          <w:rPr>
            <w:noProof/>
          </w:rPr>
          <w:t>61</w:t>
        </w:r>
      </w:fldSimple>
      <w:r>
        <w:t xml:space="preserve"> - Modo de Operação Manual</w:t>
      </w:r>
      <w:bookmarkEnd w:id="127"/>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28" w:name="_Toc511124822"/>
      <w:r>
        <w:t xml:space="preserve">Figura </w:t>
      </w:r>
      <w:fldSimple w:instr=" SEQ Figura \* ARABIC ">
        <w:r w:rsidR="006F713A">
          <w:rPr>
            <w:noProof/>
          </w:rPr>
          <w:t>62</w:t>
        </w:r>
      </w:fldSimple>
      <w:r>
        <w:t xml:space="preserve"> - Modo de Operação MDI</w:t>
      </w:r>
      <w:bookmarkEnd w:id="128"/>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29" w:name="_Toc511124823"/>
      <w:r>
        <w:t xml:space="preserve">Figura </w:t>
      </w:r>
      <w:fldSimple w:instr=" SEQ Figura \* ARABIC ">
        <w:r w:rsidR="006F713A">
          <w:rPr>
            <w:noProof/>
          </w:rPr>
          <w:t>63</w:t>
        </w:r>
      </w:fldSimple>
      <w:r>
        <w:t xml:space="preserve"> - Teclado virtual para inserção de linha no modo MDI</w:t>
      </w:r>
      <w:bookmarkEnd w:id="129"/>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30" w:name="_Toc511124824"/>
      <w:r>
        <w:t xml:space="preserve">Figura </w:t>
      </w:r>
      <w:fldSimple w:instr=" SEQ Figura \* ARABIC ">
        <w:r w:rsidR="006F713A">
          <w:rPr>
            <w:noProof/>
          </w:rPr>
          <w:t>64</w:t>
        </w:r>
      </w:fldSimple>
      <w:r>
        <w:t xml:space="preserve"> - Ajuste de Mesa e Iluminação da Câmara</w:t>
      </w:r>
      <w:bookmarkEnd w:id="130"/>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31" w:name="_Toc511124825"/>
      <w:r>
        <w:t xml:space="preserve">Figura </w:t>
      </w:r>
      <w:fldSimple w:instr=" SEQ Figura \* ARABIC ">
        <w:r w:rsidR="006F713A">
          <w:rPr>
            <w:noProof/>
          </w:rPr>
          <w:t>65</w:t>
        </w:r>
      </w:fldSimple>
      <w:r>
        <w:t xml:space="preserve"> - Desligar partes do equipamento</w:t>
      </w:r>
      <w:bookmarkEnd w:id="131"/>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32" w:name="_Toc511124826"/>
      <w:r>
        <w:t xml:space="preserve">Figura </w:t>
      </w:r>
      <w:fldSimple w:instr=" SEQ Figura \* ARABIC ">
        <w:r w:rsidR="006F713A">
          <w:rPr>
            <w:noProof/>
          </w:rPr>
          <w:t>66</w:t>
        </w:r>
      </w:fldSimple>
      <w:r>
        <w:t xml:space="preserve"> - HMI: tabela de execuções</w:t>
      </w:r>
      <w:bookmarkEnd w:id="132"/>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33" w:name="_Toc511124827"/>
      <w:r>
        <w:t xml:space="preserve">Figura </w:t>
      </w:r>
      <w:fldSimple w:instr=" SEQ Figura \* ARABIC ">
        <w:r w:rsidR="006F713A">
          <w:rPr>
            <w:noProof/>
          </w:rPr>
          <w:t>67</w:t>
        </w:r>
      </w:fldSimple>
      <w:r>
        <w:t xml:space="preserve"> - HMI: temperaturas de uma execução</w:t>
      </w:r>
      <w:bookmarkEnd w:id="133"/>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34" w:name="_Toc511124567"/>
      <w:r>
        <w:lastRenderedPageBreak/>
        <w:t>4.</w:t>
      </w:r>
      <w:r w:rsidR="00E95509">
        <w:t>5</w:t>
      </w:r>
      <w:r>
        <w:t xml:space="preserve"> Resultados Obtidos</w:t>
      </w:r>
      <w:bookmarkEnd w:id="134"/>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35" w:name="_Toc511124828"/>
      <w:r>
        <w:t xml:space="preserve">Figura </w:t>
      </w:r>
      <w:fldSimple w:instr=" SEQ Figura \* ARABIC ">
        <w:r w:rsidR="006F713A">
          <w:rPr>
            <w:noProof/>
          </w:rPr>
          <w:t>68</w:t>
        </w:r>
      </w:fldSimple>
      <w:r>
        <w:t xml:space="preserve"> - Requisitos implementados na HMI</w:t>
      </w:r>
      <w:bookmarkEnd w:id="135"/>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36" w:name="_Toc511124829"/>
      <w:r>
        <w:t xml:space="preserve">Figura </w:t>
      </w:r>
      <w:fldSimple w:instr=" SEQ Figura \* ARABIC ">
        <w:r w:rsidR="006F713A">
          <w:rPr>
            <w:noProof/>
          </w:rPr>
          <w:t>69</w:t>
        </w:r>
      </w:fldSimple>
      <w:r>
        <w:t xml:space="preserve"> - Requisitos implementados na HMI</w:t>
      </w:r>
      <w:bookmarkEnd w:id="136"/>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37" w:name="_Toc511124830"/>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37"/>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38" w:name="_Toc511124831"/>
      <w:r>
        <w:t xml:space="preserve">Figura </w:t>
      </w:r>
      <w:fldSimple w:instr=" SEQ Figura \* ARABIC ">
        <w:r w:rsidR="006F713A">
          <w:rPr>
            <w:noProof/>
          </w:rPr>
          <w:t>71</w:t>
        </w:r>
      </w:fldSimple>
      <w:r>
        <w:t xml:space="preserve"> - HMI a monitorizar impressão</w:t>
      </w:r>
      <w:r w:rsidR="00A54AD0">
        <w:t xml:space="preserve"> da peça</w:t>
      </w:r>
      <w:bookmarkEnd w:id="138"/>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39" w:name="_Toc511124832"/>
      <w:r>
        <w:t xml:space="preserve">Figura </w:t>
      </w:r>
      <w:fldSimple w:instr=" SEQ Figura \* ARABIC ">
        <w:r w:rsidR="006F713A">
          <w:rPr>
            <w:noProof/>
          </w:rPr>
          <w:t>72</w:t>
        </w:r>
      </w:fldSimple>
      <w:r>
        <w:t xml:space="preserve"> - Primeiras camadas da peça</w:t>
      </w:r>
      <w:bookmarkEnd w:id="139"/>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40" w:name="_Toc511124833"/>
      <w:r>
        <w:t xml:space="preserve">Figura </w:t>
      </w:r>
      <w:fldSimple w:instr=" SEQ Figura \* ARABIC ">
        <w:r w:rsidR="006F713A">
          <w:rPr>
            <w:noProof/>
          </w:rPr>
          <w:t>73</w:t>
        </w:r>
      </w:fldSimple>
      <w:r>
        <w:t xml:space="preserve"> - Peça finalizada</w:t>
      </w:r>
      <w:bookmarkEnd w:id="140"/>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41" w:name="_Toc511124834"/>
      <w:r>
        <w:t xml:space="preserve">Figura </w:t>
      </w:r>
      <w:fldSimple w:instr=" SEQ Figura \* ARABIC ">
        <w:r w:rsidR="006F713A">
          <w:rPr>
            <w:noProof/>
          </w:rPr>
          <w:t>74</w:t>
        </w:r>
      </w:fldSimple>
      <w:r>
        <w:t xml:space="preserve"> - Peça finalizada e ainda no tabuleiro de impressão</w:t>
      </w:r>
      <w:bookmarkEnd w:id="141"/>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42" w:name="_Toc511124835"/>
      <w:r>
        <w:t xml:space="preserve">Figura </w:t>
      </w:r>
      <w:fldSimple w:instr=" SEQ Figura \* ARABIC ">
        <w:r w:rsidR="006F713A">
          <w:rPr>
            <w:noProof/>
          </w:rPr>
          <w:t>75</w:t>
        </w:r>
      </w:fldSimple>
      <w:r>
        <w:t xml:space="preserve"> - Peça finalizada e impressa através da HMI</w:t>
      </w:r>
      <w:bookmarkEnd w:id="142"/>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43" w:name="_Toc511124836"/>
      <w:r>
        <w:t xml:space="preserve">Figura </w:t>
      </w:r>
      <w:fldSimple w:instr=" SEQ Figura \* ARABIC ">
        <w:r w:rsidR="006F713A">
          <w:rPr>
            <w:noProof/>
          </w:rPr>
          <w:t>76</w:t>
        </w:r>
      </w:fldSimple>
      <w:r>
        <w:t xml:space="preserve"> - Execução do ficheiro "box.nc" registada na base de dados</w:t>
      </w:r>
      <w:bookmarkEnd w:id="143"/>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44" w:name="_Toc511124837"/>
      <w:r>
        <w:t xml:space="preserve">Figura </w:t>
      </w:r>
      <w:fldSimple w:instr=" SEQ Figura \* ARABIC ">
        <w:r w:rsidR="006F713A">
          <w:rPr>
            <w:noProof/>
          </w:rPr>
          <w:t>77</w:t>
        </w:r>
      </w:fldSimple>
      <w:r>
        <w:t xml:space="preserve"> - Temperaturas registadas e gráfico produzido com as mesmas</w:t>
      </w:r>
      <w:bookmarkEnd w:id="144"/>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45" w:name="_Toc511124841"/>
      <w:r>
        <w:t xml:space="preserve">Tabela </w:t>
      </w:r>
      <w:fldSimple w:instr=" SEQ Tabela \* ARABIC ">
        <w:r>
          <w:rPr>
            <w:noProof/>
          </w:rPr>
          <w:t>4</w:t>
        </w:r>
      </w:fldSimple>
      <w:r>
        <w:t xml:space="preserve"> - Avaliação SUS após teste</w:t>
      </w:r>
      <w:bookmarkEnd w:id="145"/>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46" w:name="_Toc511124568"/>
      <w:r>
        <w:lastRenderedPageBreak/>
        <w:t>5</w:t>
      </w:r>
      <w:r w:rsidR="002F6F57" w:rsidRPr="002A4B1A">
        <w:t xml:space="preserve">. </w:t>
      </w:r>
      <w:r w:rsidR="002F6F57">
        <w:t>Conclusões e Trabalho Futuro</w:t>
      </w:r>
      <w:bookmarkEnd w:id="146"/>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47" w:name="_Toc511124569"/>
      <w:r w:rsidRPr="00EA54A9">
        <w:rPr>
          <w:lang w:val="en-US"/>
        </w:rPr>
        <w:lastRenderedPageBreak/>
        <w:t>6</w:t>
      </w:r>
      <w:r w:rsidR="00C4798E" w:rsidRPr="00EA54A9">
        <w:rPr>
          <w:lang w:val="en-US"/>
        </w:rPr>
        <w:t>. Referências</w:t>
      </w:r>
      <w:bookmarkEnd w:id="147"/>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48" w:name="_Toc511124570"/>
      <w:r>
        <w:lastRenderedPageBreak/>
        <w:t>7</w:t>
      </w:r>
      <w:r w:rsidR="00C4798E" w:rsidRPr="002A4B1A">
        <w:t xml:space="preserve">. </w:t>
      </w:r>
      <w:r w:rsidR="00C4798E">
        <w:t>Anexos</w:t>
      </w:r>
      <w:bookmarkEnd w:id="148"/>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dro Moreira" w:date="2018-04-13T09:41:00Z" w:initials="PM">
    <w:p w14:paraId="5309AC91" w14:textId="43B2CE52" w:rsidR="005B3FA5" w:rsidRDefault="005B3FA5">
      <w:pPr>
        <w:pStyle w:val="Textodecomentrio"/>
      </w:pPr>
      <w:r>
        <w:rPr>
          <w:rStyle w:val="Refdecomentrio"/>
        </w:rPr>
        <w:annotationRef/>
      </w:r>
      <w:r>
        <w:t xml:space="preserve">As referências e anexos não são numerados.  </w:t>
      </w:r>
    </w:p>
  </w:comment>
  <w:comment w:id="1" w:author="Pedro Moreira" w:date="2018-04-13T09:17:00Z" w:initials="PM">
    <w:p w14:paraId="2C4C6D64" w14:textId="7D7BDDA2" w:rsidR="005B3FA5" w:rsidRDefault="005B3FA5">
      <w:pPr>
        <w:pStyle w:val="Textodecomentrio"/>
      </w:pPr>
      <w:r>
        <w:rPr>
          <w:rStyle w:val="Refdecomentrio"/>
        </w:rPr>
        <w:annotationRef/>
      </w:r>
      <w:r>
        <w:t>Colocar proposta de designação em português para ser coerente.</w:t>
      </w:r>
    </w:p>
  </w:comment>
  <w:comment w:id="3" w:author="Pedro Moreira" w:date="2018-04-13T09:18:00Z" w:initials="PM">
    <w:p w14:paraId="13F28677" w14:textId="0CC8CDB6" w:rsidR="005B3FA5" w:rsidRDefault="005B3FA5">
      <w:pPr>
        <w:pStyle w:val="Textodecomentrio"/>
      </w:pPr>
      <w:r>
        <w:rPr>
          <w:rStyle w:val="Refdecomentrio"/>
        </w:rPr>
        <w:annotationRef/>
      </w:r>
      <w:r>
        <w:t>Haverá razão para Comando Nérico estar em português e Numereic control em inglês?</w:t>
      </w:r>
    </w:p>
  </w:comment>
  <w:comment w:id="11" w:author="Pedro Moreira" w:date="2018-04-13T09:30:00Z" w:initials="PM">
    <w:p w14:paraId="71C8727B" w14:textId="6F2E3FCA" w:rsidR="005B3FA5" w:rsidRDefault="005B3FA5">
      <w:pPr>
        <w:pStyle w:val="Textodecomentrio"/>
      </w:pPr>
      <w:r>
        <w:rPr>
          <w:rStyle w:val="Refdecomentrio"/>
        </w:rPr>
        <w:annotationRef/>
      </w:r>
      <w:r>
        <w:t>Referencia para a fonte (não é essencial).</w:t>
      </w:r>
    </w:p>
  </w:comment>
  <w:comment w:id="15" w:author="Pedro Moreira" w:date="2018-04-13T09:33:00Z" w:initials="PM">
    <w:p w14:paraId="44EB2264" w14:textId="394B6E8C" w:rsidR="005B3FA5" w:rsidRDefault="005B3FA5">
      <w:pPr>
        <w:pStyle w:val="Textodecomentrio"/>
      </w:pPr>
      <w:r>
        <w:rPr>
          <w:rStyle w:val="Refdecomentrio"/>
        </w:rPr>
        <w:annotationRef/>
      </w:r>
      <w:r>
        <w:t>Deveriam estar mais detalhados.</w:t>
      </w:r>
    </w:p>
  </w:comment>
  <w:comment w:id="19" w:author="Pedro Moreira" w:date="2018-04-13T09:41:00Z" w:initials="PM">
    <w:p w14:paraId="6A219A1A" w14:textId="7E8BCD40" w:rsidR="005B3FA5" w:rsidRDefault="005B3FA5">
      <w:pPr>
        <w:pStyle w:val="Textodecomentrio"/>
      </w:pPr>
      <w:r>
        <w:rPr>
          <w:rStyle w:val="Refdecomentrio"/>
        </w:rPr>
        <w:annotationRef/>
      </w:r>
      <w:r>
        <w:t>Se calhar esta era uma estrutura antiga.</w:t>
      </w:r>
    </w:p>
    <w:p w14:paraId="06F4A877" w14:textId="13D7A60B" w:rsidR="005B3FA5" w:rsidRDefault="005B3FA5">
      <w:pPr>
        <w:pStyle w:val="Textodecomentrio"/>
      </w:pPr>
      <w:r>
        <w:t>Há que separar o capitulo 4 e 5</w:t>
      </w:r>
    </w:p>
  </w:comment>
  <w:comment w:id="40" w:author="Pedro Moreira" w:date="2018-04-13T10:35:00Z" w:initials="PM">
    <w:p w14:paraId="13E4BE14" w14:textId="77777777" w:rsidR="005B3FA5" w:rsidRDefault="005B3FA5"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5B3FA5" w:rsidRDefault="005B3FA5">
      <w:pPr>
        <w:pStyle w:val="Textodecomentrio"/>
      </w:pPr>
      <w:r>
        <w:t>Página 3</w:t>
      </w:r>
    </w:p>
  </w:comment>
  <w:comment w:id="41" w:author="Pedro Moreira" w:date="2018-04-13T10:37:00Z" w:initials="PM">
    <w:p w14:paraId="6C0678D7" w14:textId="71F5FA36" w:rsidR="005B3FA5" w:rsidRDefault="005B3FA5">
      <w:pPr>
        <w:pStyle w:val="Textodecomentrio"/>
      </w:pPr>
      <w:r>
        <w:rPr>
          <w:rStyle w:val="Refdecomentrio"/>
        </w:rPr>
        <w:annotationRef/>
      </w:r>
      <w:r>
        <w:t>Colocar robot em itálico, pois é um estrangeirismo. A versão adaptada ao português é robô, da qual não gosto particularmente.</w:t>
      </w:r>
    </w:p>
  </w:comment>
  <w:comment w:id="45" w:author="Pedro Moreira" w:date="2018-04-13T10:41:00Z" w:initials="PM">
    <w:p w14:paraId="201D6CFB" w14:textId="2772A224" w:rsidR="005B3FA5" w:rsidRDefault="005B3FA5">
      <w:pPr>
        <w:pStyle w:val="Textodecomentrio"/>
      </w:pPr>
      <w:r>
        <w:rPr>
          <w:rStyle w:val="Refdecomentrio"/>
        </w:rPr>
        <w:annotationRef/>
      </w:r>
      <w:r>
        <w:t>Alguma referencia a suportar esta afirmaçãoo?</w:t>
      </w:r>
    </w:p>
  </w:comment>
  <w:comment w:id="53" w:author="Pedro Moreira" w:date="2018-04-13T11:06:00Z" w:initials="PM">
    <w:p w14:paraId="4B66004E" w14:textId="19BBB059" w:rsidR="005B3FA5" w:rsidRDefault="005B3FA5">
      <w:pPr>
        <w:pStyle w:val="Textodecomentrio"/>
      </w:pPr>
      <w:r>
        <w:rPr>
          <w:rStyle w:val="Refdecomentrio"/>
        </w:rPr>
        <w:annotationRef/>
      </w:r>
      <w:r>
        <w:t>Ver se não existe figura em fonte mais “institucional” com por exemplo w3c.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5736B9FB" w15:done="0"/>
  <w15:commentEx w15:paraId="6C0678D7" w15:done="0"/>
  <w15:commentEx w15:paraId="201D6CFB" w15:done="0"/>
  <w15:commentEx w15:paraId="4B6600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820F0" w14:textId="77777777" w:rsidR="00CF3198" w:rsidRDefault="00CF3198" w:rsidP="00AA60D4">
      <w:r>
        <w:separator/>
      </w:r>
    </w:p>
  </w:endnote>
  <w:endnote w:type="continuationSeparator" w:id="0">
    <w:p w14:paraId="07BA0D5C" w14:textId="77777777" w:rsidR="00CF3198" w:rsidRDefault="00CF319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B3FA5" w:rsidRDefault="005B3FA5" w:rsidP="00AA60D4">
    <w:pPr>
      <w:pStyle w:val="Rodap"/>
    </w:pPr>
  </w:p>
  <w:p w14:paraId="0905A20C" w14:textId="77777777" w:rsidR="005B3FA5" w:rsidRDefault="005B3FA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AE669B5" w:rsidR="005B3FA5" w:rsidRDefault="005B3FA5">
        <w:pPr>
          <w:pStyle w:val="Rodap"/>
          <w:jc w:val="right"/>
        </w:pPr>
        <w:r>
          <w:fldChar w:fldCharType="begin"/>
        </w:r>
        <w:r>
          <w:instrText xml:space="preserve"> PAGE   \* MERGEFORMAT </w:instrText>
        </w:r>
        <w:r>
          <w:fldChar w:fldCharType="separate"/>
        </w:r>
        <w:r w:rsidR="007F4176">
          <w:rPr>
            <w:noProof/>
          </w:rPr>
          <w:t>i</w:t>
        </w:r>
        <w:r>
          <w:rPr>
            <w:noProof/>
          </w:rPr>
          <w:fldChar w:fldCharType="end"/>
        </w:r>
      </w:p>
    </w:sdtContent>
  </w:sdt>
  <w:p w14:paraId="0905A20F" w14:textId="77777777" w:rsidR="005B3FA5" w:rsidRDefault="005B3FA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7BFA2F" w14:textId="77777777" w:rsidR="00CF3198" w:rsidRDefault="00CF3198" w:rsidP="00AA60D4">
      <w:r>
        <w:separator/>
      </w:r>
    </w:p>
  </w:footnote>
  <w:footnote w:type="continuationSeparator" w:id="0">
    <w:p w14:paraId="39FC8038" w14:textId="77777777" w:rsidR="00CF3198" w:rsidRDefault="00CF319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B3FA5" w:rsidRDefault="005B3FA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2B1"/>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5F8F"/>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3FA5"/>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1A6C"/>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1F97"/>
    <w:rsid w:val="00693648"/>
    <w:rsid w:val="0069380C"/>
    <w:rsid w:val="00693D24"/>
    <w:rsid w:val="00694055"/>
    <w:rsid w:val="006A176C"/>
    <w:rsid w:val="006A17FC"/>
    <w:rsid w:val="006B13FF"/>
    <w:rsid w:val="006B6A50"/>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176"/>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198"/>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A5EA3085-0DA0-4111-817D-A1ABF0010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55037-549F-4561-882B-C3F19C0E4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122</Pages>
  <Words>35981</Words>
  <Characters>194302</Characters>
  <Application>Microsoft Office Word</Application>
  <DocSecurity>0</DocSecurity>
  <Lines>1619</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cp:revision>
  <cp:lastPrinted>2017-07-19T16:16:00Z</cp:lastPrinted>
  <dcterms:created xsi:type="dcterms:W3CDTF">2018-04-13T10:30:00Z</dcterms:created>
  <dcterms:modified xsi:type="dcterms:W3CDTF">2018-04-17T16:25:00Z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